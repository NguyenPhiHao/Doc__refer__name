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677" w:type="dxa"/>
        <w:tblInd w:w="5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99" w:type="dxa"/>
          <w:right w:w="99" w:type="dxa"/>
        </w:tblCellMar>
        <w:tblLook w:val="0000" w:firstRow="0" w:lastRow="0" w:firstColumn="0" w:lastColumn="0" w:noHBand="0" w:noVBand="0"/>
      </w:tblPr>
      <w:tblGrid>
        <w:gridCol w:w="6795"/>
        <w:gridCol w:w="3882"/>
      </w:tblGrid>
      <w:tr w:rsidR="00BA595A" w:rsidRPr="0029259B" w14:paraId="4DDF3781" w14:textId="77777777" w:rsidTr="00BA595A">
        <w:trPr>
          <w:cantSplit/>
          <w:trHeight w:val="2085"/>
        </w:trPr>
        <w:tc>
          <w:tcPr>
            <w:tcW w:w="6795" w:type="dxa"/>
          </w:tcPr>
          <w:p w14:paraId="6EEEC6F0" w14:textId="4C390C05" w:rsidR="00BA595A" w:rsidRPr="0029259B" w:rsidRDefault="00BC3693" w:rsidP="00F760DA">
            <w:pPr xmlns:w="http://schemas.openxmlformats.org/wordprocessingml/2006/main">
              <w:rPr>
                <w:rFonts w:ascii="Arial" w:hAnsi="Arial" w:cs="Arial"/>
                <w:sz w:val="24"/>
                <w:szCs w:val="24"/>
              </w:rPr>
            </w:pPr>
            <w:r xmlns:w="http://schemas.openxmlformats.org/wordprocessingml/2006/main">
              <w:rPr>
                <w:rFonts w:ascii="Arial" w:hAnsi="Arial" w:cs="Arial"/>
                <w:sz w:val="24"/>
                <w:szCs w:val="24"/>
              </w:rPr>
              <w:t xml:space="preserve">T(Tiêu đề)</w:t>
            </w:r>
          </w:p>
          <w:p w14:paraId="5952C7A4" w14:textId="77777777" w:rsidR="00BA595A" w:rsidRPr="0029259B" w:rsidRDefault="00BA595A" w:rsidP="00F760DA">
            <w:pPr xmlns:w="http://schemas.openxmlformats.org/wordprocessingml/2006/main">
              <w:jc w:val="center"/>
              <w:rPr>
                <w:rFonts w:ascii="Arial" w:hAnsi="Arial" w:cs="Arial"/>
                <w:b/>
                <w:sz w:val="28"/>
                <w:szCs w:val="28"/>
              </w:rPr>
            </w:pPr>
            <w:r xmlns:w="http://schemas.openxmlformats.org/wordprocessingml/2006/main" w:rsidRPr="0029259B">
              <w:rPr>
                <w:rFonts w:ascii="Arial" w:hAnsi="Arial" w:cs="Arial"/>
                <w:b/>
                <w:sz w:val="28"/>
                <w:szCs w:val="28"/>
              </w:rPr>
              <w:t xml:space="preserve">Thông số kỹ thuật hệ thống </w:t>
            </w:r>
            <w:r xmlns:w="http://schemas.openxmlformats.org/wordprocessingml/2006/main" w:rsidRPr="0029259B">
              <w:rPr>
                <w:rFonts w:ascii="Arial" w:hAnsi="Arial" w:cs="Arial"/>
                <w:b/>
                <w:sz w:val="28"/>
                <w:szCs w:val="28"/>
              </w:rPr>
              <w:br xmlns:w="http://schemas.openxmlformats.org/wordprocessingml/2006/main"/>
            </w:r>
            <w:r xmlns:w="http://schemas.openxmlformats.org/wordprocessingml/2006/main" w:rsidRPr="0029259B">
              <w:rPr>
                <w:rFonts w:ascii="Arial" w:hAnsi="Arial" w:cs="Arial"/>
                <w:b/>
                <w:sz w:val="28"/>
                <w:szCs w:val="28"/>
              </w:rPr>
              <w:t xml:space="preserve">cho</w:t>
            </w:r>
          </w:p>
          <w:p w14:paraId="57C1D27E" w14:textId="5CBBB900" w:rsidR="00BA595A" w:rsidRPr="0029259B" w:rsidRDefault="00BA595A" w:rsidP="00F760DA">
            <w:pPr xmlns:w="http://schemas.openxmlformats.org/wordprocessingml/2006/main">
              <w:tabs>
                <w:tab w:val="left" w:pos="972"/>
                <w:tab w:val="center" w:pos="3433"/>
              </w:tabs>
              <w:jc w:val="left"/>
              <w:rPr>
                <w:rFonts w:ascii="Arial" w:hAnsi="Arial" w:cs="Arial"/>
                <w:b/>
                <w:sz w:val="28"/>
                <w:szCs w:val="28"/>
              </w:rPr>
            </w:pPr>
            <w:r xmlns:w="http://schemas.openxmlformats.org/wordprocessingml/2006/main" w:rsidRPr="0029259B">
              <w:rPr>
                <w:rFonts w:ascii="Arial" w:hAnsi="Arial" w:cs="Arial"/>
                <w:b/>
                <w:sz w:val="28"/>
                <w:szCs w:val="28"/>
              </w:rPr>
              <w:tab xmlns:w="http://schemas.openxmlformats.org/wordprocessingml/2006/main"/>
            </w:r>
            <w:r xmlns:w="http://schemas.openxmlformats.org/wordprocessingml/2006/main" w:rsidRPr="0029259B">
              <w:rPr>
                <w:rFonts w:ascii="Arial" w:hAnsi="Arial" w:cs="Arial"/>
                <w:b/>
                <w:sz w:val="28"/>
                <w:szCs w:val="28"/>
              </w:rPr>
              <w:tab xmlns:w="http://schemas.openxmlformats.org/wordprocessingml/2006/main"/>
            </w:r>
            <w:r xmlns:w="http://schemas.openxmlformats.org/wordprocessingml/2006/main" w:rsidRPr="0029259B">
              <w:rPr>
                <w:rFonts w:ascii="Arial" w:hAnsi="Arial" w:cs="Arial"/>
                <w:b/>
                <w:sz w:val="28"/>
                <w:szCs w:val="28"/>
              </w:rPr>
              <w:t xml:space="preserve">ET-VPF®</w:t>
            </w:r>
          </w:p>
          <w:p w14:paraId="41B5058A" w14:textId="54B4D514" w:rsidR="00BA595A" w:rsidRPr="0029259B" w:rsidRDefault="00BA595A" w:rsidP="00F760DA">
            <w:pPr xmlns:w="http://schemas.openxmlformats.org/wordprocessingml/2006/main">
              <w:jc w:val="center"/>
              <w:rPr>
                <w:rFonts w:ascii="Arial" w:hAnsi="Arial" w:cs="Arial"/>
                <w:b/>
                <w:sz w:val="24"/>
                <w:szCs w:val="24"/>
              </w:rPr>
            </w:pPr>
            <w:r xmlns:w="http://schemas.openxmlformats.org/wordprocessingml/2006/main" w:rsidRPr="0029259B">
              <w:rPr>
                <w:rFonts w:ascii="Arial" w:hAnsi="Arial" w:cs="Arial"/>
                <w:b/>
                <w:sz w:val="24"/>
                <w:szCs w:val="24"/>
              </w:rPr>
              <w:t xml:space="preserve">(Mục tiêu nhúng cho nền tảng ảo)</w:t>
            </w:r>
          </w:p>
          <w:p w14:paraId="58A249D6" w14:textId="18962714" w:rsidR="00BA595A" w:rsidRPr="0029259B" w:rsidRDefault="00AC64EE" w:rsidP="00F760DA">
            <w:pPr xmlns:w="http://schemas.openxmlformats.org/wordprocessingml/2006/main">
              <w:jc w:val="center"/>
              <w:rPr>
                <w:rFonts w:ascii="Arial" w:hAnsi="Arial" w:cs="Arial"/>
                <w:b/>
                <w:sz w:val="24"/>
                <w:szCs w:val="24"/>
              </w:rPr>
            </w:pPr>
            <w:r xmlns:w="http://schemas.openxmlformats.org/wordprocessingml/2006/main" w:rsidRPr="0029259B">
              <w:rPr>
                <w:rFonts w:ascii="Arial" w:hAnsi="Arial" w:cs="Arial"/>
                <w:b/>
                <w:sz w:val="24"/>
                <w:szCs w:val="24"/>
                <w:highlight w:val="yellow"/>
              </w:rPr>
              <w:t xml:space="preserve">V1.00.00</w:t>
            </w:r>
          </w:p>
        </w:tc>
        <w:tc>
          <w:tcPr>
            <w:tcW w:w="3882" w:type="dxa"/>
          </w:tcPr>
          <w:p w14:paraId="3E3B52B5" w14:textId="77777777" w:rsidR="00BA595A" w:rsidRPr="0029259B" w:rsidRDefault="00BA595A"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(Được tạo bởi)</w:t>
            </w:r>
          </w:p>
          <w:p w14:paraId="04E0B510" w14:textId="77777777" w:rsidR="00BA595A" w:rsidRPr="0029259B" w:rsidRDefault="00BA595A"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Phần mềm lõi 3,</w:t>
            </w:r>
          </w:p>
          <w:p w14:paraId="3B8EC8FB" w14:textId="77777777" w:rsidR="00BA595A" w:rsidRPr="0029259B" w:rsidRDefault="00BA595A"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Phòng phần mềm cốt lõi,</w:t>
            </w:r>
          </w:p>
          <w:p w14:paraId="6FC1186D" w14:textId="77777777" w:rsidR="00BA595A" w:rsidRPr="0029259B" w:rsidRDefault="00BA595A"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Phòng Kỹ thuật phần mềm,</w:t>
            </w:r>
          </w:p>
          <w:p w14:paraId="5DD3063B" w14:textId="77777777" w:rsidR="00BA595A" w:rsidRPr="0029259B" w:rsidRDefault="00BA595A"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Công ty TNHH Renesas Design Việt Nam</w:t>
            </w:r>
          </w:p>
          <w:p w14:paraId="03A2F05C" w14:textId="77777777" w:rsidR="00BA595A" w:rsidRPr="0029259B" w:rsidRDefault="00BA595A" w:rsidP="00F760DA">
            <w:pPr>
              <w:rPr>
                <w:rFonts w:ascii="Arial" w:hAnsi="Arial" w:cs="Arial"/>
              </w:rPr>
            </w:pPr>
          </w:p>
          <w:p w14:paraId="1CEBB49E" w14:textId="77777777" w:rsidR="00BA595A" w:rsidRPr="0029259B" w:rsidRDefault="00BA595A"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(Sửa đổi bởi)</w:t>
            </w:r>
          </w:p>
          <w:p w14:paraId="197CD7E9" w14:textId="77777777" w:rsidR="00BA595A" w:rsidRPr="0029259B" w:rsidRDefault="00BA595A"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Phòng Kỹ thuật phần mềm,</w:t>
            </w:r>
          </w:p>
          <w:p w14:paraId="0433AF78" w14:textId="6573B632" w:rsidR="00BA595A" w:rsidRPr="0029259B" w:rsidRDefault="00BA595A"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Công ty TNHH Renesas Design Việt Nam</w:t>
            </w:r>
          </w:p>
        </w:tc>
      </w:tr>
    </w:tbl>
    <w:p w14:paraId="14828538" w14:textId="77777777" w:rsidR="00195CC0" w:rsidRPr="0029259B" w:rsidRDefault="00195CC0" w:rsidP="00195CC0">
      <w:pPr>
        <w:rPr>
          <w:rFonts w:ascii="Arial" w:hAnsi="Arial" w:cs="Arial"/>
          <w:lang w:val="pt-BR"/>
        </w:rPr>
      </w:pPr>
    </w:p>
    <w:p w14:paraId="6E3D8211" w14:textId="7333606D" w:rsidR="00195CC0" w:rsidRPr="0029259B" w:rsidRDefault="00195CC0" w:rsidP="00195CC0">
      <w:pPr xmlns:w="http://schemas.openxmlformats.org/wordprocessingml/2006/main">
        <w:ind w:leftChars="100" w:left="180"/>
        <w:rPr>
          <w:rFonts w:ascii="Arial" w:hAnsi="Arial" w:cs="Arial"/>
          <w:szCs w:val="18"/>
          <w:lang w:val="pt-BR"/>
        </w:rPr>
      </w:pPr>
      <w:r xmlns:w="http://schemas.openxmlformats.org/wordprocessingml/2006/main" w:rsidRPr="0029259B">
        <w:rPr>
          <w:rFonts w:ascii="Arial" w:hAnsi="Arial" w:cs="Arial"/>
          <w:szCs w:val="18"/>
          <w:lang w:val="pt-BR"/>
        </w:rPr>
        <w:t xml:space="preserve">Tài liệu này mô tả các thông số kỹ thuật hệ thống của Mục tiêu nhúng cho Nền tảng ảo (sau đây được gọi là ET-VPF).</w:t>
      </w:r>
    </w:p>
    <w:p w14:paraId="48B3C661" w14:textId="77777777" w:rsidR="00195CC0" w:rsidRPr="0029259B" w:rsidRDefault="00195CC0" w:rsidP="00195CC0">
      <w:pPr>
        <w:ind w:leftChars="100" w:left="180"/>
        <w:rPr>
          <w:rFonts w:ascii="Arial" w:hAnsi="Arial" w:cs="Arial"/>
          <w:szCs w:val="18"/>
          <w:lang w:val="pt-BR"/>
        </w:rPr>
      </w:pPr>
    </w:p>
    <w:p w14:paraId="30E54D63" w14:textId="77777777" w:rsidR="00195CC0" w:rsidRPr="0029259B" w:rsidRDefault="00195CC0" w:rsidP="00195CC0">
      <w:pPr xmlns:w="http://schemas.openxmlformats.org/wordprocessingml/2006/main">
        <w:ind w:leftChars="100" w:left="180"/>
        <w:rPr>
          <w:rFonts w:ascii="Arial" w:hAnsi="Arial" w:cs="Arial"/>
          <w:strike/>
          <w:szCs w:val="18"/>
          <w:lang w:val="pt-BR"/>
        </w:rPr>
      </w:pPr>
      <w:r xmlns:w="http://schemas.openxmlformats.org/wordprocessingml/2006/main" w:rsidRPr="0029259B">
        <w:rPr>
          <w:rFonts w:ascii="Arial" w:hAnsi="Arial" w:cs="Arial"/>
          <w:strike/>
          <w:szCs w:val="18"/>
          <w:lang w:val="pt-BR"/>
        </w:rPr>
        <w:t xml:space="preserve"># Các dòng có Gạch ngang không được sử dụng nữa.</w:t>
      </w:r>
    </w:p>
    <w:p w14:paraId="4EE19FA7" w14:textId="40B6A8FA" w:rsidR="00576BFD" w:rsidRPr="0029259B" w:rsidRDefault="00576BFD" w:rsidP="00195CC0">
      <w:pPr>
        <w:rPr>
          <w:rFonts w:ascii="Arial" w:hAnsi="Arial" w:cs="Arial"/>
          <w:lang w:val="pt-BR"/>
        </w:rPr>
      </w:pPr>
    </w:p>
    <w:p w14:paraId="3A7D5A75" w14:textId="77777777" w:rsidR="00576BFD" w:rsidRPr="0029259B" w:rsidRDefault="00576BFD" w:rsidP="00195CC0">
      <w:pPr>
        <w:rPr>
          <w:rFonts w:ascii="Arial" w:hAnsi="Arial" w:cs="Arial"/>
          <w:lang w:val="pt-BR"/>
        </w:rPr>
      </w:pPr>
    </w:p>
    <w:p w14:paraId="7B5B7A9F" w14:textId="77777777" w:rsidR="00195CC0" w:rsidRPr="0029259B" w:rsidRDefault="00195CC0" w:rsidP="00195CC0">
      <w:pPr>
        <w:rPr>
          <w:rFonts w:ascii="Arial" w:hAnsi="Arial" w:cs="Arial"/>
          <w:lang w:val="pt-BR"/>
        </w:rPr>
      </w:pPr>
    </w:p>
    <w:tbl>
      <w:tblPr>
        <w:tblpPr w:leftFromText="180" w:rightFromText="180" w:vertAnchor="text" w:tblpX="13" w:tblpY="1"/>
        <w:tblOverlap w:val="never"/>
        <w:tblW w:w="10795" w:type="dxa"/>
        <w:tblLayout w:type="fixed"/>
        <w:tblLook w:val="04A0" w:firstRow="1" w:lastRow="0" w:firstColumn="1" w:lastColumn="0" w:noHBand="0" w:noVBand="1"/>
      </w:tblPr>
      <w:tblGrid>
        <w:gridCol w:w="605"/>
        <w:gridCol w:w="1060"/>
        <w:gridCol w:w="3460"/>
        <w:gridCol w:w="1800"/>
        <w:gridCol w:w="1980"/>
        <w:gridCol w:w="1890"/>
      </w:tblGrid>
      <w:tr w:rsidR="008B1381" w:rsidRPr="0029259B" w14:paraId="3C6B008A" w14:textId="77777777" w:rsidTr="00E12CD9">
        <w:tc>
          <w:tcPr>
            <w:tcW w:w="605" w:type="dxa"/>
            <w:tcBorders>
              <w:top w:val="single" w:sz="4" w:space="0" w:color="auto"/>
              <w:left w:val="single" w:sz="4" w:space="0" w:color="auto"/>
              <w:bottom w:val="single" w:sz="4" w:space="0" w:color="auto"/>
              <w:right w:val="single" w:sz="4" w:space="0" w:color="auto"/>
            </w:tcBorders>
            <w:shd w:val="clear" w:color="auto" w:fill="0070C0"/>
            <w:vAlign w:val="center"/>
          </w:tcPr>
          <w:p w14:paraId="7F7C2284" w14:textId="77777777" w:rsidR="00195CC0" w:rsidRPr="0029259B" w:rsidRDefault="00195CC0" w:rsidP="00031EC4">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Không</w:t>
            </w:r>
          </w:p>
        </w:tc>
        <w:tc>
          <w:tcPr>
            <w:tcW w:w="1060" w:type="dxa"/>
            <w:tcBorders>
              <w:top w:val="single" w:sz="4" w:space="0" w:color="auto"/>
              <w:left w:val="single" w:sz="4" w:space="0" w:color="auto"/>
              <w:bottom w:val="single" w:sz="4" w:space="0" w:color="auto"/>
              <w:right w:val="single" w:sz="4" w:space="0" w:color="auto"/>
            </w:tcBorders>
            <w:shd w:val="clear" w:color="auto" w:fill="0070C0"/>
            <w:vAlign w:val="center"/>
          </w:tcPr>
          <w:p w14:paraId="58450C6D" w14:textId="77777777" w:rsidR="00195CC0" w:rsidRPr="0029259B" w:rsidRDefault="00195CC0" w:rsidP="00031EC4">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Số sửa đổi</w:t>
            </w:r>
          </w:p>
        </w:tc>
        <w:tc>
          <w:tcPr>
            <w:tcW w:w="3460" w:type="dxa"/>
            <w:tcBorders>
              <w:top w:val="single" w:sz="4" w:space="0" w:color="auto"/>
              <w:left w:val="single" w:sz="4" w:space="0" w:color="auto"/>
              <w:bottom w:val="single" w:sz="4" w:space="0" w:color="auto"/>
              <w:right w:val="single" w:sz="4" w:space="0" w:color="auto"/>
            </w:tcBorders>
            <w:shd w:val="clear" w:color="auto" w:fill="0070C0"/>
            <w:vAlign w:val="center"/>
          </w:tcPr>
          <w:p w14:paraId="6BFA8FC8" w14:textId="77777777" w:rsidR="00195CC0" w:rsidRPr="0029259B" w:rsidRDefault="00195CC0" w:rsidP="00031EC4">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Sự miêu tả</w:t>
            </w:r>
          </w:p>
        </w:tc>
        <w:tc>
          <w:tcPr>
            <w:tcW w:w="1800" w:type="dxa"/>
            <w:tcBorders>
              <w:top w:val="single" w:sz="4" w:space="0" w:color="auto"/>
              <w:left w:val="single" w:sz="4" w:space="0" w:color="auto"/>
              <w:bottom w:val="single" w:sz="4" w:space="0" w:color="auto"/>
              <w:right w:val="single" w:sz="4" w:space="0" w:color="auto"/>
            </w:tcBorders>
            <w:shd w:val="clear" w:color="auto" w:fill="0070C0"/>
            <w:vAlign w:val="center"/>
          </w:tcPr>
          <w:p w14:paraId="066AD1DD" w14:textId="77777777" w:rsidR="00195CC0" w:rsidRPr="0029259B" w:rsidRDefault="00195CC0" w:rsidP="00031EC4">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Đã được phê duyệt</w:t>
            </w:r>
          </w:p>
        </w:tc>
        <w:tc>
          <w:tcPr>
            <w:tcW w:w="1980" w:type="dxa"/>
            <w:tcBorders>
              <w:top w:val="single" w:sz="4" w:space="0" w:color="auto"/>
              <w:left w:val="single" w:sz="4" w:space="0" w:color="auto"/>
              <w:bottom w:val="single" w:sz="4" w:space="0" w:color="auto"/>
              <w:right w:val="single" w:sz="4" w:space="0" w:color="auto"/>
            </w:tcBorders>
            <w:shd w:val="clear" w:color="auto" w:fill="0070C0"/>
            <w:vAlign w:val="center"/>
          </w:tcPr>
          <w:p w14:paraId="4B01B578" w14:textId="77777777" w:rsidR="00195CC0" w:rsidRPr="0029259B" w:rsidRDefault="00195CC0" w:rsidP="00031EC4">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Đã kiểm tra</w:t>
            </w:r>
          </w:p>
        </w:tc>
        <w:tc>
          <w:tcPr>
            <w:tcW w:w="1890" w:type="dxa"/>
            <w:tcBorders>
              <w:top w:val="single" w:sz="4" w:space="0" w:color="auto"/>
              <w:left w:val="single" w:sz="4" w:space="0" w:color="auto"/>
              <w:bottom w:val="single" w:sz="4" w:space="0" w:color="auto"/>
              <w:right w:val="single" w:sz="4" w:space="0" w:color="auto"/>
            </w:tcBorders>
            <w:shd w:val="clear" w:color="auto" w:fill="0070C0"/>
            <w:vAlign w:val="center"/>
          </w:tcPr>
          <w:p w14:paraId="1B9BA08D" w14:textId="77777777" w:rsidR="00195CC0" w:rsidRPr="0029259B" w:rsidRDefault="00195CC0" w:rsidP="00031EC4">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Tạo</w:t>
            </w:r>
          </w:p>
        </w:tc>
      </w:tr>
      <w:tr w:rsidR="008B1381" w:rsidRPr="0029259B" w14:paraId="73271F5F" w14:textId="77777777" w:rsidTr="00E12CD9">
        <w:tc>
          <w:tcPr>
            <w:tcW w:w="605" w:type="dxa"/>
            <w:tcBorders>
              <w:top w:val="single" w:sz="4" w:space="0" w:color="auto"/>
              <w:left w:val="single" w:sz="4" w:space="0" w:color="auto"/>
              <w:bottom w:val="single" w:sz="4" w:space="0" w:color="auto"/>
              <w:right w:val="single" w:sz="4" w:space="0" w:color="auto"/>
            </w:tcBorders>
          </w:tcPr>
          <w:p w14:paraId="70007443" w14:textId="77777777" w:rsidR="00195CC0" w:rsidRPr="0029259B" w:rsidRDefault="00195CC0" w:rsidP="00031EC4">
            <w:pPr xmlns:w="http://schemas.openxmlformats.org/wordprocessingml/2006/main">
              <w:jc w:val="center"/>
              <w:rPr>
                <w:rFonts w:ascii="Arial" w:hAnsi="Arial" w:cs="Arial"/>
                <w:szCs w:val="18"/>
                <w:highlight w:val="yellow"/>
              </w:rPr>
            </w:pPr>
            <w:r xmlns:w="http://schemas.openxmlformats.org/wordprocessingml/2006/main" w:rsidRPr="0029259B">
              <w:rPr>
                <w:rFonts w:ascii="Arial" w:hAnsi="Arial" w:cs="Arial"/>
                <w:szCs w:val="18"/>
                <w:highlight w:val="yellow"/>
              </w:rPr>
              <w:t xml:space="preserve">1</w:t>
            </w:r>
          </w:p>
        </w:tc>
        <w:tc>
          <w:tcPr>
            <w:tcW w:w="1060" w:type="dxa"/>
            <w:tcBorders>
              <w:top w:val="single" w:sz="4" w:space="0" w:color="auto"/>
              <w:left w:val="single" w:sz="4" w:space="0" w:color="auto"/>
              <w:bottom w:val="single" w:sz="4" w:space="0" w:color="auto"/>
              <w:right w:val="single" w:sz="4" w:space="0" w:color="auto"/>
            </w:tcBorders>
          </w:tcPr>
          <w:p w14:paraId="5C792F24" w14:textId="77777777" w:rsidR="00195CC0" w:rsidRPr="0029259B" w:rsidRDefault="00195CC0" w:rsidP="00031EC4">
            <w:pPr xmlns:w="http://schemas.openxmlformats.org/wordprocessingml/2006/main">
              <w:jc w:val="center"/>
              <w:rPr>
                <w:rFonts w:ascii="Arial" w:hAnsi="Arial" w:cs="Arial"/>
                <w:szCs w:val="18"/>
                <w:highlight w:val="yellow"/>
              </w:rPr>
            </w:pPr>
            <w:r xmlns:w="http://schemas.openxmlformats.org/wordprocessingml/2006/main" w:rsidRPr="0029259B">
              <w:rPr>
                <w:rFonts w:ascii="Arial" w:hAnsi="Arial" w:cs="Arial"/>
                <w:szCs w:val="18"/>
                <w:highlight w:val="yellow"/>
              </w:rPr>
              <w:t xml:space="preserve">R01</w:t>
            </w:r>
          </w:p>
        </w:tc>
        <w:tc>
          <w:tcPr>
            <w:tcW w:w="3460" w:type="dxa"/>
            <w:tcBorders>
              <w:top w:val="single" w:sz="4" w:space="0" w:color="auto"/>
              <w:left w:val="single" w:sz="4" w:space="0" w:color="auto"/>
              <w:bottom w:val="single" w:sz="4" w:space="0" w:color="auto"/>
              <w:right w:val="single" w:sz="4" w:space="0" w:color="auto"/>
            </w:tcBorders>
          </w:tcPr>
          <w:p w14:paraId="2B7C1FEC" w14:textId="77777777" w:rsidR="006F0098" w:rsidRPr="0029259B" w:rsidRDefault="006F0098" w:rsidP="006F0098">
            <w:pPr xmlns:w="http://schemas.openxmlformats.org/wordprocessingml/2006/main">
              <w:rPr>
                <w:rFonts w:ascii="Arial" w:hAnsi="Arial" w:cs="Arial"/>
                <w:highlight w:val="yellow"/>
              </w:rPr>
            </w:pPr>
            <w:commentRangeStart xmlns:w="http://schemas.openxmlformats.org/wordprocessingml/2006/main" w:id="0"/>
            <w:r xmlns:w="http://schemas.openxmlformats.org/wordprocessingml/2006/main" w:rsidRPr="0029259B">
              <w:rPr>
                <w:rFonts w:ascii="Arial" w:eastAsia="Arial" w:hAnsi="Arial" w:cs="Arial"/>
                <w:highlight w:val="yellow"/>
              </w:rPr>
              <w:t xml:space="preserve">cập nhật các</w:t>
            </w:r>
            <w:r xmlns:w="http://schemas.openxmlformats.org/wordprocessingml/2006/main" w:rsidRPr="0029259B">
              <w:rPr>
                <w:rFonts w:ascii="Arial" w:eastAsia="Arial" w:hAnsi="Arial" w:cs="Arial"/>
                <w:highlight w:val="yellow"/>
                <w:lang w:val="vi-VN"/>
              </w:rPr>
              <w:t xml:space="preserve"> nội dung </w:t>
            </w:r>
            <w:r xmlns:w="http://schemas.openxmlformats.org/wordprocessingml/2006/main" w:rsidRPr="0029259B">
              <w:rPr>
                <w:rFonts w:ascii="Arial" w:eastAsia="Arial" w:hAnsi="Arial" w:cs="Arial"/>
                <w:highlight w:val="yellow"/>
              </w:rPr>
              <w:t xml:space="preserve">c </w:t>
            </w:r>
            <w:bookmarkStart xmlns:w="http://schemas.openxmlformats.org/wordprocessingml/2006/main" w:id="1" w:name="V10000_Req_01_001"/>
            <w:bookmarkEnd xmlns:w="http://schemas.openxmlformats.org/wordprocessingml/2006/main" w:id="1"/>
            <w:r xmlns:w="http://schemas.openxmlformats.org/wordprocessingml/2006/main" w:rsidRPr="0029259B">
              <w:rPr>
                <w:rFonts w:ascii="Arial" w:eastAsia="Arial" w:hAnsi="Arial" w:cs="Arial"/>
                <w:highlight w:val="yellow"/>
              </w:rPr>
              <w:t xml:space="preserve">cho </w:t>
            </w:r>
            <w:r xmlns:w="http://schemas.openxmlformats.org/wordprocessingml/2006/main" w:rsidRPr="0029259B">
              <w:rPr>
                <w:rFonts w:ascii="Arial" w:hAnsi="Arial" w:cs="Arial"/>
                <w:highlight w:val="yellow"/>
              </w:rPr>
              <w:t xml:space="preserve">RLIN3n</w:t>
            </w:r>
            <w:commentRangeEnd xmlns:w="http://schemas.openxmlformats.org/wordprocessingml/2006/main" w:id="0"/>
            <w:r xmlns:w="http://schemas.openxmlformats.org/wordprocessingml/2006/main" w:rsidR="00AD7DCD" w:rsidRPr="0029259B">
              <w:rPr>
                <w:rStyle w:val="CommentReference"/>
                <w:rFonts w:ascii="Arial" w:hAnsi="Arial" w:cs="Arial"/>
              </w:rPr>
              <w:commentReference xmlns:w="http://schemas.openxmlformats.org/wordprocessingml/2006/main" w:id="0"/>
            </w:r>
          </w:p>
          <w:p w14:paraId="30125B36" w14:textId="53E164D8" w:rsidR="00B90A92" w:rsidRPr="0029259B" w:rsidRDefault="00B90A92" w:rsidP="006F0098">
            <w:pPr xmlns:w="http://schemas.openxmlformats.org/wordprocessingml/2006/main">
              <w:rPr>
                <w:rFonts w:ascii="Arial" w:hAnsi="Arial" w:cs="Arial"/>
                <w:highlight w:val="yellow"/>
              </w:rPr>
            </w:pPr>
            <w:commentRangeStart xmlns:w="http://schemas.openxmlformats.org/wordprocessingml/2006/main" w:id="2"/>
            <w:r xmlns:w="http://schemas.openxmlformats.org/wordprocessingml/2006/main" w:rsidRPr="0029259B">
              <w:rPr>
                <w:rFonts w:ascii="Arial" w:hAnsi="Arial" w:cs="Arial"/>
                <w:szCs w:val="18"/>
                <w:highlight w:val="yellow"/>
              </w:rPr>
              <w:t xml:space="preserve">cập nhật các</w:t>
            </w:r>
            <w:r xmlns:w="http://schemas.openxmlformats.org/wordprocessingml/2006/main" w:rsidRPr="0029259B">
              <w:rPr>
                <w:rFonts w:ascii="Arial" w:hAnsi="Arial" w:cs="Arial"/>
                <w:szCs w:val="18"/>
                <w:highlight w:val="yellow"/>
                <w:lang w:val="vi-VN"/>
              </w:rPr>
              <w:t xml:space="preserve"> </w:t>
            </w:r>
            <w:r xmlns:w="http://schemas.openxmlformats.org/wordprocessingml/2006/main" w:rsidRPr="0029259B">
              <w:rPr>
                <w:rFonts w:ascii="Arial" w:hAnsi="Arial" w:cs="Arial"/>
                <w:szCs w:val="18"/>
                <w:highlight w:val="yellow"/>
              </w:rPr>
              <w:t xml:space="preserve">nội dung F1KM </w:t>
            </w:r>
            <w:r xmlns:w="http://schemas.openxmlformats.org/wordprocessingml/2006/main" w:rsidRPr="0029259B">
              <w:rPr>
                <w:rFonts w:ascii="Arial" w:hAnsi="Arial" w:cs="Arial"/>
                <w:szCs w:val="18"/>
                <w:highlight w:val="yellow"/>
                <w:lang w:val="vi-VN"/>
              </w:rPr>
              <w:t xml:space="preserve">-S4</w:t>
            </w:r>
            <w:commentRangeEnd xmlns:w="http://schemas.openxmlformats.org/wordprocessingml/2006/main" w:id="2"/>
            <w:r xmlns:w="http://schemas.openxmlformats.org/wordprocessingml/2006/main" w:rsidRPr="0029259B">
              <w:rPr>
                <w:rStyle w:val="CommentReference"/>
                <w:rFonts w:ascii="Arial" w:hAnsi="Arial" w:cs="Arial"/>
              </w:rPr>
              <w:commentReference xmlns:w="http://schemas.openxmlformats.org/wordprocessingml/2006/main" w:id="2"/>
            </w:r>
            <w:bookmarkStart xmlns:w="http://schemas.openxmlformats.org/wordprocessingml/2006/main" w:id="3" w:name="V10000_Req_02_001"/>
            <w:bookmarkEnd xmlns:w="http://schemas.openxmlformats.org/wordprocessingml/2006/main" w:id="3"/>
          </w:p>
        </w:tc>
        <w:tc>
          <w:tcPr>
            <w:tcW w:w="1800" w:type="dxa"/>
            <w:tcBorders>
              <w:top w:val="single" w:sz="4" w:space="0" w:color="auto"/>
              <w:left w:val="single" w:sz="4" w:space="0" w:color="auto"/>
              <w:bottom w:val="single" w:sz="4" w:space="0" w:color="auto"/>
              <w:right w:val="single" w:sz="4" w:space="0" w:color="auto"/>
            </w:tcBorders>
          </w:tcPr>
          <w:p w14:paraId="3A21A7D4" w14:textId="77777777" w:rsidR="00195CC0" w:rsidRPr="0029259B" w:rsidRDefault="00195CC0" w:rsidP="00031EC4">
            <w:pPr>
              <w:rPr>
                <w:rFonts w:ascii="Arial" w:hAnsi="Arial" w:cs="Arial"/>
                <w:szCs w:val="18"/>
                <w:highlight w:val="yellow"/>
              </w:rPr>
            </w:pPr>
          </w:p>
          <w:p w14:paraId="7458F40A" w14:textId="77777777" w:rsidR="00195CC0" w:rsidRPr="0029259B" w:rsidRDefault="00195CC0" w:rsidP="00031EC4">
            <w:pPr>
              <w:rPr>
                <w:rFonts w:ascii="Arial" w:hAnsi="Arial" w:cs="Arial"/>
                <w:szCs w:val="18"/>
                <w:highlight w:val="yellow"/>
              </w:rPr>
            </w:pPr>
          </w:p>
          <w:p w14:paraId="2F070E4F" w14:textId="321F42F8" w:rsidR="008F699B" w:rsidRPr="0029259B" w:rsidRDefault="008F699B" w:rsidP="00031EC4">
            <w:pPr>
              <w:rPr>
                <w:rFonts w:ascii="Arial" w:hAnsi="Arial" w:cs="Arial"/>
                <w:szCs w:val="18"/>
                <w:highlight w:val="yellow"/>
              </w:rPr>
            </w:pPr>
          </w:p>
        </w:tc>
        <w:tc>
          <w:tcPr>
            <w:tcW w:w="1980" w:type="dxa"/>
            <w:tcBorders>
              <w:top w:val="single" w:sz="4" w:space="0" w:color="auto"/>
              <w:left w:val="single" w:sz="4" w:space="0" w:color="auto"/>
              <w:bottom w:val="single" w:sz="4" w:space="0" w:color="auto"/>
              <w:right w:val="single" w:sz="4" w:space="0" w:color="auto"/>
            </w:tcBorders>
          </w:tcPr>
          <w:p w14:paraId="66D02D25" w14:textId="0BEB46FF" w:rsidR="00195CC0" w:rsidRPr="0029259B" w:rsidRDefault="007502AA" w:rsidP="00031EC4">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phúc giang</w:t>
            </w:r>
          </w:p>
          <w:p w14:paraId="5C0F5D6E" w14:textId="1B07A52B" w:rsidR="007502AA" w:rsidRPr="0029259B" w:rsidRDefault="007502AA" w:rsidP="00031EC4">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0F583412" w14:textId="60867506" w:rsidR="007502AA" w:rsidRPr="0029259B" w:rsidRDefault="006F0098" w:rsidP="00031EC4">
            <w:pPr xmlns:w="http://schemas.openxmlformats.org/wordprocessingml/2006/main">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Giang </w:t>
            </w:r>
            <w:r xmlns:w="http://schemas.openxmlformats.org/wordprocessingml/2006/main" w:rsidRPr="0029259B">
              <w:rPr>
                <w:rFonts w:ascii="Arial" w:hAnsi="Arial" w:cs="Arial"/>
                <w:szCs w:val="18"/>
                <w:highlight w:val="yellow"/>
                <w:lang w:val="vi-VN"/>
              </w:rPr>
              <w:t xml:space="preserve">Nguyễn</w:t>
            </w:r>
          </w:p>
          <w:p w14:paraId="272FC71C" w14:textId="18434C6D" w:rsidR="00195CC0" w:rsidRPr="0029259B" w:rsidRDefault="007502AA" w:rsidP="00031EC4">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Sơn Thái</w:t>
            </w:r>
          </w:p>
          <w:p w14:paraId="68D7A539" w14:textId="7C58E2A2" w:rsidR="00D6625B" w:rsidRPr="0029259B" w:rsidRDefault="00D6625B" w:rsidP="00031EC4">
            <w:pPr xmlns:w="http://schemas.openxmlformats.org/wordprocessingml/2006/main">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Tịnh </w:t>
            </w:r>
            <w:r xmlns:w="http://schemas.openxmlformats.org/wordprocessingml/2006/main" w:rsidRPr="0029259B">
              <w:rPr>
                <w:rFonts w:ascii="Arial" w:hAnsi="Arial" w:cs="Arial"/>
                <w:szCs w:val="18"/>
                <w:highlight w:val="yellow"/>
                <w:lang w:val="vi-VN"/>
              </w:rPr>
              <w:t xml:space="preserve">Lệ</w:t>
            </w:r>
          </w:p>
          <w:p w14:paraId="7A248EE4" w14:textId="77777777" w:rsidR="008F699B" w:rsidRPr="0029259B" w:rsidRDefault="008F699B" w:rsidP="00031EC4">
            <w:pPr>
              <w:rPr>
                <w:rFonts w:ascii="Arial" w:hAnsi="Arial" w:cs="Arial"/>
                <w:szCs w:val="18"/>
                <w:highlight w:val="yellow"/>
              </w:rPr>
            </w:pPr>
          </w:p>
          <w:p w14:paraId="5B60E026" w14:textId="46109114" w:rsidR="008F699B" w:rsidRPr="0029259B" w:rsidRDefault="006F0098" w:rsidP="00031EC4">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Ngày 28 tháng 6 năm 2022</w:t>
            </w:r>
          </w:p>
        </w:tc>
        <w:tc>
          <w:tcPr>
            <w:tcW w:w="1890" w:type="dxa"/>
            <w:tcBorders>
              <w:top w:val="single" w:sz="4" w:space="0" w:color="auto"/>
              <w:left w:val="single" w:sz="4" w:space="0" w:color="auto"/>
              <w:bottom w:val="single" w:sz="4" w:space="0" w:color="auto"/>
              <w:right w:val="single" w:sz="4" w:space="0" w:color="auto"/>
            </w:tcBorders>
          </w:tcPr>
          <w:p w14:paraId="2E83E760" w14:textId="77777777" w:rsidR="00195CC0" w:rsidRPr="0029259B" w:rsidRDefault="00195CC0" w:rsidP="00031EC4">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155011FD" w14:textId="1019958B" w:rsidR="00195CC0" w:rsidRPr="0029259B" w:rsidRDefault="006F0098" w:rsidP="00031EC4">
            <w:pPr xmlns:w="http://schemas.openxmlformats.org/wordprocessingml/2006/main">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Giang </w:t>
            </w:r>
            <w:r xmlns:w="http://schemas.openxmlformats.org/wordprocessingml/2006/main" w:rsidRPr="0029259B">
              <w:rPr>
                <w:rFonts w:ascii="Arial" w:hAnsi="Arial" w:cs="Arial"/>
                <w:szCs w:val="18"/>
                <w:highlight w:val="yellow"/>
                <w:lang w:val="vi-VN"/>
              </w:rPr>
              <w:t xml:space="preserve">Nguyễn</w:t>
            </w:r>
          </w:p>
          <w:p w14:paraId="3BCECEA8" w14:textId="0EE5CCF3" w:rsidR="00195CC0" w:rsidRPr="0029259B" w:rsidRDefault="00195CC0" w:rsidP="00031EC4">
            <w:pPr>
              <w:rPr>
                <w:rFonts w:ascii="Arial" w:hAnsi="Arial" w:cs="Arial"/>
                <w:szCs w:val="18"/>
                <w:highlight w:val="yellow"/>
              </w:rPr>
            </w:pPr>
          </w:p>
          <w:p w14:paraId="20F42D8B" w14:textId="5283E7DD" w:rsidR="007502AA" w:rsidRPr="0029259B" w:rsidRDefault="007502AA" w:rsidP="00031EC4">
            <w:pPr>
              <w:rPr>
                <w:rFonts w:ascii="Arial" w:hAnsi="Arial" w:cs="Arial"/>
                <w:szCs w:val="18"/>
                <w:highlight w:val="yellow"/>
              </w:rPr>
            </w:pPr>
          </w:p>
          <w:p w14:paraId="2962F63C" w14:textId="13D6A812" w:rsidR="007502AA" w:rsidRPr="0029259B" w:rsidRDefault="007502AA" w:rsidP="00031EC4">
            <w:pPr>
              <w:rPr>
                <w:rFonts w:ascii="Arial" w:hAnsi="Arial" w:cs="Arial"/>
                <w:szCs w:val="18"/>
                <w:highlight w:val="yellow"/>
              </w:rPr>
            </w:pPr>
          </w:p>
          <w:p w14:paraId="2CFA7A74" w14:textId="77777777" w:rsidR="004E46F6" w:rsidRPr="0029259B" w:rsidRDefault="004E46F6" w:rsidP="00031EC4">
            <w:pPr>
              <w:rPr>
                <w:rFonts w:ascii="Arial" w:hAnsi="Arial" w:cs="Arial"/>
                <w:szCs w:val="18"/>
                <w:highlight w:val="yellow"/>
              </w:rPr>
            </w:pPr>
          </w:p>
          <w:p w14:paraId="07DAE245" w14:textId="24BD5EA5" w:rsidR="00195CC0" w:rsidRPr="0029259B" w:rsidRDefault="00DD031E" w:rsidP="00031EC4">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tháng 6</w:t>
            </w:r>
            <w:r xmlns:w="http://schemas.openxmlformats.org/wordprocessingml/2006/main" w:rsidRPr="0029259B">
              <w:rPr>
                <w:rFonts w:ascii="Arial" w:hAnsi="Arial" w:cs="Arial"/>
                <w:szCs w:val="18"/>
                <w:highlight w:val="yellow"/>
                <w:lang w:val="vi-VN"/>
              </w:rPr>
              <w:t xml:space="preserve"> </w:t>
            </w:r>
            <w:r xmlns:w="http://schemas.openxmlformats.org/wordprocessingml/2006/main" w:rsidRPr="0029259B">
              <w:rPr>
                <w:rFonts w:ascii="Arial" w:hAnsi="Arial" w:cs="Arial"/>
                <w:szCs w:val="18"/>
                <w:highlight w:val="yellow"/>
              </w:rPr>
              <w:t xml:space="preserve">27, 2022</w:t>
            </w:r>
          </w:p>
        </w:tc>
      </w:tr>
      <w:tr w:rsidR="3C0BE9D9" w:rsidRPr="0029259B" w14:paraId="379AF5B5" w14:textId="77777777" w:rsidTr="00E12CD9">
        <w:tc>
          <w:tcPr>
            <w:tcW w:w="605" w:type="dxa"/>
            <w:tcBorders>
              <w:top w:val="single" w:sz="4" w:space="0" w:color="auto"/>
              <w:left w:val="single" w:sz="4" w:space="0" w:color="auto"/>
              <w:bottom w:val="single" w:sz="4" w:space="0" w:color="auto"/>
              <w:right w:val="single" w:sz="4" w:space="0" w:color="auto"/>
            </w:tcBorders>
          </w:tcPr>
          <w:p w14:paraId="2BC35949" w14:textId="1C9849A5" w:rsidR="3C0BE9D9" w:rsidRPr="0029259B" w:rsidRDefault="009169BC" w:rsidP="00031EC4">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2</w:t>
            </w:r>
          </w:p>
        </w:tc>
        <w:tc>
          <w:tcPr>
            <w:tcW w:w="1060" w:type="dxa"/>
            <w:tcBorders>
              <w:top w:val="single" w:sz="4" w:space="0" w:color="auto"/>
              <w:left w:val="single" w:sz="4" w:space="0" w:color="auto"/>
              <w:bottom w:val="single" w:sz="4" w:space="0" w:color="auto"/>
              <w:right w:val="single" w:sz="4" w:space="0" w:color="auto"/>
            </w:tcBorders>
          </w:tcPr>
          <w:p w14:paraId="31C9721A" w14:textId="4001000E" w:rsidR="6ABBCFF0" w:rsidRPr="0029259B" w:rsidRDefault="009169BC" w:rsidP="00031EC4">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R02</w:t>
            </w:r>
          </w:p>
        </w:tc>
        <w:tc>
          <w:tcPr>
            <w:tcW w:w="3460" w:type="dxa"/>
            <w:tcBorders>
              <w:top w:val="single" w:sz="4" w:space="0" w:color="auto"/>
              <w:left w:val="single" w:sz="4" w:space="0" w:color="auto"/>
              <w:bottom w:val="single" w:sz="4" w:space="0" w:color="auto"/>
              <w:right w:val="single" w:sz="4" w:space="0" w:color="auto"/>
            </w:tcBorders>
          </w:tcPr>
          <w:p w14:paraId="3FB88F06" w14:textId="395E09B6" w:rsidR="00CB1D13" w:rsidRPr="00CB1D13" w:rsidRDefault="009169BC" w:rsidP="00031EC4">
            <w:pPr xmlns:w="http://schemas.openxmlformats.org/wordprocessingml/2006/main">
              <w:rPr>
                <w:rFonts w:ascii="Arial" w:hAnsi="Arial" w:cs="Arial"/>
                <w:szCs w:val="18"/>
                <w:highlight w:val="yellow"/>
              </w:rPr>
            </w:pPr>
            <w:commentRangeStart xmlns:w="http://schemas.openxmlformats.org/wordprocessingml/2006/main" w:id="4"/>
            <w:r xmlns:w="http://schemas.openxmlformats.org/wordprocessingml/2006/main" w:rsidRPr="0029259B">
              <w:rPr>
                <w:rFonts w:ascii="Arial" w:eastAsia="Arial" w:hAnsi="Arial" w:cs="Arial"/>
                <w:highlight w:val="yellow"/>
              </w:rPr>
              <w:t xml:space="preserve">cập nhật các</w:t>
            </w:r>
            <w:r xmlns:w="http://schemas.openxmlformats.org/wordprocessingml/2006/main" w:rsidRPr="0029259B">
              <w:rPr>
                <w:rFonts w:ascii="Arial" w:eastAsia="Arial" w:hAnsi="Arial" w:cs="Arial"/>
                <w:highlight w:val="yellow"/>
                <w:lang w:val="vi-VN"/>
              </w:rPr>
              <w:t xml:space="preserve"> </w:t>
            </w:r>
            <w:r xmlns:w="http://schemas.openxmlformats.org/wordprocessingml/2006/main" w:rsidRPr="0029259B">
              <w:rPr>
                <w:rFonts w:ascii="Arial" w:eastAsia="Arial" w:hAnsi="Arial" w:cs="Arial"/>
                <w:highlight w:val="yellow"/>
              </w:rPr>
              <w:t xml:space="preserve">nội dung cho </w:t>
            </w:r>
            <w:r xmlns:w="http://schemas.openxmlformats.org/wordprocessingml/2006/main" w:rsidRPr="0029259B">
              <w:rPr>
                <w:rFonts w:ascii="Arial" w:hAnsi="Arial" w:cs="Arial"/>
                <w:highlight w:val="yellow"/>
              </w:rPr>
              <w:t xml:space="preserve">U2C</w:t>
            </w:r>
            <w:commentRangeEnd xmlns:w="http://schemas.openxmlformats.org/wordprocessingml/2006/main" w:id="4"/>
            <w:r xmlns:w="http://schemas.openxmlformats.org/wordprocessingml/2006/main">
              <w:rPr>
                <w:rStyle w:val="CommentReference"/>
              </w:rPr>
              <w:commentReference xmlns:w="http://schemas.openxmlformats.org/wordprocessingml/2006/main" w:id="4"/>
            </w:r>
            <w:r xmlns:w="http://schemas.openxmlformats.org/wordprocessingml/2006/main" w:rsidR="005963C0">
              <w:rPr>
                <w:rFonts w:ascii="Arial" w:hAnsi="Arial" w:cs="Arial"/>
                <w:highlight w:val="yellow"/>
              </w:rPr>
              <w:t xml:space="preserve"> </w:t>
            </w:r>
            <w:commentRangeStart xmlns:w="http://schemas.openxmlformats.org/wordprocessingml/2006/main" w:id="5"/>
            <w:r xmlns:w="http://schemas.openxmlformats.org/wordprocessingml/2006/main" w:rsidR="005963C0" w:rsidRPr="005963C0">
              <w:rPr>
                <w:rFonts w:ascii="Arial" w:hAnsi="Arial" w:cs="Arial"/>
                <w:szCs w:val="18"/>
                <w:highlight w:val="yellow"/>
              </w:rPr>
              <w:t xml:space="preserve">phiên bản alpha</w:t>
            </w:r>
            <w:bookmarkStart xmlns:w="http://schemas.openxmlformats.org/wordprocessingml/2006/main" w:id="6" w:name="V10000_Req_03_001"/>
            <w:bookmarkEnd xmlns:w="http://schemas.openxmlformats.org/wordprocessingml/2006/main" w:id="6"/>
            <w:commentRangeEnd xmlns:w="http://schemas.openxmlformats.org/wordprocessingml/2006/main" w:id="5"/>
            <w:r xmlns:w="http://schemas.openxmlformats.org/wordprocessingml/2006/main" w:rsidR="00CB1D13">
              <w:rPr>
                <w:rStyle w:val="CommentReference"/>
              </w:rPr>
              <w:commentReference xmlns:w="http://schemas.openxmlformats.org/wordprocessingml/2006/main" w:id="5"/>
            </w:r>
          </w:p>
        </w:tc>
        <w:tc>
          <w:tcPr>
            <w:tcW w:w="1800" w:type="dxa"/>
            <w:tcBorders>
              <w:top w:val="single" w:sz="4" w:space="0" w:color="auto"/>
              <w:left w:val="single" w:sz="4" w:space="0" w:color="auto"/>
              <w:bottom w:val="single" w:sz="4" w:space="0" w:color="auto"/>
              <w:right w:val="single" w:sz="4" w:space="0" w:color="auto"/>
            </w:tcBorders>
          </w:tcPr>
          <w:p w14:paraId="5848913F" w14:textId="321F42F8" w:rsidR="3C0BE9D9" w:rsidRPr="0029259B" w:rsidRDefault="3C0BE9D9" w:rsidP="00031EC4">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21DD692" w14:textId="77777777" w:rsidR="009169BC" w:rsidRPr="0029259B" w:rsidRDefault="009169BC" w:rsidP="009169BC">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phúc giang</w:t>
            </w:r>
          </w:p>
          <w:p w14:paraId="5DBD8C82" w14:textId="77777777" w:rsidR="009169BC" w:rsidRPr="0029259B" w:rsidRDefault="009169BC" w:rsidP="009169BC">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4BC43F87" w14:textId="77777777" w:rsidR="009169BC" w:rsidRPr="0029259B" w:rsidRDefault="009169BC" w:rsidP="009169BC">
            <w:pPr xmlns:w="http://schemas.openxmlformats.org/wordprocessingml/2006/main">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Giang </w:t>
            </w:r>
            <w:r xmlns:w="http://schemas.openxmlformats.org/wordprocessingml/2006/main" w:rsidRPr="0029259B">
              <w:rPr>
                <w:rFonts w:ascii="Arial" w:hAnsi="Arial" w:cs="Arial"/>
                <w:szCs w:val="18"/>
                <w:highlight w:val="yellow"/>
                <w:lang w:val="vi-VN"/>
              </w:rPr>
              <w:t xml:space="preserve">Nguyễn</w:t>
            </w:r>
          </w:p>
          <w:p w14:paraId="42C5F1E3" w14:textId="77777777" w:rsidR="009169BC" w:rsidRPr="0029259B" w:rsidRDefault="009169BC" w:rsidP="009169BC">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Sơn Thái</w:t>
            </w:r>
          </w:p>
          <w:p w14:paraId="3EDD751F" w14:textId="77777777" w:rsidR="009169BC" w:rsidRPr="0029259B" w:rsidRDefault="009169BC" w:rsidP="009169BC">
            <w:pPr xmlns:w="http://schemas.openxmlformats.org/wordprocessingml/2006/main">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Tịnh </w:t>
            </w:r>
            <w:r xmlns:w="http://schemas.openxmlformats.org/wordprocessingml/2006/main" w:rsidRPr="0029259B">
              <w:rPr>
                <w:rFonts w:ascii="Arial" w:hAnsi="Arial" w:cs="Arial"/>
                <w:szCs w:val="18"/>
                <w:highlight w:val="yellow"/>
                <w:lang w:val="vi-VN"/>
              </w:rPr>
              <w:t xml:space="preserve">Lệ</w:t>
            </w:r>
          </w:p>
          <w:p w14:paraId="50E2F011" w14:textId="77777777" w:rsidR="009169BC" w:rsidRPr="0029259B" w:rsidRDefault="009169BC" w:rsidP="009169BC">
            <w:pPr>
              <w:rPr>
                <w:rFonts w:ascii="Arial" w:hAnsi="Arial" w:cs="Arial"/>
                <w:szCs w:val="18"/>
                <w:highlight w:val="yellow"/>
              </w:rPr>
            </w:pPr>
          </w:p>
          <w:p w14:paraId="7975C74B" w14:textId="033BB5E2" w:rsidR="3806920F" w:rsidRPr="0029259B" w:rsidRDefault="009169BC" w:rsidP="009169BC">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Ngày 07 tháng 7 năm 2022</w:t>
            </w:r>
          </w:p>
        </w:tc>
        <w:tc>
          <w:tcPr>
            <w:tcW w:w="1890" w:type="dxa"/>
            <w:tcBorders>
              <w:top w:val="single" w:sz="4" w:space="0" w:color="auto"/>
              <w:left w:val="single" w:sz="4" w:space="0" w:color="auto"/>
              <w:bottom w:val="single" w:sz="4" w:space="0" w:color="auto"/>
              <w:right w:val="single" w:sz="4" w:space="0" w:color="auto"/>
            </w:tcBorders>
          </w:tcPr>
          <w:p w14:paraId="6EA23361" w14:textId="77777777" w:rsidR="009169BC" w:rsidRPr="0029259B" w:rsidRDefault="009169BC" w:rsidP="009169BC">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5F99FC0F" w14:textId="61C3F880" w:rsidR="009169BC" w:rsidRPr="0029259B" w:rsidRDefault="009169BC" w:rsidP="009169BC">
            <w:pPr xmlns:w="http://schemas.openxmlformats.org/wordprocessingml/2006/main">
              <w:rPr>
                <w:rFonts w:ascii="Arial" w:hAnsi="Arial" w:cs="Arial"/>
                <w:szCs w:val="18"/>
                <w:highlight w:val="yellow"/>
                <w:lang w:val="vi-VN"/>
              </w:rPr>
            </w:pPr>
            <w:r xmlns:w="http://schemas.openxmlformats.org/wordprocessingml/2006/main">
              <w:rPr>
                <w:rFonts w:ascii="Arial" w:hAnsi="Arial" w:cs="Arial"/>
                <w:szCs w:val="18"/>
                <w:highlight w:val="yellow"/>
              </w:rPr>
              <w:t xml:space="preserve">Sơn Thái</w:t>
            </w:r>
          </w:p>
          <w:p w14:paraId="72704034" w14:textId="77777777" w:rsidR="6498DE48" w:rsidRDefault="6498DE48" w:rsidP="00031EC4">
            <w:pPr>
              <w:rPr>
                <w:rFonts w:ascii="Arial" w:hAnsi="Arial" w:cs="Arial"/>
                <w:highlight w:val="yellow"/>
              </w:rPr>
            </w:pPr>
          </w:p>
          <w:p w14:paraId="19C63719" w14:textId="77777777" w:rsidR="009169BC" w:rsidRDefault="009169BC" w:rsidP="00031EC4">
            <w:pPr>
              <w:rPr>
                <w:rFonts w:ascii="Arial" w:hAnsi="Arial" w:cs="Arial"/>
                <w:highlight w:val="yellow"/>
              </w:rPr>
            </w:pPr>
          </w:p>
          <w:p w14:paraId="017CA800" w14:textId="77777777" w:rsidR="009169BC" w:rsidRDefault="009169BC" w:rsidP="00031EC4">
            <w:pPr>
              <w:rPr>
                <w:rFonts w:ascii="Arial" w:hAnsi="Arial" w:cs="Arial"/>
                <w:highlight w:val="yellow"/>
              </w:rPr>
            </w:pPr>
          </w:p>
          <w:p w14:paraId="59E5E3A2" w14:textId="77777777" w:rsidR="009169BC" w:rsidRDefault="009169BC" w:rsidP="00031EC4">
            <w:pPr>
              <w:rPr>
                <w:rFonts w:ascii="Arial" w:hAnsi="Arial" w:cs="Arial"/>
                <w:highlight w:val="yellow"/>
              </w:rPr>
            </w:pPr>
          </w:p>
          <w:p w14:paraId="66551F4C" w14:textId="617513B8" w:rsidR="00283A9C" w:rsidRPr="0029259B" w:rsidRDefault="009169BC" w:rsidP="00031EC4">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Ngày 01 tháng 7 năm 2022</w:t>
            </w:r>
          </w:p>
        </w:tc>
      </w:tr>
      <w:tr w:rsidR="00283A9C" w:rsidRPr="0029259B" w14:paraId="33FAE321" w14:textId="77777777" w:rsidTr="00E12CD9">
        <w:tc>
          <w:tcPr>
            <w:tcW w:w="605" w:type="dxa"/>
            <w:tcBorders>
              <w:top w:val="single" w:sz="4" w:space="0" w:color="auto"/>
              <w:left w:val="single" w:sz="4" w:space="0" w:color="auto"/>
              <w:bottom w:val="single" w:sz="4" w:space="0" w:color="auto"/>
              <w:right w:val="single" w:sz="4" w:space="0" w:color="auto"/>
            </w:tcBorders>
          </w:tcPr>
          <w:p w14:paraId="4FAB5FE0" w14:textId="5E2E02CE" w:rsidR="00283A9C" w:rsidRDefault="00BC3693" w:rsidP="00283A9C">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3</w:t>
            </w:r>
          </w:p>
        </w:tc>
        <w:tc>
          <w:tcPr>
            <w:tcW w:w="1060" w:type="dxa"/>
            <w:tcBorders>
              <w:top w:val="single" w:sz="4" w:space="0" w:color="auto"/>
              <w:left w:val="single" w:sz="4" w:space="0" w:color="auto"/>
              <w:bottom w:val="single" w:sz="4" w:space="0" w:color="auto"/>
              <w:right w:val="single" w:sz="4" w:space="0" w:color="auto"/>
            </w:tcBorders>
          </w:tcPr>
          <w:p w14:paraId="7C89FB06" w14:textId="7F514BA0" w:rsidR="00283A9C" w:rsidRDefault="00283A9C" w:rsidP="00283A9C">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R03</w:t>
            </w:r>
          </w:p>
        </w:tc>
        <w:tc>
          <w:tcPr>
            <w:tcW w:w="3460" w:type="dxa"/>
            <w:tcBorders>
              <w:top w:val="single" w:sz="4" w:space="0" w:color="auto"/>
              <w:left w:val="single" w:sz="4" w:space="0" w:color="auto"/>
              <w:bottom w:val="single" w:sz="4" w:space="0" w:color="auto"/>
              <w:right w:val="single" w:sz="4" w:space="0" w:color="auto"/>
            </w:tcBorders>
          </w:tcPr>
          <w:p w14:paraId="43367980" w14:textId="77777777" w:rsidR="00283A9C" w:rsidRDefault="00283A9C" w:rsidP="00283A9C">
            <w:pPr xmlns:w="http://schemas.openxmlformats.org/wordprocessingml/2006/main">
              <w:rPr>
                <w:rFonts w:ascii="Arial" w:hAnsi="Arial" w:cs="Arial"/>
                <w:highlight w:val="yellow"/>
              </w:rPr>
            </w:pPr>
            <w:commentRangeStart xmlns:w="http://schemas.openxmlformats.org/wordprocessingml/2006/main" w:id="7"/>
            <w:r xmlns:w="http://schemas.openxmlformats.org/wordprocessingml/2006/main" w:rsidRPr="0029259B">
              <w:rPr>
                <w:rFonts w:ascii="Arial" w:eastAsia="Arial" w:hAnsi="Arial" w:cs="Arial"/>
                <w:highlight w:val="yellow"/>
              </w:rPr>
              <w:t xml:space="preserve">cập nhật các</w:t>
            </w:r>
            <w:r xmlns:w="http://schemas.openxmlformats.org/wordprocessingml/2006/main" w:rsidRPr="0029259B">
              <w:rPr>
                <w:rFonts w:ascii="Arial" w:eastAsia="Arial" w:hAnsi="Arial" w:cs="Arial"/>
                <w:highlight w:val="yellow"/>
                <w:lang w:val="vi-VN"/>
              </w:rPr>
              <w:t xml:space="preserve"> </w:t>
            </w:r>
            <w:r xmlns:w="http://schemas.openxmlformats.org/wordprocessingml/2006/main" w:rsidRPr="0029259B">
              <w:rPr>
                <w:rFonts w:ascii="Arial" w:eastAsia="Arial" w:hAnsi="Arial" w:cs="Arial"/>
                <w:highlight w:val="yellow"/>
              </w:rPr>
              <w:t xml:space="preserve">nội dung cho </w:t>
            </w:r>
            <w:r xmlns:w="http://schemas.openxmlformats.org/wordprocessingml/2006/main" w:rsidRPr="0029259B">
              <w:rPr>
                <w:rFonts w:ascii="Arial" w:hAnsi="Arial" w:cs="Arial"/>
                <w:highlight w:val="yellow"/>
              </w:rPr>
              <w:t xml:space="preserve">TAUD</w:t>
            </w:r>
            <w:bookmarkStart xmlns:w="http://schemas.openxmlformats.org/wordprocessingml/2006/main" w:id="8" w:name="V10000_New_Req_03_001"/>
            <w:bookmarkEnd xmlns:w="http://schemas.openxmlformats.org/wordprocessingml/2006/main" w:id="8"/>
            <w:commentRangeEnd xmlns:w="http://schemas.openxmlformats.org/wordprocessingml/2006/main" w:id="7"/>
            <w:r xmlns:w="http://schemas.openxmlformats.org/wordprocessingml/2006/main" w:rsidR="00BC69B8">
              <w:rPr>
                <w:rStyle w:val="CommentReference"/>
              </w:rPr>
              <w:commentReference xmlns:w="http://schemas.openxmlformats.org/wordprocessingml/2006/main" w:id="7"/>
            </w:r>
          </w:p>
          <w:p w14:paraId="54700F89" w14:textId="5DDE8596" w:rsidR="00B3361E" w:rsidRPr="0029259B" w:rsidRDefault="00B3361E" w:rsidP="00283A9C">
            <w:pPr xmlns:w="http://schemas.openxmlformats.org/wordprocessingml/2006/main">
              <w:rPr>
                <w:rFonts w:ascii="Arial" w:eastAsia="Arial" w:hAnsi="Arial" w:cs="Arial"/>
                <w:highlight w:val="yellow"/>
              </w:rPr>
            </w:pPr>
            <w:r xmlns:w="http://schemas.openxmlformats.org/wordprocessingml/2006/main">
              <w:rPr>
                <w:rFonts w:ascii="Arial" w:hAnsi="Arial" w:cs="Arial"/>
                <w:highlight w:val="yellow"/>
              </w:rPr>
              <w:t xml:space="preserve">Cập nhật nội dung cho RS-C </w:t>
            </w:r>
            <w:commentRangeStart xmlns:w="http://schemas.openxmlformats.org/wordprocessingml/2006/main" w:id="9"/>
            <w:r xmlns:w="http://schemas.openxmlformats.org/wordprocessingml/2006/main">
              <w:rPr>
                <w:rFonts w:ascii="Arial" w:hAnsi="Arial" w:cs="Arial"/>
                <w:highlight w:val="yellow"/>
              </w:rPr>
              <w:t xml:space="preserve">ANFD</w:t>
            </w:r>
            <w:commentRangeEnd xmlns:w="http://schemas.openxmlformats.org/wordprocessingml/2006/main" w:id="9"/>
            <w:r xmlns:w="http://schemas.openxmlformats.org/wordprocessingml/2006/main" w:rsidR="003E19B1">
              <w:rPr>
                <w:rStyle w:val="CommentReference"/>
              </w:rPr>
              <w:commentReference xmlns:w="http://schemas.openxmlformats.org/wordprocessingml/2006/main" w:id="9"/>
            </w:r>
          </w:p>
        </w:tc>
        <w:tc>
          <w:tcPr>
            <w:tcW w:w="1800" w:type="dxa"/>
            <w:tcBorders>
              <w:top w:val="single" w:sz="4" w:space="0" w:color="auto"/>
              <w:left w:val="single" w:sz="4" w:space="0" w:color="auto"/>
              <w:bottom w:val="single" w:sz="4" w:space="0" w:color="auto"/>
              <w:right w:val="single" w:sz="4" w:space="0" w:color="auto"/>
            </w:tcBorders>
          </w:tcPr>
          <w:p w14:paraId="6A10EC6F" w14:textId="77777777" w:rsidR="00283A9C" w:rsidRPr="0029259B" w:rsidRDefault="00283A9C" w:rsidP="00283A9C">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4EAD999F" w14:textId="77777777" w:rsidR="00283A9C" w:rsidRPr="0029259B" w:rsidRDefault="00283A9C" w:rsidP="00B9133A">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phúc giang</w:t>
            </w:r>
          </w:p>
          <w:p w14:paraId="74EB3F73" w14:textId="77777777" w:rsidR="00283A9C" w:rsidRPr="0029259B" w:rsidRDefault="00283A9C" w:rsidP="00B9133A">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7FEE250C" w14:textId="77777777" w:rsidR="00283A9C" w:rsidRPr="0029259B" w:rsidRDefault="00283A9C" w:rsidP="00B9133A">
            <w:pPr xmlns:w="http://schemas.openxmlformats.org/wordprocessingml/2006/main">
              <w:jc w:val="left"/>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Giang </w:t>
            </w:r>
            <w:r xmlns:w="http://schemas.openxmlformats.org/wordprocessingml/2006/main" w:rsidRPr="0029259B">
              <w:rPr>
                <w:rFonts w:ascii="Arial" w:hAnsi="Arial" w:cs="Arial"/>
                <w:szCs w:val="18"/>
                <w:highlight w:val="yellow"/>
                <w:lang w:val="vi-VN"/>
              </w:rPr>
              <w:t xml:space="preserve">Nguyễn</w:t>
            </w:r>
          </w:p>
          <w:p w14:paraId="6E102A61" w14:textId="77777777" w:rsidR="00283A9C" w:rsidRPr="0029259B" w:rsidRDefault="00283A9C" w:rsidP="00B9133A">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Sơn Thái</w:t>
            </w:r>
          </w:p>
          <w:p w14:paraId="62B78218" w14:textId="3952999F" w:rsidR="00283A9C" w:rsidRDefault="00283A9C" w:rsidP="00B9133A">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Tịnh </w:t>
            </w:r>
            <w:r xmlns:w="http://schemas.openxmlformats.org/wordprocessingml/2006/main" w:rsidRPr="0029259B">
              <w:rPr>
                <w:rFonts w:ascii="Arial" w:hAnsi="Arial" w:cs="Arial"/>
                <w:szCs w:val="18"/>
                <w:highlight w:val="yellow"/>
                <w:lang w:val="vi-VN"/>
              </w:rPr>
              <w:t xml:space="preserve">Lệ</w:t>
            </w:r>
            <w:r xmlns:w="http://schemas.openxmlformats.org/wordprocessingml/2006/main" w:rsidR="00BC3693">
              <w:rPr>
                <w:rFonts w:ascii="Arial" w:hAnsi="Arial" w:cs="Arial"/>
                <w:szCs w:val="18"/>
                <w:highlight w:val="yellow"/>
                <w:lang w:val="vi-VN"/>
              </w:rPr>
              <w:br xmlns:w="http://schemas.openxmlformats.org/wordprocessingml/2006/main"/>
            </w:r>
          </w:p>
          <w:p w14:paraId="264B4D38" w14:textId="3D9540C4" w:rsidR="00BC3693" w:rsidRPr="00BC3693" w:rsidRDefault="00BC3693" w:rsidP="00BC3693">
            <w:pPr xmlns:w="http://schemas.openxmlformats.org/wordprocessingml/2006/main">
              <w:rPr>
                <w:rFonts w:ascii="Arial" w:hAnsi="Arial" w:cs="Arial"/>
                <w:szCs w:val="18"/>
                <w:highlight w:val="yellow"/>
                <w:lang w:val="vi-VN"/>
              </w:rPr>
            </w:pPr>
            <w:r xmlns:w="http://schemas.openxmlformats.org/wordprocessingml/2006/main" w:rsidRPr="0029259B">
              <w:rPr>
                <w:rFonts w:ascii="Arial" w:hAnsi="Arial" w:cs="Arial"/>
                <w:highlight w:val="yellow"/>
              </w:rPr>
              <w:t xml:space="preserve">Ngày 25 tháng 7 năm 2022</w:t>
            </w:r>
          </w:p>
        </w:tc>
        <w:tc>
          <w:tcPr>
            <w:tcW w:w="1890" w:type="dxa"/>
            <w:tcBorders>
              <w:top w:val="single" w:sz="4" w:space="0" w:color="auto"/>
              <w:left w:val="single" w:sz="4" w:space="0" w:color="auto"/>
              <w:bottom w:val="single" w:sz="4" w:space="0" w:color="auto"/>
              <w:right w:val="single" w:sz="4" w:space="0" w:color="auto"/>
            </w:tcBorders>
          </w:tcPr>
          <w:p w14:paraId="296B5CBC" w14:textId="0EA2B925" w:rsidR="00283A9C" w:rsidRPr="0029259B" w:rsidRDefault="00283A9C" w:rsidP="00283A9C">
            <w:pPr xmlns:w="http://schemas.openxmlformats.org/wordprocessingml/2006/main">
              <w:rPr>
                <w:rFonts w:ascii="Arial" w:hAnsi="Arial" w:cs="Arial"/>
                <w:szCs w:val="18"/>
                <w:highlight w:val="yellow"/>
                <w:lang w:val="vi-VN"/>
              </w:rPr>
            </w:pPr>
            <w:r xmlns:w="http://schemas.openxmlformats.org/wordprocessingml/2006/main">
              <w:rPr>
                <w:rFonts w:ascii="Arial" w:hAnsi="Arial" w:cs="Arial"/>
                <w:szCs w:val="18"/>
                <w:highlight w:val="yellow"/>
              </w:rPr>
              <w:t xml:space="preserve">Tịnh Lệ</w:t>
            </w:r>
          </w:p>
          <w:p w14:paraId="16D14E40" w14:textId="77777777" w:rsidR="00283A9C" w:rsidRDefault="00283A9C" w:rsidP="00283A9C">
            <w:pPr>
              <w:rPr>
                <w:rFonts w:ascii="Arial" w:hAnsi="Arial" w:cs="Arial"/>
                <w:highlight w:val="yellow"/>
              </w:rPr>
            </w:pPr>
          </w:p>
          <w:p w14:paraId="76B39855" w14:textId="77777777" w:rsidR="00283A9C" w:rsidRDefault="00283A9C" w:rsidP="00283A9C">
            <w:pPr>
              <w:rPr>
                <w:rFonts w:ascii="Arial" w:hAnsi="Arial" w:cs="Arial"/>
                <w:highlight w:val="yellow"/>
              </w:rPr>
            </w:pPr>
          </w:p>
          <w:p w14:paraId="62E7DFBA" w14:textId="77777777" w:rsidR="00283A9C" w:rsidRDefault="00283A9C" w:rsidP="00283A9C">
            <w:pPr>
              <w:rPr>
                <w:rFonts w:ascii="Arial" w:hAnsi="Arial" w:cs="Arial"/>
                <w:highlight w:val="yellow"/>
              </w:rPr>
            </w:pPr>
          </w:p>
          <w:p w14:paraId="747EBD4E" w14:textId="611315C1" w:rsidR="00283A9C" w:rsidRDefault="00283A9C" w:rsidP="00283A9C">
            <w:pPr>
              <w:rPr>
                <w:rFonts w:ascii="Arial" w:hAnsi="Arial" w:cs="Arial"/>
                <w:highlight w:val="yellow"/>
              </w:rPr>
            </w:pPr>
          </w:p>
          <w:p w14:paraId="34368453" w14:textId="77777777" w:rsidR="0087771A" w:rsidRDefault="0087771A" w:rsidP="00283A9C">
            <w:pPr>
              <w:rPr>
                <w:rFonts w:ascii="Arial" w:hAnsi="Arial" w:cs="Arial"/>
                <w:highlight w:val="yellow"/>
              </w:rPr>
            </w:pPr>
          </w:p>
          <w:p w14:paraId="31DE3097" w14:textId="26B7B11C" w:rsidR="00283A9C" w:rsidRPr="0029259B" w:rsidRDefault="00283A9C" w:rsidP="00283A9C">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highlight w:val="yellow"/>
              </w:rPr>
              <w:t xml:space="preserve">Ngày 11 tháng 7 năm 2022</w:t>
            </w:r>
          </w:p>
        </w:tc>
      </w:tr>
      <w:tr w:rsidR="00AA508E" w:rsidRPr="0029259B" w14:paraId="251A0936"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6135E622" w14:textId="7A75F21B" w:rsidR="00AA508E" w:rsidRPr="00AA508E" w:rsidRDefault="00AA508E" w:rsidP="00AA508E">
            <w:pPr xmlns:w="http://schemas.openxmlformats.org/wordprocessingml/2006/main">
              <w:jc w:val="center"/>
              <w:rPr>
                <w:rFonts w:ascii="Arial" w:hAnsi="Arial" w:cs="Arial"/>
                <w:highlight w:val="yellow"/>
                <w:lang w:val="vi-VN"/>
              </w:rPr>
            </w:pPr>
            <w:r xmlns:w="http://schemas.openxmlformats.org/wordprocessingml/2006/main">
              <w:rPr>
                <w:rFonts w:ascii="Arial" w:hAnsi="Arial" w:cs="Arial"/>
                <w:highlight w:val="yellow"/>
                <w:lang w:val="vi-VN"/>
              </w:rPr>
              <w:t xml:space="preserve">4</w:t>
            </w:r>
          </w:p>
        </w:tc>
        <w:tc>
          <w:tcPr>
            <w:tcW w:w="1060" w:type="dxa"/>
            <w:tcBorders>
              <w:top w:val="single" w:sz="4" w:space="0" w:color="auto"/>
              <w:left w:val="single" w:sz="4" w:space="0" w:color="auto"/>
              <w:bottom w:val="single" w:sz="4" w:space="0" w:color="auto"/>
              <w:right w:val="single" w:sz="4" w:space="0" w:color="auto"/>
            </w:tcBorders>
          </w:tcPr>
          <w:p w14:paraId="6BCA9ADD" w14:textId="5F920255" w:rsidR="00AA508E" w:rsidRPr="00AA508E" w:rsidRDefault="00AA508E" w:rsidP="00AA508E">
            <w:pPr xmlns:w="http://schemas.openxmlformats.org/wordprocessingml/2006/main">
              <w:jc w:val="center"/>
              <w:rPr>
                <w:rFonts w:ascii="Arial" w:hAnsi="Arial" w:cs="Arial"/>
                <w:highlight w:val="yellow"/>
                <w:lang w:val="vi-VN"/>
              </w:rPr>
            </w:pPr>
            <w:r xmlns:w="http://schemas.openxmlformats.org/wordprocessingml/2006/main">
              <w:rPr>
                <w:rFonts w:ascii="Arial" w:hAnsi="Arial" w:cs="Arial"/>
                <w:highlight w:val="yellow"/>
              </w:rPr>
              <w:t xml:space="preserve">R0 </w:t>
            </w:r>
            <w:r xmlns:w="http://schemas.openxmlformats.org/wordprocessingml/2006/main">
              <w:rPr>
                <w:rFonts w:ascii="Arial" w:hAnsi="Arial" w:cs="Arial"/>
                <w:highlight w:val="yellow"/>
                <w:lang w:val="vi-VN"/>
              </w:rPr>
              <w:t xml:space="preserve">4</w:t>
            </w:r>
          </w:p>
        </w:tc>
        <w:tc>
          <w:tcPr>
            <w:tcW w:w="3460" w:type="dxa"/>
            <w:tcBorders>
              <w:top w:val="single" w:sz="4" w:space="0" w:color="auto"/>
              <w:left w:val="single" w:sz="4" w:space="0" w:color="auto"/>
              <w:bottom w:val="single" w:sz="4" w:space="0" w:color="auto"/>
              <w:right w:val="single" w:sz="4" w:space="0" w:color="auto"/>
            </w:tcBorders>
          </w:tcPr>
          <w:p w14:paraId="56A3FB6E" w14:textId="359027E2" w:rsidR="006E3212" w:rsidRPr="00AA508E" w:rsidRDefault="00E01B1B" w:rsidP="00AA508E">
            <w:pPr xmlns:w="http://schemas.openxmlformats.org/wordprocessingml/2006/main">
              <w:rPr>
                <w:rFonts w:ascii="Arial" w:eastAsia="Arial" w:hAnsi="Arial" w:cs="Arial"/>
                <w:highlight w:val="yellow"/>
                <w:lang w:val="vi-VN"/>
              </w:rPr>
            </w:pPr>
            <w:r xmlns:w="http://schemas.openxmlformats.org/wordprocessingml/2006/main">
              <w:rPr>
                <w:rFonts w:ascii="Arial" w:eastAsia="Arial" w:hAnsi="Arial" w:cs="Arial"/>
                <w:highlight w:val="yellow"/>
              </w:rPr>
              <w:t xml:space="preserve">Cập nhật nội dung sau khi sửa lỗi</w:t>
            </w:r>
          </w:p>
        </w:tc>
        <w:tc>
          <w:tcPr>
            <w:tcW w:w="1800" w:type="dxa"/>
            <w:tcBorders>
              <w:top w:val="single" w:sz="4" w:space="0" w:color="auto"/>
              <w:left w:val="single" w:sz="4" w:space="0" w:color="auto"/>
              <w:bottom w:val="single" w:sz="4" w:space="0" w:color="auto"/>
              <w:right w:val="single" w:sz="4" w:space="0" w:color="auto"/>
            </w:tcBorders>
          </w:tcPr>
          <w:p w14:paraId="6BF1A192" w14:textId="77777777" w:rsidR="00AA508E" w:rsidRPr="0029259B" w:rsidRDefault="00AA508E" w:rsidP="00AA508E">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2023EA89" w14:textId="77777777" w:rsidR="00AA508E" w:rsidRPr="0029259B" w:rsidRDefault="00AA508E" w:rsidP="00AA508E">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phúc giang</w:t>
            </w:r>
          </w:p>
          <w:p w14:paraId="1CE95CA5" w14:textId="77777777" w:rsidR="00AA508E" w:rsidRPr="0029259B" w:rsidRDefault="00AA508E" w:rsidP="00AA508E">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3F93D55F" w14:textId="77777777" w:rsidR="00AA508E" w:rsidRPr="0029259B" w:rsidRDefault="00AA508E" w:rsidP="00AA508E">
            <w:pPr xmlns:w="http://schemas.openxmlformats.org/wordprocessingml/2006/main">
              <w:jc w:val="left"/>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Giang </w:t>
            </w:r>
            <w:r xmlns:w="http://schemas.openxmlformats.org/wordprocessingml/2006/main" w:rsidRPr="0029259B">
              <w:rPr>
                <w:rFonts w:ascii="Arial" w:hAnsi="Arial" w:cs="Arial"/>
                <w:szCs w:val="18"/>
                <w:highlight w:val="yellow"/>
                <w:lang w:val="vi-VN"/>
              </w:rPr>
              <w:t xml:space="preserve">Nguyễn</w:t>
            </w:r>
          </w:p>
          <w:p w14:paraId="7368EAC9" w14:textId="77777777" w:rsidR="00AA508E" w:rsidRDefault="00AA508E" w:rsidP="00AA508E">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Tịnh </w:t>
            </w:r>
            <w:r xmlns:w="http://schemas.openxmlformats.org/wordprocessingml/2006/main" w:rsidRPr="0029259B">
              <w:rPr>
                <w:rFonts w:ascii="Arial" w:hAnsi="Arial" w:cs="Arial"/>
                <w:szCs w:val="18"/>
                <w:highlight w:val="yellow"/>
                <w:lang w:val="vi-VN"/>
              </w:rPr>
              <w:t xml:space="preserve">Lệ</w:t>
            </w:r>
            <w:r xmlns:w="http://schemas.openxmlformats.org/wordprocessingml/2006/main">
              <w:rPr>
                <w:rFonts w:ascii="Arial" w:hAnsi="Arial" w:cs="Arial"/>
                <w:szCs w:val="18"/>
                <w:highlight w:val="yellow"/>
                <w:lang w:val="vi-VN"/>
              </w:rPr>
              <w:br xmlns:w="http://schemas.openxmlformats.org/wordprocessingml/2006/main"/>
            </w:r>
          </w:p>
          <w:p w14:paraId="2FD04C7C" w14:textId="30C740CC" w:rsidR="00AA508E" w:rsidRPr="0029259B" w:rsidRDefault="00E01B1B" w:rsidP="00AA508E">
            <w:pPr xmlns:w="http://schemas.openxmlformats.org/wordprocessingml/2006/main">
              <w:rPr>
                <w:rFonts w:ascii="Arial" w:hAnsi="Arial" w:cs="Arial"/>
                <w:szCs w:val="18"/>
                <w:highlight w:val="yellow"/>
              </w:rPr>
            </w:pPr>
            <w:r xmlns:w="http://schemas.openxmlformats.org/wordprocessingml/2006/main">
              <w:rPr>
                <w:rFonts w:ascii="Arial" w:hAnsi="Arial" w:cs="Arial"/>
                <w:highlight w:val="yellow"/>
              </w:rPr>
              <w:t xml:space="preserve">Ngày 15 tháng 9 năm 2022</w:t>
            </w:r>
          </w:p>
        </w:tc>
        <w:tc>
          <w:tcPr>
            <w:tcW w:w="1890" w:type="dxa"/>
            <w:tcBorders>
              <w:top w:val="single" w:sz="4" w:space="0" w:color="auto"/>
              <w:left w:val="single" w:sz="4" w:space="0" w:color="auto"/>
              <w:bottom w:val="single" w:sz="4" w:space="0" w:color="auto"/>
              <w:right w:val="single" w:sz="4" w:space="0" w:color="auto"/>
            </w:tcBorders>
          </w:tcPr>
          <w:p w14:paraId="09756E48" w14:textId="465BBDE6" w:rsidR="00AA508E" w:rsidRDefault="006E3212" w:rsidP="00AA508E">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Tịnh Lệ</w:t>
            </w:r>
          </w:p>
          <w:p w14:paraId="791473DB" w14:textId="30C7746D" w:rsidR="00AA508E" w:rsidRDefault="006E3212" w:rsidP="00AA508E">
            <w:pPr xmlns:w="http://schemas.openxmlformats.org/wordprocessingml/2006/main">
              <w:rPr>
                <w:rFonts w:ascii="Arial" w:hAnsi="Arial" w:cs="Arial"/>
                <w:highlight w:val="yellow"/>
              </w:rPr>
            </w:pPr>
            <w:r xmlns:w="http://schemas.openxmlformats.org/wordprocessingml/2006/main">
              <w:rPr>
                <w:rFonts w:ascii="Arial" w:hAnsi="Arial" w:cs="Arial"/>
                <w:szCs w:val="18"/>
                <w:highlight w:val="yellow"/>
              </w:rPr>
              <w:t xml:space="preserve">phúc giang</w:t>
            </w:r>
          </w:p>
          <w:p w14:paraId="20AD7F23" w14:textId="77777777" w:rsidR="00AA508E" w:rsidRDefault="00AA508E" w:rsidP="00AA508E">
            <w:pPr>
              <w:rPr>
                <w:rFonts w:ascii="Arial" w:hAnsi="Arial" w:cs="Arial"/>
                <w:highlight w:val="yellow"/>
              </w:rPr>
            </w:pPr>
          </w:p>
          <w:p w14:paraId="3AF32ED1" w14:textId="77777777" w:rsidR="00AA508E" w:rsidRDefault="00AA508E" w:rsidP="00AA508E">
            <w:pPr>
              <w:rPr>
                <w:rFonts w:ascii="Arial" w:hAnsi="Arial" w:cs="Arial"/>
                <w:highlight w:val="yellow"/>
              </w:rPr>
            </w:pPr>
          </w:p>
          <w:p w14:paraId="1E57DE3F" w14:textId="77777777" w:rsidR="00AA508E" w:rsidRDefault="00AA508E" w:rsidP="00AA508E">
            <w:pPr>
              <w:rPr>
                <w:rFonts w:ascii="Arial" w:hAnsi="Arial" w:cs="Arial"/>
                <w:highlight w:val="yellow"/>
              </w:rPr>
            </w:pPr>
          </w:p>
          <w:p w14:paraId="651300FE" w14:textId="42530CC1" w:rsidR="00AA508E" w:rsidRPr="0029259B" w:rsidRDefault="00E01B1B" w:rsidP="00AA508E">
            <w:pPr xmlns:w="http://schemas.openxmlformats.org/wordprocessingml/2006/main">
              <w:rPr>
                <w:rFonts w:ascii="Arial" w:hAnsi="Arial" w:cs="Arial"/>
                <w:szCs w:val="18"/>
                <w:highlight w:val="yellow"/>
              </w:rPr>
            </w:pPr>
            <w:r xmlns:w="http://schemas.openxmlformats.org/wordprocessingml/2006/main">
              <w:rPr>
                <w:rFonts w:ascii="Arial" w:hAnsi="Arial" w:cs="Arial"/>
                <w:highlight w:val="yellow"/>
              </w:rPr>
              <w:t xml:space="preserve">Ngày 12 tháng 9 năm 2022</w:t>
            </w:r>
          </w:p>
        </w:tc>
      </w:tr>
      <w:tr w:rsidR="00872135" w:rsidRPr="0029259B" w14:paraId="4DF55421"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5B81F100" w14:textId="06A6B369" w:rsidR="00872135" w:rsidRPr="00872135" w:rsidRDefault="00872135" w:rsidP="00872135">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5</w:t>
            </w:r>
          </w:p>
        </w:tc>
        <w:tc>
          <w:tcPr>
            <w:tcW w:w="1060" w:type="dxa"/>
            <w:tcBorders>
              <w:top w:val="single" w:sz="4" w:space="0" w:color="auto"/>
              <w:left w:val="single" w:sz="4" w:space="0" w:color="auto"/>
              <w:bottom w:val="single" w:sz="4" w:space="0" w:color="auto"/>
              <w:right w:val="single" w:sz="4" w:space="0" w:color="auto"/>
            </w:tcBorders>
          </w:tcPr>
          <w:p w14:paraId="23078051" w14:textId="07A0050C" w:rsidR="00872135" w:rsidRPr="00872135" w:rsidRDefault="00872135" w:rsidP="00872135">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R05</w:t>
            </w:r>
          </w:p>
        </w:tc>
        <w:tc>
          <w:tcPr>
            <w:tcW w:w="3460" w:type="dxa"/>
            <w:tcBorders>
              <w:top w:val="single" w:sz="4" w:space="0" w:color="auto"/>
              <w:left w:val="single" w:sz="4" w:space="0" w:color="auto"/>
              <w:bottom w:val="single" w:sz="4" w:space="0" w:color="auto"/>
              <w:right w:val="single" w:sz="4" w:space="0" w:color="auto"/>
            </w:tcBorders>
          </w:tcPr>
          <w:p w14:paraId="71D26BCE" w14:textId="52542EEB" w:rsidR="00872135" w:rsidRDefault="00872135" w:rsidP="00872135">
            <w:pPr xmlns:w="http://schemas.openxmlformats.org/wordprocessingml/2006/main">
              <w:rPr>
                <w:rFonts w:ascii="Arial" w:eastAsia="Arial" w:hAnsi="Arial" w:cs="Arial"/>
                <w:highlight w:val="yellow"/>
              </w:rPr>
            </w:pPr>
            <w:r xmlns:w="http://schemas.openxmlformats.org/wordprocessingml/2006/main" w:rsidRPr="00872135">
              <w:rPr>
                <w:rFonts w:ascii="Arial" w:eastAsia="Arial" w:hAnsi="Arial" w:cs="Arial"/>
                <w:highlight w:val="yellow"/>
              </w:rPr>
              <w:t xml:space="preserve">Cập nhật nội dung sau khi sửa các bình luận của REL</w:t>
            </w:r>
          </w:p>
        </w:tc>
        <w:tc>
          <w:tcPr>
            <w:tcW w:w="1800" w:type="dxa"/>
            <w:tcBorders>
              <w:top w:val="single" w:sz="4" w:space="0" w:color="auto"/>
              <w:left w:val="single" w:sz="4" w:space="0" w:color="auto"/>
              <w:bottom w:val="single" w:sz="4" w:space="0" w:color="auto"/>
              <w:right w:val="single" w:sz="4" w:space="0" w:color="auto"/>
            </w:tcBorders>
          </w:tcPr>
          <w:p w14:paraId="307EA982" w14:textId="77777777" w:rsidR="00872135" w:rsidRPr="0029259B" w:rsidRDefault="00872135" w:rsidP="00872135">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08CA58F" w14:textId="77777777" w:rsidR="00872135" w:rsidRPr="0029259B" w:rsidRDefault="00872135" w:rsidP="00872135">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phúc giang</w:t>
            </w:r>
          </w:p>
          <w:p w14:paraId="3EB83B56" w14:textId="77777777" w:rsidR="00872135" w:rsidRPr="0029259B" w:rsidRDefault="00872135" w:rsidP="00872135">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3CC92AA8" w14:textId="6848A28F" w:rsidR="00872135" w:rsidRPr="0029259B" w:rsidRDefault="00872135" w:rsidP="00872135">
            <w:pPr xmlns:w="http://schemas.openxmlformats.org/wordprocessingml/2006/main">
              <w:jc w:val="left"/>
              <w:rPr>
                <w:rFonts w:ascii="Arial" w:hAnsi="Arial" w:cs="Arial"/>
                <w:szCs w:val="18"/>
                <w:highlight w:val="yellow"/>
                <w:lang w:val="vi-VN"/>
              </w:rPr>
            </w:pPr>
            <w:r xmlns:w="http://schemas.openxmlformats.org/wordprocessingml/2006/main">
              <w:rPr>
                <w:rFonts w:ascii="Arial" w:hAnsi="Arial" w:cs="Arial"/>
                <w:szCs w:val="18"/>
                <w:highlight w:val="yellow"/>
              </w:rPr>
              <w:t xml:space="preserve">Sơn Thái</w:t>
            </w:r>
          </w:p>
          <w:p w14:paraId="0C7655C3" w14:textId="77777777" w:rsidR="00872135" w:rsidRDefault="00872135" w:rsidP="00872135">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Tịnh </w:t>
            </w:r>
            <w:r xmlns:w="http://schemas.openxmlformats.org/wordprocessingml/2006/main" w:rsidRPr="0029259B">
              <w:rPr>
                <w:rFonts w:ascii="Arial" w:hAnsi="Arial" w:cs="Arial"/>
                <w:szCs w:val="18"/>
                <w:highlight w:val="yellow"/>
                <w:lang w:val="vi-VN"/>
              </w:rPr>
              <w:t xml:space="preserve">Lệ</w:t>
            </w:r>
            <w:r xmlns:w="http://schemas.openxmlformats.org/wordprocessingml/2006/main">
              <w:rPr>
                <w:rFonts w:ascii="Arial" w:hAnsi="Arial" w:cs="Arial"/>
                <w:szCs w:val="18"/>
                <w:highlight w:val="yellow"/>
                <w:lang w:val="vi-VN"/>
              </w:rPr>
              <w:br xmlns:w="http://schemas.openxmlformats.org/wordprocessingml/2006/main"/>
            </w:r>
          </w:p>
          <w:p w14:paraId="0639BAD2" w14:textId="7027645A" w:rsidR="00872135" w:rsidRPr="0029259B" w:rsidRDefault="00872135" w:rsidP="00872135">
            <w:pPr xmlns:w="http://schemas.openxmlformats.org/wordprocessingml/2006/main">
              <w:jc w:val="left"/>
              <w:rPr>
                <w:rFonts w:ascii="Arial" w:hAnsi="Arial" w:cs="Arial"/>
                <w:szCs w:val="18"/>
                <w:highlight w:val="yellow"/>
              </w:rPr>
            </w:pPr>
            <w:r xmlns:w="http://schemas.openxmlformats.org/wordprocessingml/2006/main">
              <w:rPr>
                <w:rFonts w:ascii="Arial" w:hAnsi="Arial" w:cs="Arial"/>
                <w:highlight w:val="yellow"/>
              </w:rPr>
              <w:t xml:space="preserve">Ngày 19 tháng 9 năm 2022</w:t>
            </w:r>
          </w:p>
        </w:tc>
        <w:tc>
          <w:tcPr>
            <w:tcW w:w="1890" w:type="dxa"/>
            <w:tcBorders>
              <w:top w:val="single" w:sz="4" w:space="0" w:color="auto"/>
              <w:left w:val="single" w:sz="4" w:space="0" w:color="auto"/>
              <w:bottom w:val="single" w:sz="4" w:space="0" w:color="auto"/>
              <w:right w:val="single" w:sz="4" w:space="0" w:color="auto"/>
            </w:tcBorders>
          </w:tcPr>
          <w:p w14:paraId="387DC2D5" w14:textId="77777777" w:rsidR="00872135" w:rsidRDefault="00872135" w:rsidP="00872135">
            <w:pPr xmlns:w="http://schemas.openxmlformats.org/wordprocessingml/2006/main">
              <w:rPr>
                <w:rFonts w:ascii="Arial" w:hAnsi="Arial" w:cs="Arial"/>
                <w:highlight w:val="yellow"/>
              </w:rPr>
            </w:pPr>
            <w:r xmlns:w="http://schemas.openxmlformats.org/wordprocessingml/2006/main">
              <w:rPr>
                <w:rFonts w:ascii="Arial" w:hAnsi="Arial" w:cs="Arial"/>
                <w:szCs w:val="18"/>
                <w:highlight w:val="yellow"/>
              </w:rPr>
              <w:t xml:space="preserve">phúc giang</w:t>
            </w:r>
          </w:p>
          <w:p w14:paraId="4BA83939" w14:textId="77777777" w:rsidR="00872135" w:rsidRDefault="00872135" w:rsidP="00872135">
            <w:pPr>
              <w:rPr>
                <w:rFonts w:ascii="Arial" w:hAnsi="Arial" w:cs="Arial"/>
                <w:highlight w:val="yellow"/>
              </w:rPr>
            </w:pPr>
          </w:p>
          <w:p w14:paraId="0FA8235D" w14:textId="16E1F1D1" w:rsidR="00872135" w:rsidRDefault="00872135" w:rsidP="00872135">
            <w:pPr>
              <w:rPr>
                <w:rFonts w:ascii="Arial" w:hAnsi="Arial" w:cs="Arial"/>
                <w:highlight w:val="yellow"/>
              </w:rPr>
            </w:pPr>
          </w:p>
          <w:p w14:paraId="75068A28" w14:textId="77777777" w:rsidR="00872135" w:rsidRDefault="00872135" w:rsidP="00872135">
            <w:pPr>
              <w:rPr>
                <w:rFonts w:ascii="Arial" w:hAnsi="Arial" w:cs="Arial"/>
                <w:highlight w:val="yellow"/>
              </w:rPr>
            </w:pPr>
          </w:p>
          <w:p w14:paraId="40617097" w14:textId="77777777" w:rsidR="00872135" w:rsidRDefault="00872135" w:rsidP="00872135">
            <w:pPr>
              <w:rPr>
                <w:rFonts w:ascii="Arial" w:hAnsi="Arial" w:cs="Arial"/>
                <w:highlight w:val="yellow"/>
              </w:rPr>
            </w:pPr>
          </w:p>
          <w:p w14:paraId="6FC0AE8D" w14:textId="2250F55F" w:rsidR="00872135" w:rsidRDefault="00872135" w:rsidP="00872135">
            <w:pPr xmlns:w="http://schemas.openxmlformats.org/wordprocessingml/2006/main">
              <w:rPr>
                <w:rFonts w:ascii="Arial" w:hAnsi="Arial" w:cs="Arial"/>
                <w:szCs w:val="18"/>
                <w:highlight w:val="yellow"/>
              </w:rPr>
            </w:pPr>
            <w:r xmlns:w="http://schemas.openxmlformats.org/wordprocessingml/2006/main">
              <w:rPr>
                <w:rFonts w:ascii="Arial" w:hAnsi="Arial" w:cs="Arial"/>
                <w:highlight w:val="yellow"/>
              </w:rPr>
              <w:t xml:space="preserve">Ngày 19 tháng 9 năm 2022</w:t>
            </w:r>
          </w:p>
        </w:tc>
      </w:tr>
      <w:tr w:rsidR="009023C0" w:rsidRPr="0029259B" w14:paraId="633F2112"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05778EAC" w14:textId="07E4A987" w:rsidR="009023C0" w:rsidRDefault="009023C0" w:rsidP="00872135">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6</w:t>
            </w:r>
          </w:p>
        </w:tc>
        <w:tc>
          <w:tcPr>
            <w:tcW w:w="1060" w:type="dxa"/>
            <w:tcBorders>
              <w:top w:val="single" w:sz="4" w:space="0" w:color="auto"/>
              <w:left w:val="single" w:sz="4" w:space="0" w:color="auto"/>
              <w:bottom w:val="single" w:sz="4" w:space="0" w:color="auto"/>
              <w:right w:val="single" w:sz="4" w:space="0" w:color="auto"/>
            </w:tcBorders>
          </w:tcPr>
          <w:p w14:paraId="56A9094A" w14:textId="55215E8A" w:rsidR="009023C0" w:rsidRDefault="009023C0" w:rsidP="00872135">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R06</w:t>
            </w:r>
          </w:p>
        </w:tc>
        <w:tc>
          <w:tcPr>
            <w:tcW w:w="3460" w:type="dxa"/>
            <w:tcBorders>
              <w:top w:val="single" w:sz="4" w:space="0" w:color="auto"/>
              <w:left w:val="single" w:sz="4" w:space="0" w:color="auto"/>
              <w:bottom w:val="single" w:sz="4" w:space="0" w:color="auto"/>
              <w:right w:val="single" w:sz="4" w:space="0" w:color="auto"/>
            </w:tcBorders>
          </w:tcPr>
          <w:p w14:paraId="403776AD" w14:textId="5E7F3628" w:rsidR="008611BB" w:rsidRPr="008611BB" w:rsidRDefault="008611BB" w:rsidP="008611BB">
            <w:pPr xmlns:w="http://schemas.openxmlformats.org/wordprocessingml/2006/main">
              <w:widowControl/>
              <w:jc w:val="left"/>
              <w:rPr>
                <w:rFonts w:ascii="Arial" w:eastAsia="Arial" w:hAnsi="Arial" w:cs="Arial"/>
                <w:highlight w:val="yellow"/>
              </w:rPr>
            </w:pPr>
            <w:commentRangeStart xmlns:w="http://schemas.openxmlformats.org/wordprocessingml/2006/main" w:id="10"/>
            <w:r xmlns:w="http://schemas.openxmlformats.org/wordprocessingml/2006/main" w:rsidRPr="008611BB">
              <w:rPr>
                <w:rFonts w:ascii="Arial" w:eastAsia="Arial" w:hAnsi="Arial" w:cs="Arial"/>
                <w:highlight w:val="yellow"/>
              </w:rPr>
              <w:t xml:space="preserve">Cập nhật </w:t>
            </w:r>
            <w:commentRangeEnd xmlns:w="http://schemas.openxmlformats.org/wordprocessingml/2006/main" w:id="10"/>
            <w:r xmlns:w="http://schemas.openxmlformats.org/wordprocessingml/2006/main" w:rsidRPr="008611BB">
              <w:rPr>
                <w:rFonts w:ascii="Arial" w:eastAsia="Arial" w:hAnsi="Arial" w:cs="Arial"/>
                <w:highlight w:val="yellow"/>
              </w:rPr>
              <w:commentReference xmlns:w="http://schemas.openxmlformats.org/wordprocessingml/2006/main" w:id="10"/>
            </w:r>
            <w:r xmlns:w="http://schemas.openxmlformats.org/wordprocessingml/2006/main" w:rsidRPr="008611BB">
              <w:rPr>
                <w:rFonts w:ascii="Arial" w:eastAsia="Arial" w:hAnsi="Arial" w:cs="Arial"/>
                <w:highlight w:val="yellow"/>
              </w:rPr>
              <w:t xml:space="preserve">nội dung của phiên bản U2C alpha sau khi nhận được hộp công cụ mới</w:t>
            </w:r>
          </w:p>
          <w:p w14:paraId="2DD64D8D" w14:textId="2AD0B10D" w:rsidR="009023C0" w:rsidRPr="00872135" w:rsidRDefault="009023C0" w:rsidP="00872135">
            <w:pPr>
              <w:rPr>
                <w:rFonts w:ascii="Arial" w:eastAsia="Arial" w:hAnsi="Arial" w:cs="Arial"/>
                <w:highlight w:val="yellow"/>
              </w:rPr>
            </w:pPr>
          </w:p>
        </w:tc>
        <w:tc>
          <w:tcPr>
            <w:tcW w:w="1800" w:type="dxa"/>
            <w:tcBorders>
              <w:top w:val="single" w:sz="4" w:space="0" w:color="auto"/>
              <w:left w:val="single" w:sz="4" w:space="0" w:color="auto"/>
              <w:bottom w:val="single" w:sz="4" w:space="0" w:color="auto"/>
              <w:right w:val="single" w:sz="4" w:space="0" w:color="auto"/>
            </w:tcBorders>
          </w:tcPr>
          <w:p w14:paraId="1169E2C2" w14:textId="77777777" w:rsidR="009023C0" w:rsidRPr="0029259B" w:rsidRDefault="009023C0" w:rsidP="00872135">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D826059" w14:textId="77777777" w:rsidR="005A5445" w:rsidRPr="0029259B" w:rsidRDefault="005A5445" w:rsidP="005A5445">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phúc giang</w:t>
            </w:r>
          </w:p>
          <w:p w14:paraId="310E8D8C" w14:textId="77777777" w:rsidR="005A5445" w:rsidRDefault="005A5445" w:rsidP="005A5445">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71471F82" w14:textId="77777777" w:rsidR="005A5445" w:rsidRDefault="005A5445" w:rsidP="005A5445">
            <w:pPr xmlns:w="http://schemas.openxmlformats.org/wordprocessingml/2006/main">
              <w:jc w:val="left"/>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Tịnh </w:t>
            </w:r>
            <w:r xmlns:w="http://schemas.openxmlformats.org/wordprocessingml/2006/main" w:rsidRPr="0029259B">
              <w:rPr>
                <w:rFonts w:ascii="Arial" w:hAnsi="Arial" w:cs="Arial"/>
                <w:szCs w:val="18"/>
                <w:highlight w:val="yellow"/>
                <w:lang w:val="vi-VN"/>
              </w:rPr>
              <w:t xml:space="preserve">Lệ</w:t>
            </w:r>
          </w:p>
          <w:p w14:paraId="64B06E95" w14:textId="4DFE1111" w:rsidR="005A5445" w:rsidRDefault="005A5445" w:rsidP="005A5445">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r xmlns:w="http://schemas.openxmlformats.org/wordprocessingml/2006/main">
              <w:rPr>
                <w:rFonts w:ascii="Arial" w:hAnsi="Arial" w:cs="Arial"/>
                <w:szCs w:val="18"/>
                <w:highlight w:val="yellow"/>
                <w:lang w:val="vi-VN"/>
              </w:rPr>
              <w:br xmlns:w="http://schemas.openxmlformats.org/wordprocessingml/2006/main"/>
            </w:r>
          </w:p>
          <w:p w14:paraId="262CD95C" w14:textId="271B85A5" w:rsidR="009023C0" w:rsidRPr="0029259B" w:rsidRDefault="005A5445" w:rsidP="005A5445">
            <w:pPr xmlns:w="http://schemas.openxmlformats.org/wordprocessingml/2006/main">
              <w:jc w:val="left"/>
              <w:rPr>
                <w:rFonts w:ascii="Arial" w:hAnsi="Arial" w:cs="Arial"/>
                <w:szCs w:val="18"/>
                <w:highlight w:val="yellow"/>
              </w:rPr>
            </w:pPr>
            <w:r xmlns:w="http://schemas.openxmlformats.org/wordprocessingml/2006/main">
              <w:rPr>
                <w:rFonts w:ascii="Arial" w:hAnsi="Arial" w:cs="Arial"/>
                <w:highlight w:val="yellow"/>
              </w:rPr>
              <w:t xml:space="preserve">Ngày 23 tháng 9 năm 2022</w:t>
            </w:r>
          </w:p>
        </w:tc>
        <w:tc>
          <w:tcPr>
            <w:tcW w:w="1890" w:type="dxa"/>
            <w:tcBorders>
              <w:top w:val="single" w:sz="4" w:space="0" w:color="auto"/>
              <w:left w:val="single" w:sz="4" w:space="0" w:color="auto"/>
              <w:bottom w:val="single" w:sz="4" w:space="0" w:color="auto"/>
              <w:right w:val="single" w:sz="4" w:space="0" w:color="auto"/>
            </w:tcBorders>
          </w:tcPr>
          <w:p w14:paraId="47541D6C" w14:textId="77777777" w:rsidR="009023C0" w:rsidRDefault="005A5445" w:rsidP="00872135">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578684D3" w14:textId="77777777" w:rsidR="005A5445" w:rsidRDefault="005A5445" w:rsidP="00872135">
            <w:pPr>
              <w:rPr>
                <w:rFonts w:ascii="Arial" w:hAnsi="Arial" w:cs="Arial"/>
                <w:szCs w:val="18"/>
                <w:highlight w:val="yellow"/>
              </w:rPr>
            </w:pPr>
          </w:p>
          <w:p w14:paraId="19BE3D37" w14:textId="0A928FE1" w:rsidR="005A5445" w:rsidRDefault="005A5445" w:rsidP="00872135">
            <w:pPr>
              <w:rPr>
                <w:rFonts w:ascii="Arial" w:hAnsi="Arial" w:cs="Arial"/>
                <w:szCs w:val="18"/>
                <w:highlight w:val="yellow"/>
              </w:rPr>
            </w:pPr>
          </w:p>
          <w:p w14:paraId="33A66901" w14:textId="77777777" w:rsidR="005A5445" w:rsidRDefault="005A5445" w:rsidP="00872135">
            <w:pPr>
              <w:rPr>
                <w:rFonts w:ascii="Arial" w:hAnsi="Arial" w:cs="Arial"/>
                <w:szCs w:val="18"/>
                <w:highlight w:val="yellow"/>
              </w:rPr>
            </w:pPr>
          </w:p>
          <w:p w14:paraId="38FDF6A7" w14:textId="77777777" w:rsidR="005A5445" w:rsidRDefault="005A5445" w:rsidP="00872135">
            <w:pPr>
              <w:rPr>
                <w:rFonts w:ascii="Arial" w:hAnsi="Arial" w:cs="Arial"/>
                <w:szCs w:val="18"/>
                <w:highlight w:val="yellow"/>
              </w:rPr>
            </w:pPr>
          </w:p>
          <w:p w14:paraId="219B70B2" w14:textId="527917CA" w:rsidR="005A5445" w:rsidRDefault="005A5445" w:rsidP="00872135">
            <w:pPr xmlns:w="http://schemas.openxmlformats.org/wordprocessingml/2006/main">
              <w:rPr>
                <w:rFonts w:ascii="Arial" w:hAnsi="Arial" w:cs="Arial"/>
                <w:szCs w:val="18"/>
                <w:highlight w:val="yellow"/>
              </w:rPr>
            </w:pPr>
            <w:r xmlns:w="http://schemas.openxmlformats.org/wordprocessingml/2006/main">
              <w:rPr>
                <w:rFonts w:ascii="Arial" w:hAnsi="Arial" w:cs="Arial"/>
                <w:highlight w:val="yellow"/>
              </w:rPr>
              <w:t xml:space="preserve">Ngày 22 tháng 9 năm 2022</w:t>
            </w:r>
          </w:p>
        </w:tc>
      </w:tr>
      <w:tr w:rsidR="00AE424F" w:rsidRPr="0029259B" w14:paraId="6803B521"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493C64EE" w14:textId="3ED414DB" w:rsidR="00AE424F" w:rsidRDefault="00AE424F" w:rsidP="00AE424F">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lastRenderedPageBreak xmlns:w="http://schemas.openxmlformats.org/wordprocessingml/2006/main"/>
            </w:r>
            <w:r xmlns:w="http://schemas.openxmlformats.org/wordprocessingml/2006/main">
              <w:rPr>
                <w:rFonts w:ascii="Arial" w:hAnsi="Arial" w:cs="Arial"/>
                <w:highlight w:val="yellow"/>
              </w:rPr>
              <w:t xml:space="preserve">7</w:t>
            </w:r>
          </w:p>
        </w:tc>
        <w:tc>
          <w:tcPr>
            <w:tcW w:w="1060" w:type="dxa"/>
            <w:tcBorders>
              <w:top w:val="single" w:sz="4" w:space="0" w:color="auto"/>
              <w:left w:val="single" w:sz="4" w:space="0" w:color="auto"/>
              <w:bottom w:val="single" w:sz="4" w:space="0" w:color="auto"/>
              <w:right w:val="single" w:sz="4" w:space="0" w:color="auto"/>
            </w:tcBorders>
          </w:tcPr>
          <w:p w14:paraId="2CF8CAD0" w14:textId="15D8882B" w:rsidR="00AE424F" w:rsidRDefault="00AE424F" w:rsidP="00AE424F">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R07</w:t>
            </w:r>
          </w:p>
        </w:tc>
        <w:tc>
          <w:tcPr>
            <w:tcW w:w="3460" w:type="dxa"/>
            <w:tcBorders>
              <w:top w:val="single" w:sz="4" w:space="0" w:color="auto"/>
              <w:left w:val="single" w:sz="4" w:space="0" w:color="auto"/>
              <w:bottom w:val="single" w:sz="4" w:space="0" w:color="auto"/>
              <w:right w:val="single" w:sz="4" w:space="0" w:color="auto"/>
            </w:tcBorders>
          </w:tcPr>
          <w:p w14:paraId="3B0AA5AF" w14:textId="149F178C" w:rsidR="00AE424F" w:rsidRPr="008611BB" w:rsidRDefault="00AE424F" w:rsidP="00AE424F">
            <w:pPr xmlns:w="http://schemas.openxmlformats.org/wordprocessingml/2006/main">
              <w:widowControl/>
              <w:jc w:val="left"/>
              <w:rPr>
                <w:rFonts w:ascii="Arial" w:eastAsia="Arial" w:hAnsi="Arial" w:cs="Arial"/>
                <w:highlight w:val="yellow"/>
              </w:rPr>
            </w:pPr>
            <w:r xmlns:w="http://schemas.openxmlformats.org/wordprocessingml/2006/main" w:rsidRPr="008611BB">
              <w:rPr>
                <w:rFonts w:ascii="Arial" w:eastAsia="Arial" w:hAnsi="Arial" w:cs="Arial"/>
                <w:highlight w:val="yellow"/>
              </w:rPr>
              <w:t xml:space="preserve">Cập nhật nội dung cho bộ cài đặt ET-VPF</w:t>
            </w:r>
          </w:p>
          <w:p w14:paraId="5F896AEC" w14:textId="77777777" w:rsidR="00AE424F" w:rsidRPr="008611BB" w:rsidRDefault="00AE424F" w:rsidP="00AE424F">
            <w:pPr>
              <w:widowControl/>
              <w:jc w:val="left"/>
              <w:rPr>
                <w:rFonts w:ascii="Arial" w:eastAsia="Arial" w:hAnsi="Arial" w:cs="Arial"/>
                <w:highlight w:val="yellow"/>
              </w:rPr>
            </w:pPr>
          </w:p>
        </w:tc>
        <w:tc>
          <w:tcPr>
            <w:tcW w:w="1800" w:type="dxa"/>
            <w:tcBorders>
              <w:top w:val="single" w:sz="4" w:space="0" w:color="auto"/>
              <w:left w:val="single" w:sz="4" w:space="0" w:color="auto"/>
              <w:bottom w:val="single" w:sz="4" w:space="0" w:color="auto"/>
              <w:right w:val="single" w:sz="4" w:space="0" w:color="auto"/>
            </w:tcBorders>
          </w:tcPr>
          <w:p w14:paraId="35D7C603" w14:textId="77777777" w:rsidR="00AE424F" w:rsidRPr="0029259B" w:rsidRDefault="00AE424F" w:rsidP="00AE424F">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17B1C3A8" w14:textId="77777777" w:rsidR="00AE424F" w:rsidRPr="0029259B" w:rsidRDefault="00AE424F" w:rsidP="00AE424F">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phúc giang</w:t>
            </w:r>
          </w:p>
          <w:p w14:paraId="19ABC047" w14:textId="77777777" w:rsidR="00AE424F" w:rsidRDefault="00AE424F" w:rsidP="00AE424F">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6CFC18C4" w14:textId="0DA2D5E7" w:rsidR="00AE424F" w:rsidRDefault="00AE424F" w:rsidP="00AE424F">
            <w:pPr xmlns:w="http://schemas.openxmlformats.org/wordprocessingml/2006/main">
              <w:jc w:val="left"/>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Tịnh </w:t>
            </w:r>
            <w:r xmlns:w="http://schemas.openxmlformats.org/wordprocessingml/2006/main" w:rsidRPr="0029259B">
              <w:rPr>
                <w:rFonts w:ascii="Arial" w:hAnsi="Arial" w:cs="Arial"/>
                <w:szCs w:val="18"/>
                <w:highlight w:val="yellow"/>
                <w:lang w:val="vi-VN"/>
              </w:rPr>
              <w:t xml:space="preserve">Lệ</w:t>
            </w:r>
          </w:p>
          <w:p w14:paraId="3AF4A49C" w14:textId="615EB427" w:rsidR="00AE424F" w:rsidRPr="00AE424F" w:rsidRDefault="00AE424F" w:rsidP="00AE424F">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1E4F0127" w14:textId="77777777" w:rsidR="00AE424F" w:rsidRDefault="00AE424F" w:rsidP="00AE424F">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r xmlns:w="http://schemas.openxmlformats.org/wordprocessingml/2006/main">
              <w:rPr>
                <w:rFonts w:ascii="Arial" w:hAnsi="Arial" w:cs="Arial"/>
                <w:szCs w:val="18"/>
                <w:highlight w:val="yellow"/>
                <w:lang w:val="vi-VN"/>
              </w:rPr>
              <w:br xmlns:w="http://schemas.openxmlformats.org/wordprocessingml/2006/main"/>
            </w:r>
          </w:p>
          <w:p w14:paraId="31D4389B" w14:textId="5BC49ECD" w:rsidR="00AE424F" w:rsidRPr="0029259B" w:rsidRDefault="00A713F5" w:rsidP="00AE424F">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Ngày 25 tháng 10 năm 2022</w:t>
            </w:r>
          </w:p>
        </w:tc>
        <w:tc>
          <w:tcPr>
            <w:tcW w:w="1890" w:type="dxa"/>
            <w:tcBorders>
              <w:top w:val="single" w:sz="4" w:space="0" w:color="auto"/>
              <w:left w:val="single" w:sz="4" w:space="0" w:color="auto"/>
              <w:bottom w:val="single" w:sz="4" w:space="0" w:color="auto"/>
              <w:right w:val="single" w:sz="4" w:space="0" w:color="auto"/>
            </w:tcBorders>
          </w:tcPr>
          <w:p w14:paraId="15229BBF" w14:textId="6E11F36E" w:rsidR="00AE424F" w:rsidRDefault="00AE424F" w:rsidP="00AE424F">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Hồng Tiêu</w:t>
            </w:r>
          </w:p>
          <w:p w14:paraId="6BBDB830" w14:textId="77777777" w:rsidR="00AE424F" w:rsidRDefault="00AE424F" w:rsidP="00AE424F">
            <w:pPr>
              <w:rPr>
                <w:rFonts w:ascii="Arial" w:hAnsi="Arial" w:cs="Arial"/>
                <w:szCs w:val="18"/>
                <w:highlight w:val="yellow"/>
              </w:rPr>
            </w:pPr>
          </w:p>
          <w:p w14:paraId="6850066A" w14:textId="77777777" w:rsidR="00AE424F" w:rsidRDefault="00AE424F" w:rsidP="00AE424F">
            <w:pPr>
              <w:rPr>
                <w:rFonts w:ascii="Arial" w:hAnsi="Arial" w:cs="Arial"/>
                <w:szCs w:val="18"/>
                <w:highlight w:val="yellow"/>
              </w:rPr>
            </w:pPr>
          </w:p>
          <w:p w14:paraId="61130FCF" w14:textId="41B4C1E4" w:rsidR="00AE424F" w:rsidRDefault="00AE424F" w:rsidP="00AE424F">
            <w:pPr>
              <w:rPr>
                <w:rFonts w:ascii="Arial" w:hAnsi="Arial" w:cs="Arial"/>
                <w:szCs w:val="18"/>
                <w:highlight w:val="yellow"/>
              </w:rPr>
            </w:pPr>
          </w:p>
          <w:p w14:paraId="4E7F1647" w14:textId="77777777" w:rsidR="00AE424F" w:rsidRDefault="00AE424F" w:rsidP="00AE424F">
            <w:pPr>
              <w:rPr>
                <w:rFonts w:ascii="Arial" w:hAnsi="Arial" w:cs="Arial"/>
                <w:szCs w:val="18"/>
                <w:highlight w:val="yellow"/>
              </w:rPr>
            </w:pPr>
          </w:p>
          <w:p w14:paraId="33526958" w14:textId="77777777" w:rsidR="00AE424F" w:rsidRDefault="00AE424F" w:rsidP="00AE424F">
            <w:pPr>
              <w:rPr>
                <w:rFonts w:ascii="Arial" w:hAnsi="Arial" w:cs="Arial"/>
                <w:szCs w:val="18"/>
                <w:highlight w:val="yellow"/>
              </w:rPr>
            </w:pPr>
          </w:p>
          <w:p w14:paraId="358C7225" w14:textId="5A6AED2A" w:rsidR="00AE424F" w:rsidRDefault="00AE424F" w:rsidP="00AE424F">
            <w:pPr xmlns:w="http://schemas.openxmlformats.org/wordprocessingml/2006/main">
              <w:rPr>
                <w:rFonts w:ascii="Arial" w:hAnsi="Arial" w:cs="Arial"/>
                <w:szCs w:val="18"/>
                <w:highlight w:val="yellow"/>
              </w:rPr>
            </w:pPr>
            <w:r xmlns:w="http://schemas.openxmlformats.org/wordprocessingml/2006/main">
              <w:rPr>
                <w:rFonts w:ascii="Arial" w:hAnsi="Arial" w:cs="Arial"/>
                <w:highlight w:val="yellow"/>
              </w:rPr>
              <w:t xml:space="preserve">Ngày 17 tháng 10 năm 2022</w:t>
            </w:r>
          </w:p>
        </w:tc>
      </w:tr>
      <w:tr w:rsidR="00672BB3" w:rsidRPr="0029259B" w14:paraId="2337B1B7"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0B5CFA75" w14:textId="5A022139" w:rsidR="00672BB3" w:rsidRDefault="00672BB3" w:rsidP="00672BB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số 8</w:t>
            </w:r>
          </w:p>
        </w:tc>
        <w:tc>
          <w:tcPr>
            <w:tcW w:w="1060" w:type="dxa"/>
            <w:tcBorders>
              <w:top w:val="single" w:sz="4" w:space="0" w:color="auto"/>
              <w:left w:val="single" w:sz="4" w:space="0" w:color="auto"/>
              <w:bottom w:val="single" w:sz="4" w:space="0" w:color="auto"/>
              <w:right w:val="single" w:sz="4" w:space="0" w:color="auto"/>
            </w:tcBorders>
          </w:tcPr>
          <w:p w14:paraId="09010C1C" w14:textId="68CF82A7" w:rsidR="00672BB3" w:rsidRDefault="00672BB3" w:rsidP="00672BB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R08</w:t>
            </w:r>
          </w:p>
        </w:tc>
        <w:tc>
          <w:tcPr>
            <w:tcW w:w="3460" w:type="dxa"/>
            <w:tcBorders>
              <w:top w:val="single" w:sz="4" w:space="0" w:color="auto"/>
              <w:left w:val="single" w:sz="4" w:space="0" w:color="auto"/>
              <w:bottom w:val="single" w:sz="4" w:space="0" w:color="auto"/>
              <w:right w:val="single" w:sz="4" w:space="0" w:color="auto"/>
            </w:tcBorders>
          </w:tcPr>
          <w:p w14:paraId="50FD6A27" w14:textId="4B95C968" w:rsidR="00672BB3" w:rsidRPr="008611BB" w:rsidRDefault="00672BB3" w:rsidP="00672BB3">
            <w:pPr xmlns:w="http://schemas.openxmlformats.org/wordprocessingml/2006/main">
              <w:widowControl/>
              <w:jc w:val="left"/>
              <w:rPr>
                <w:rFonts w:ascii="Arial" w:eastAsia="Arial" w:hAnsi="Arial" w:cs="Arial"/>
                <w:highlight w:val="yellow"/>
              </w:rPr>
            </w:pPr>
            <w:r xmlns:w="http://schemas.openxmlformats.org/wordprocessingml/2006/main" w:rsidRPr="008611BB">
              <w:rPr>
                <w:rFonts w:ascii="Arial" w:eastAsia="Arial" w:hAnsi="Arial" w:cs="Arial"/>
                <w:highlight w:val="yellow"/>
              </w:rPr>
              <w:t xml:space="preserve">Cập nhật quy trình cài đặt</w:t>
            </w:r>
          </w:p>
          <w:p w14:paraId="083A4B18" w14:textId="77777777" w:rsidR="00672BB3" w:rsidRPr="008611BB" w:rsidRDefault="00672BB3" w:rsidP="00672BB3">
            <w:pPr>
              <w:widowControl/>
              <w:jc w:val="left"/>
              <w:rPr>
                <w:rFonts w:ascii="Arial" w:eastAsia="Arial" w:hAnsi="Arial" w:cs="Arial"/>
                <w:highlight w:val="yellow"/>
              </w:rPr>
            </w:pPr>
          </w:p>
        </w:tc>
        <w:tc>
          <w:tcPr>
            <w:tcW w:w="1800" w:type="dxa"/>
            <w:tcBorders>
              <w:top w:val="single" w:sz="4" w:space="0" w:color="auto"/>
              <w:left w:val="single" w:sz="4" w:space="0" w:color="auto"/>
              <w:bottom w:val="single" w:sz="4" w:space="0" w:color="auto"/>
              <w:right w:val="single" w:sz="4" w:space="0" w:color="auto"/>
            </w:tcBorders>
          </w:tcPr>
          <w:p w14:paraId="3F5F7EAF" w14:textId="77777777" w:rsidR="00672BB3" w:rsidRPr="0029259B" w:rsidRDefault="00672BB3" w:rsidP="00672BB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24DE27CC" w14:textId="77777777" w:rsidR="00672BB3" w:rsidRPr="0029259B" w:rsidRDefault="00672BB3" w:rsidP="00672BB3">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phúc giang</w:t>
            </w:r>
          </w:p>
          <w:p w14:paraId="79A9777A" w14:textId="77777777" w:rsidR="00672BB3" w:rsidRDefault="00672BB3" w:rsidP="00672BB3">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75597043" w14:textId="77777777" w:rsidR="00672BB3" w:rsidRDefault="00672BB3" w:rsidP="00672BB3">
            <w:pPr xmlns:w="http://schemas.openxmlformats.org/wordprocessingml/2006/main">
              <w:jc w:val="left"/>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Tịnh </w:t>
            </w:r>
            <w:r xmlns:w="http://schemas.openxmlformats.org/wordprocessingml/2006/main" w:rsidRPr="0029259B">
              <w:rPr>
                <w:rFonts w:ascii="Arial" w:hAnsi="Arial" w:cs="Arial"/>
                <w:szCs w:val="18"/>
                <w:highlight w:val="yellow"/>
                <w:lang w:val="vi-VN"/>
              </w:rPr>
              <w:t xml:space="preserve">Lệ</w:t>
            </w:r>
          </w:p>
          <w:p w14:paraId="0334BEBE" w14:textId="77777777" w:rsidR="00672BB3" w:rsidRPr="00AE424F" w:rsidRDefault="00672BB3" w:rsidP="00672BB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19863101" w14:textId="77777777" w:rsidR="00672BB3" w:rsidRDefault="00672BB3" w:rsidP="00672BB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r xmlns:w="http://schemas.openxmlformats.org/wordprocessingml/2006/main">
              <w:rPr>
                <w:rFonts w:ascii="Arial" w:hAnsi="Arial" w:cs="Arial"/>
                <w:szCs w:val="18"/>
                <w:highlight w:val="yellow"/>
                <w:lang w:val="vi-VN"/>
              </w:rPr>
              <w:br xmlns:w="http://schemas.openxmlformats.org/wordprocessingml/2006/main"/>
            </w:r>
          </w:p>
          <w:p w14:paraId="4D8BC46F" w14:textId="454079CA" w:rsidR="00672BB3" w:rsidRPr="0029259B" w:rsidRDefault="00672BB3" w:rsidP="00672BB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01 tháng 11 năm 2022</w:t>
            </w:r>
          </w:p>
        </w:tc>
        <w:tc>
          <w:tcPr>
            <w:tcW w:w="1890" w:type="dxa"/>
            <w:tcBorders>
              <w:top w:val="single" w:sz="4" w:space="0" w:color="auto"/>
              <w:left w:val="single" w:sz="4" w:space="0" w:color="auto"/>
              <w:bottom w:val="single" w:sz="4" w:space="0" w:color="auto"/>
              <w:right w:val="single" w:sz="4" w:space="0" w:color="auto"/>
            </w:tcBorders>
          </w:tcPr>
          <w:p w14:paraId="037A8491" w14:textId="77777777" w:rsidR="00672BB3" w:rsidRDefault="00672BB3" w:rsidP="00672BB3">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Hồng Tiêu</w:t>
            </w:r>
          </w:p>
          <w:p w14:paraId="0E3C6C58" w14:textId="77777777" w:rsidR="00672BB3" w:rsidRDefault="00672BB3" w:rsidP="00672BB3">
            <w:pPr>
              <w:rPr>
                <w:rFonts w:ascii="Arial" w:hAnsi="Arial" w:cs="Arial"/>
                <w:szCs w:val="18"/>
                <w:highlight w:val="yellow"/>
              </w:rPr>
            </w:pPr>
          </w:p>
          <w:p w14:paraId="3F153240" w14:textId="77777777" w:rsidR="00672BB3" w:rsidRDefault="00672BB3" w:rsidP="00672BB3">
            <w:pPr>
              <w:rPr>
                <w:rFonts w:ascii="Arial" w:hAnsi="Arial" w:cs="Arial"/>
                <w:szCs w:val="18"/>
                <w:highlight w:val="yellow"/>
              </w:rPr>
            </w:pPr>
          </w:p>
          <w:p w14:paraId="2B35A9A0" w14:textId="77777777" w:rsidR="00672BB3" w:rsidRDefault="00672BB3" w:rsidP="00672BB3">
            <w:pPr>
              <w:rPr>
                <w:rFonts w:ascii="Arial" w:hAnsi="Arial" w:cs="Arial"/>
                <w:szCs w:val="18"/>
                <w:highlight w:val="yellow"/>
              </w:rPr>
            </w:pPr>
          </w:p>
          <w:p w14:paraId="44B939F0" w14:textId="77777777" w:rsidR="00672BB3" w:rsidRDefault="00672BB3" w:rsidP="00672BB3">
            <w:pPr>
              <w:rPr>
                <w:rFonts w:ascii="Arial" w:hAnsi="Arial" w:cs="Arial"/>
                <w:szCs w:val="18"/>
                <w:highlight w:val="yellow"/>
              </w:rPr>
            </w:pPr>
          </w:p>
          <w:p w14:paraId="10F08BB9" w14:textId="77777777" w:rsidR="00672BB3" w:rsidRDefault="00672BB3" w:rsidP="00672BB3">
            <w:pPr>
              <w:rPr>
                <w:rFonts w:ascii="Arial" w:hAnsi="Arial" w:cs="Arial"/>
                <w:szCs w:val="18"/>
                <w:highlight w:val="yellow"/>
              </w:rPr>
            </w:pPr>
          </w:p>
          <w:p w14:paraId="05FBAD65" w14:textId="4AA823E2" w:rsidR="00672BB3" w:rsidRDefault="00672BB3" w:rsidP="00672BB3">
            <w:pPr xmlns:w="http://schemas.openxmlformats.org/wordprocessingml/2006/main">
              <w:rPr>
                <w:rFonts w:ascii="Arial" w:hAnsi="Arial" w:cs="Arial"/>
                <w:szCs w:val="18"/>
                <w:highlight w:val="yellow"/>
              </w:rPr>
            </w:pPr>
            <w:r xmlns:w="http://schemas.openxmlformats.org/wordprocessingml/2006/main">
              <w:rPr>
                <w:rFonts w:ascii="Arial" w:hAnsi="Arial" w:cs="Arial"/>
                <w:highlight w:val="yellow"/>
              </w:rPr>
              <w:t xml:space="preserve">Ngày 31 tháng 10 năm 2022</w:t>
            </w:r>
          </w:p>
        </w:tc>
      </w:tr>
      <w:tr w:rsidR="00E12CD9" w:rsidRPr="0029259B" w14:paraId="452BDD99"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0EB6F352" w14:textId="3EE0FD64" w:rsidR="00E12CD9" w:rsidRDefault="00E12CD9" w:rsidP="00672BB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9</w:t>
            </w:r>
          </w:p>
        </w:tc>
        <w:tc>
          <w:tcPr>
            <w:tcW w:w="1060" w:type="dxa"/>
            <w:tcBorders>
              <w:top w:val="single" w:sz="4" w:space="0" w:color="auto"/>
              <w:left w:val="single" w:sz="4" w:space="0" w:color="auto"/>
              <w:bottom w:val="single" w:sz="4" w:space="0" w:color="auto"/>
              <w:right w:val="single" w:sz="4" w:space="0" w:color="auto"/>
            </w:tcBorders>
          </w:tcPr>
          <w:p w14:paraId="1BA1495D" w14:textId="50611D71" w:rsidR="00E12CD9" w:rsidRDefault="00E12CD9" w:rsidP="00672BB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R9</w:t>
            </w:r>
          </w:p>
        </w:tc>
        <w:tc>
          <w:tcPr>
            <w:tcW w:w="3460" w:type="dxa"/>
            <w:tcBorders>
              <w:top w:val="single" w:sz="4" w:space="0" w:color="auto"/>
              <w:left w:val="single" w:sz="4" w:space="0" w:color="auto"/>
              <w:bottom w:val="single" w:sz="4" w:space="0" w:color="auto"/>
              <w:right w:val="single" w:sz="4" w:space="0" w:color="auto"/>
            </w:tcBorders>
          </w:tcPr>
          <w:p w14:paraId="15882D95" w14:textId="7D757E89" w:rsidR="00E12CD9" w:rsidRPr="008611BB" w:rsidRDefault="00E12CD9" w:rsidP="00672BB3">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Cập nhật </w:t>
            </w:r>
            <w:commentRangeStart xmlns:w="http://schemas.openxmlformats.org/wordprocessingml/2006/main" w:id="11"/>
            <w:r xmlns:w="http://schemas.openxmlformats.org/wordprocessingml/2006/main">
              <w:rPr>
                <w:rFonts w:ascii="Arial" w:eastAsia="Arial" w:hAnsi="Arial" w:cs="Arial"/>
                <w:highlight w:val="yellow"/>
              </w:rPr>
              <w:t xml:space="preserve">đơn vị ADC 1</w:t>
            </w:r>
            <w:bookmarkStart xmlns:w="http://schemas.openxmlformats.org/wordprocessingml/2006/main" w:id="12" w:name="ADCA1_3"/>
            <w:bookmarkEnd xmlns:w="http://schemas.openxmlformats.org/wordprocessingml/2006/main" w:id="12"/>
            <w:r xmlns:w="http://schemas.openxmlformats.org/wordprocessingml/2006/main">
              <w:rPr>
                <w:rFonts w:ascii="Arial" w:eastAsia="Arial" w:hAnsi="Arial" w:cs="Arial"/>
                <w:highlight w:val="yellow"/>
              </w:rPr>
              <w:t xml:space="preserve"> </w:t>
            </w:r>
            <w:commentRangeEnd xmlns:w="http://schemas.openxmlformats.org/wordprocessingml/2006/main" w:id="11"/>
            <w:r xmlns:w="http://schemas.openxmlformats.org/wordprocessingml/2006/main" w:rsidR="00451310">
              <w:rPr>
                <w:rStyle w:val="CommentReference"/>
              </w:rPr>
              <w:commentReference xmlns:w="http://schemas.openxmlformats.org/wordprocessingml/2006/main" w:id="11"/>
            </w:r>
            <w:r xmlns:w="http://schemas.openxmlformats.org/wordprocessingml/2006/main">
              <w:rPr>
                <w:rFonts w:ascii="Arial" w:eastAsia="Arial" w:hAnsi="Arial" w:cs="Arial"/>
                <w:highlight w:val="yellow"/>
              </w:rPr>
              <w:t xml:space="preserve">cho RH850/F1KM-S4</w:t>
            </w:r>
          </w:p>
        </w:tc>
        <w:tc>
          <w:tcPr>
            <w:tcW w:w="1800" w:type="dxa"/>
            <w:tcBorders>
              <w:top w:val="single" w:sz="4" w:space="0" w:color="auto"/>
              <w:left w:val="single" w:sz="4" w:space="0" w:color="auto"/>
              <w:bottom w:val="single" w:sz="4" w:space="0" w:color="auto"/>
              <w:right w:val="single" w:sz="4" w:space="0" w:color="auto"/>
            </w:tcBorders>
          </w:tcPr>
          <w:p w14:paraId="24497AD5" w14:textId="77777777" w:rsidR="00E12CD9" w:rsidRPr="0029259B" w:rsidRDefault="00E12CD9" w:rsidP="00672BB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307A032" w14:textId="77777777" w:rsidR="00E12CD9" w:rsidRDefault="00E12CD9" w:rsidP="00672BB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phúc giang</w:t>
            </w:r>
          </w:p>
          <w:p w14:paraId="17781FDD" w14:textId="77777777" w:rsidR="00E12CD9" w:rsidRDefault="00E12CD9" w:rsidP="00672BB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Hồng Tiêu</w:t>
            </w:r>
          </w:p>
          <w:p w14:paraId="36DC0D26" w14:textId="77777777" w:rsidR="00E12CD9" w:rsidRDefault="00E12CD9" w:rsidP="00672BB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Tịnh Lệ</w:t>
            </w:r>
          </w:p>
          <w:p w14:paraId="204FA616" w14:textId="77777777" w:rsidR="00E12CD9" w:rsidRDefault="00E12CD9" w:rsidP="00672BB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521266F5" w14:textId="77777777" w:rsidR="00E12CD9" w:rsidRDefault="00E12CD9" w:rsidP="00672BB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p>
          <w:p w14:paraId="77CA3094" w14:textId="77777777" w:rsidR="00B01468" w:rsidRDefault="00B01468" w:rsidP="00672BB3">
            <w:pPr>
              <w:jc w:val="left"/>
              <w:rPr>
                <w:rFonts w:ascii="Arial" w:hAnsi="Arial" w:cs="Arial"/>
                <w:szCs w:val="18"/>
                <w:highlight w:val="yellow"/>
              </w:rPr>
            </w:pPr>
          </w:p>
          <w:p w14:paraId="31F9FEB8" w14:textId="30192EFA" w:rsidR="00B01468" w:rsidRPr="0029259B" w:rsidRDefault="00B01468" w:rsidP="00672BB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Ngày 09 tháng 11 năm 2022</w:t>
            </w:r>
          </w:p>
        </w:tc>
        <w:tc>
          <w:tcPr>
            <w:tcW w:w="1890" w:type="dxa"/>
            <w:tcBorders>
              <w:top w:val="single" w:sz="4" w:space="0" w:color="auto"/>
              <w:left w:val="single" w:sz="4" w:space="0" w:color="auto"/>
              <w:bottom w:val="single" w:sz="4" w:space="0" w:color="auto"/>
              <w:right w:val="single" w:sz="4" w:space="0" w:color="auto"/>
            </w:tcBorders>
          </w:tcPr>
          <w:p w14:paraId="1F1FA90E" w14:textId="77777777" w:rsidR="00E12CD9" w:rsidRDefault="00E12CD9" w:rsidP="00672BB3">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p>
          <w:p w14:paraId="09DB226F" w14:textId="77777777" w:rsidR="00B01468" w:rsidRDefault="00B01468" w:rsidP="00672BB3">
            <w:pPr>
              <w:rPr>
                <w:rFonts w:ascii="Arial" w:hAnsi="Arial" w:cs="Arial"/>
                <w:szCs w:val="18"/>
                <w:highlight w:val="yellow"/>
              </w:rPr>
            </w:pPr>
          </w:p>
          <w:p w14:paraId="33F7CD5E" w14:textId="77777777" w:rsidR="00B01468" w:rsidRDefault="00B01468" w:rsidP="00672BB3">
            <w:pPr>
              <w:rPr>
                <w:rFonts w:ascii="Arial" w:hAnsi="Arial" w:cs="Arial"/>
                <w:szCs w:val="18"/>
                <w:highlight w:val="yellow"/>
              </w:rPr>
            </w:pPr>
          </w:p>
          <w:p w14:paraId="25B20B58" w14:textId="77777777" w:rsidR="00B01468" w:rsidRDefault="00B01468" w:rsidP="00672BB3">
            <w:pPr>
              <w:rPr>
                <w:rFonts w:ascii="Arial" w:hAnsi="Arial" w:cs="Arial"/>
                <w:szCs w:val="18"/>
                <w:highlight w:val="yellow"/>
              </w:rPr>
            </w:pPr>
          </w:p>
          <w:p w14:paraId="0D9F2461" w14:textId="77777777" w:rsidR="00B01468" w:rsidRDefault="00B01468" w:rsidP="00672BB3">
            <w:pPr>
              <w:rPr>
                <w:rFonts w:ascii="Arial" w:hAnsi="Arial" w:cs="Arial"/>
                <w:szCs w:val="18"/>
                <w:highlight w:val="yellow"/>
              </w:rPr>
            </w:pPr>
          </w:p>
          <w:p w14:paraId="0B4B44D8" w14:textId="77777777" w:rsidR="00B01468" w:rsidRDefault="00B01468" w:rsidP="00672BB3">
            <w:pPr>
              <w:rPr>
                <w:rFonts w:ascii="Arial" w:hAnsi="Arial" w:cs="Arial"/>
                <w:szCs w:val="18"/>
                <w:highlight w:val="yellow"/>
              </w:rPr>
            </w:pPr>
          </w:p>
          <w:p w14:paraId="5EAD9B4E" w14:textId="283D10A6" w:rsidR="00B01468" w:rsidRDefault="00B01468" w:rsidP="00672BB3">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02 tháng 11 năm 2022</w:t>
            </w:r>
          </w:p>
        </w:tc>
      </w:tr>
      <w:tr w:rsidR="003B2C87" w:rsidRPr="0029259B" w14:paraId="5B8E8E4A"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40179554" w14:textId="20C98BC1" w:rsidR="003B2C87" w:rsidRDefault="009E5946" w:rsidP="003B2C87">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10</w:t>
            </w:r>
          </w:p>
        </w:tc>
        <w:tc>
          <w:tcPr>
            <w:tcW w:w="1060" w:type="dxa"/>
            <w:tcBorders>
              <w:top w:val="single" w:sz="4" w:space="0" w:color="auto"/>
              <w:left w:val="single" w:sz="4" w:space="0" w:color="auto"/>
              <w:bottom w:val="single" w:sz="4" w:space="0" w:color="auto"/>
              <w:right w:val="single" w:sz="4" w:space="0" w:color="auto"/>
            </w:tcBorders>
          </w:tcPr>
          <w:p w14:paraId="63C89C98" w14:textId="206681F8" w:rsidR="003B2C87" w:rsidRDefault="009E5946" w:rsidP="003B2C87">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R10</w:t>
            </w:r>
          </w:p>
        </w:tc>
        <w:tc>
          <w:tcPr>
            <w:tcW w:w="3460" w:type="dxa"/>
            <w:tcBorders>
              <w:top w:val="single" w:sz="4" w:space="0" w:color="auto"/>
              <w:left w:val="single" w:sz="4" w:space="0" w:color="auto"/>
              <w:bottom w:val="single" w:sz="4" w:space="0" w:color="auto"/>
              <w:right w:val="single" w:sz="4" w:space="0" w:color="auto"/>
            </w:tcBorders>
          </w:tcPr>
          <w:p w14:paraId="222C4E55" w14:textId="57CF0283" w:rsidR="003B2C87" w:rsidRDefault="003B2C87" w:rsidP="003B2C87">
            <w:pPr xmlns:w="http://schemas.openxmlformats.org/wordprocessingml/2006/main">
              <w:widowControl/>
              <w:jc w:val="left"/>
              <w:rPr>
                <w:rFonts w:ascii="Arial" w:eastAsia="Arial" w:hAnsi="Arial" w:cs="Arial"/>
                <w:highlight w:val="yellow"/>
              </w:rPr>
            </w:pPr>
            <w:commentRangeStart xmlns:w="http://schemas.openxmlformats.org/wordprocessingml/2006/main" w:id="13"/>
            <w:r xmlns:w="http://schemas.openxmlformats.org/wordprocessingml/2006/main" w:rsidRPr="00F33F5F">
              <w:rPr>
                <w:rFonts w:ascii="Arial" w:eastAsia="Arial" w:hAnsi="Arial" w:cs="Arial"/>
                <w:highlight w:val="yellow"/>
              </w:rPr>
              <w:t xml:space="preserve">Cập nhật các khối chức năng S ngoại vi vào MATLAB Simulink </w:t>
            </w:r>
            <w:bookmarkStart xmlns:w="http://schemas.openxmlformats.org/wordprocessingml/2006/main" w:id="14" w:name="V10000_Simulink_Library_001"/>
            <w:bookmarkEnd xmlns:w="http://schemas.openxmlformats.org/wordprocessingml/2006/main" w:id="14"/>
            <w:r xmlns:w="http://schemas.openxmlformats.org/wordprocessingml/2006/main" w:rsidRPr="00F33F5F">
              <w:rPr>
                <w:rFonts w:ascii="Arial" w:eastAsia="Arial" w:hAnsi="Arial" w:cs="Arial"/>
                <w:highlight w:val="yellow"/>
              </w:rPr>
              <w:t xml:space="preserve">Library Browser</w:t>
            </w:r>
            <w:commentRangeEnd xmlns:w="http://schemas.openxmlformats.org/wordprocessingml/2006/main" w:id="13"/>
            <w:r xmlns:w="http://schemas.openxmlformats.org/wordprocessingml/2006/main" w:rsidR="00603275">
              <w:rPr>
                <w:rStyle w:val="CommentReference"/>
              </w:rPr>
              <w:commentReference xmlns:w="http://schemas.openxmlformats.org/wordprocessingml/2006/main" w:id="13"/>
            </w:r>
          </w:p>
        </w:tc>
        <w:tc>
          <w:tcPr>
            <w:tcW w:w="1800" w:type="dxa"/>
            <w:tcBorders>
              <w:top w:val="single" w:sz="4" w:space="0" w:color="auto"/>
              <w:left w:val="single" w:sz="4" w:space="0" w:color="auto"/>
              <w:bottom w:val="single" w:sz="4" w:space="0" w:color="auto"/>
              <w:right w:val="single" w:sz="4" w:space="0" w:color="auto"/>
            </w:tcBorders>
          </w:tcPr>
          <w:p w14:paraId="18C5E7ED" w14:textId="77777777" w:rsidR="003B2C87" w:rsidRPr="0029259B" w:rsidRDefault="003B2C87" w:rsidP="003B2C87">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3BA046D0" w14:textId="77777777" w:rsidR="003B2C87" w:rsidRDefault="003B2C87" w:rsidP="003B2C87">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phúc giang</w:t>
            </w:r>
          </w:p>
          <w:p w14:paraId="0EC970A2" w14:textId="77777777" w:rsidR="003B2C87" w:rsidRDefault="003B2C87" w:rsidP="003B2C87">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Hồng Tiêu</w:t>
            </w:r>
          </w:p>
          <w:p w14:paraId="60F2ACE0" w14:textId="77777777" w:rsidR="003B2C87" w:rsidRDefault="003B2C87" w:rsidP="003B2C87">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Tịnh Lệ</w:t>
            </w:r>
          </w:p>
          <w:p w14:paraId="58DEE5CA" w14:textId="77777777" w:rsidR="003B2C87" w:rsidRDefault="003B2C87" w:rsidP="003B2C87">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7A225D1B" w14:textId="77777777" w:rsidR="003B2C87" w:rsidRDefault="003B2C87" w:rsidP="003B2C87">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p>
          <w:p w14:paraId="135AD623" w14:textId="77777777" w:rsidR="003B2C87" w:rsidRDefault="003B2C87" w:rsidP="003B2C87">
            <w:pPr>
              <w:jc w:val="left"/>
              <w:rPr>
                <w:rFonts w:ascii="Arial" w:hAnsi="Arial" w:cs="Arial"/>
                <w:szCs w:val="18"/>
                <w:highlight w:val="yellow"/>
              </w:rPr>
            </w:pPr>
          </w:p>
          <w:p w14:paraId="7B5F28CA" w14:textId="1ED5C3F9" w:rsidR="003B2C87" w:rsidRDefault="003B2C87" w:rsidP="003B2C87">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28 tháng 11 năm 2022</w:t>
            </w:r>
          </w:p>
        </w:tc>
        <w:tc>
          <w:tcPr>
            <w:tcW w:w="1890" w:type="dxa"/>
            <w:tcBorders>
              <w:top w:val="single" w:sz="4" w:space="0" w:color="auto"/>
              <w:left w:val="single" w:sz="4" w:space="0" w:color="auto"/>
              <w:bottom w:val="single" w:sz="4" w:space="0" w:color="auto"/>
              <w:right w:val="single" w:sz="4" w:space="0" w:color="auto"/>
            </w:tcBorders>
          </w:tcPr>
          <w:p w14:paraId="09CBF756" w14:textId="77777777" w:rsidR="003B2C87" w:rsidRDefault="003B2C87" w:rsidP="003B2C87">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p>
          <w:p w14:paraId="70DC437B" w14:textId="77777777" w:rsidR="003B2C87" w:rsidRDefault="003B2C87" w:rsidP="003B2C87">
            <w:pPr>
              <w:rPr>
                <w:rFonts w:ascii="Arial" w:hAnsi="Arial" w:cs="Arial"/>
                <w:szCs w:val="18"/>
                <w:highlight w:val="yellow"/>
              </w:rPr>
            </w:pPr>
          </w:p>
          <w:p w14:paraId="4D15AA16" w14:textId="77777777" w:rsidR="003B2C87" w:rsidRDefault="003B2C87" w:rsidP="003B2C87">
            <w:pPr>
              <w:rPr>
                <w:rFonts w:ascii="Arial" w:hAnsi="Arial" w:cs="Arial"/>
                <w:szCs w:val="18"/>
                <w:highlight w:val="yellow"/>
              </w:rPr>
            </w:pPr>
          </w:p>
          <w:p w14:paraId="532AF71E" w14:textId="77777777" w:rsidR="003B2C87" w:rsidRDefault="003B2C87" w:rsidP="003B2C87">
            <w:pPr>
              <w:rPr>
                <w:rFonts w:ascii="Arial" w:hAnsi="Arial" w:cs="Arial"/>
                <w:szCs w:val="18"/>
                <w:highlight w:val="yellow"/>
              </w:rPr>
            </w:pPr>
          </w:p>
          <w:p w14:paraId="32570DAB" w14:textId="77777777" w:rsidR="003B2C87" w:rsidRDefault="003B2C87" w:rsidP="003B2C87">
            <w:pPr>
              <w:rPr>
                <w:rFonts w:ascii="Arial" w:hAnsi="Arial" w:cs="Arial"/>
                <w:szCs w:val="18"/>
                <w:highlight w:val="yellow"/>
              </w:rPr>
            </w:pPr>
          </w:p>
          <w:p w14:paraId="50B435CF" w14:textId="77777777" w:rsidR="003B2C87" w:rsidRDefault="003B2C87" w:rsidP="003B2C87">
            <w:pPr>
              <w:rPr>
                <w:rFonts w:ascii="Arial" w:hAnsi="Arial" w:cs="Arial"/>
                <w:szCs w:val="18"/>
                <w:highlight w:val="yellow"/>
              </w:rPr>
            </w:pPr>
          </w:p>
          <w:p w14:paraId="0CACC858" w14:textId="2C811420" w:rsidR="003B2C87" w:rsidRDefault="003B2C87" w:rsidP="003B2C87">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Ngày 25 tháng 11 năm 2022</w:t>
            </w:r>
          </w:p>
        </w:tc>
      </w:tr>
      <w:tr w:rsidR="00B3331E" w:rsidRPr="0029259B" w14:paraId="6396BFCC"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686C592E" w14:textId="435A1F9F" w:rsidR="00B3331E" w:rsidRDefault="00B3331E" w:rsidP="00B3331E">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11</w:t>
            </w:r>
          </w:p>
        </w:tc>
        <w:tc>
          <w:tcPr>
            <w:tcW w:w="1060" w:type="dxa"/>
            <w:tcBorders>
              <w:top w:val="single" w:sz="4" w:space="0" w:color="auto"/>
              <w:left w:val="single" w:sz="4" w:space="0" w:color="auto"/>
              <w:bottom w:val="single" w:sz="4" w:space="0" w:color="auto"/>
              <w:right w:val="single" w:sz="4" w:space="0" w:color="auto"/>
            </w:tcBorders>
          </w:tcPr>
          <w:p w14:paraId="1FA6235D" w14:textId="0C192F9C" w:rsidR="00B3331E" w:rsidRDefault="00B3331E" w:rsidP="00B3331E">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R11</w:t>
            </w:r>
          </w:p>
        </w:tc>
        <w:tc>
          <w:tcPr>
            <w:tcW w:w="3460" w:type="dxa"/>
            <w:tcBorders>
              <w:top w:val="single" w:sz="4" w:space="0" w:color="auto"/>
              <w:left w:val="single" w:sz="4" w:space="0" w:color="auto"/>
              <w:bottom w:val="single" w:sz="4" w:space="0" w:color="auto"/>
              <w:right w:val="single" w:sz="4" w:space="0" w:color="auto"/>
            </w:tcBorders>
          </w:tcPr>
          <w:p w14:paraId="43A75E9B" w14:textId="61F0515D" w:rsidR="00B3331E" w:rsidRPr="00F33F5F" w:rsidRDefault="00B3331E" w:rsidP="00B3331E">
            <w:pPr xmlns:w="http://schemas.openxmlformats.org/wordprocessingml/2006/main">
              <w:widowControl/>
              <w:jc w:val="left"/>
              <w:rPr>
                <w:rFonts w:ascii="Arial" w:eastAsia="Arial" w:hAnsi="Arial" w:cs="Arial"/>
                <w:highlight w:val="yellow"/>
              </w:rPr>
            </w:pPr>
            <w:r xmlns:w="http://schemas.openxmlformats.org/wordprocessingml/2006/main" w:rsidRPr="008611BB">
              <w:rPr>
                <w:rFonts w:ascii="Arial" w:eastAsia="Arial" w:hAnsi="Arial" w:cs="Arial"/>
                <w:highlight w:val="yellow"/>
              </w:rPr>
              <w:t xml:space="preserve">Cập nhật danh sách tập tin của </w:t>
            </w:r>
            <w:r xmlns:w="http://schemas.openxmlformats.org/wordprocessingml/2006/main" w:rsidRPr="00E45AB9">
              <w:rPr>
                <w:rFonts w:ascii="Arial" w:hAnsi="Arial" w:cs="Arial"/>
                <w:szCs w:val="18"/>
                <w:highlight w:val="yellow"/>
              </w:rPr>
              <w:t xml:space="preserve">Renesas Electronics MCU Tools</w:t>
            </w:r>
          </w:p>
        </w:tc>
        <w:tc>
          <w:tcPr>
            <w:tcW w:w="1800" w:type="dxa"/>
            <w:tcBorders>
              <w:top w:val="single" w:sz="4" w:space="0" w:color="auto"/>
              <w:left w:val="single" w:sz="4" w:space="0" w:color="auto"/>
              <w:bottom w:val="single" w:sz="4" w:space="0" w:color="auto"/>
              <w:right w:val="single" w:sz="4" w:space="0" w:color="auto"/>
            </w:tcBorders>
          </w:tcPr>
          <w:p w14:paraId="06E54684" w14:textId="77777777" w:rsidR="00B3331E" w:rsidRPr="0029259B" w:rsidRDefault="00B3331E" w:rsidP="00B3331E">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48BC2487" w14:textId="77777777" w:rsidR="00B3331E" w:rsidRPr="0029259B" w:rsidRDefault="00B3331E" w:rsidP="00B3331E">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phúc giang</w:t>
            </w:r>
          </w:p>
          <w:p w14:paraId="74D237DD" w14:textId="77777777" w:rsidR="00B3331E" w:rsidRDefault="00B3331E" w:rsidP="00B3331E">
            <w:pPr xmlns:w="http://schemas.openxmlformats.org/wordprocessingml/2006/main">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Hồng Tiêu</w:t>
            </w:r>
          </w:p>
          <w:p w14:paraId="3FB61DE9" w14:textId="77777777" w:rsidR="00B3331E" w:rsidRDefault="00B3331E" w:rsidP="00B3331E">
            <w:pPr xmlns:w="http://schemas.openxmlformats.org/wordprocessingml/2006/main">
              <w:jc w:val="left"/>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Tịnh </w:t>
            </w:r>
            <w:r xmlns:w="http://schemas.openxmlformats.org/wordprocessingml/2006/main" w:rsidRPr="0029259B">
              <w:rPr>
                <w:rFonts w:ascii="Arial" w:hAnsi="Arial" w:cs="Arial"/>
                <w:szCs w:val="18"/>
                <w:highlight w:val="yellow"/>
                <w:lang w:val="vi-VN"/>
              </w:rPr>
              <w:t xml:space="preserve">Lệ</w:t>
            </w:r>
          </w:p>
          <w:p w14:paraId="48A63A9A" w14:textId="77777777" w:rsidR="00B3331E" w:rsidRPr="00AE424F" w:rsidRDefault="00B3331E" w:rsidP="00B3331E">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2C23004F" w14:textId="77777777" w:rsidR="00B3331E" w:rsidRDefault="00B3331E" w:rsidP="00B3331E">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r xmlns:w="http://schemas.openxmlformats.org/wordprocessingml/2006/main">
              <w:rPr>
                <w:rFonts w:ascii="Arial" w:hAnsi="Arial" w:cs="Arial"/>
                <w:szCs w:val="18"/>
                <w:highlight w:val="yellow"/>
                <w:lang w:val="vi-VN"/>
              </w:rPr>
              <w:br xmlns:w="http://schemas.openxmlformats.org/wordprocessingml/2006/main"/>
            </w:r>
          </w:p>
          <w:p w14:paraId="24CEE024" w14:textId="4D2F9DB7" w:rsidR="00B3331E" w:rsidRDefault="00B3331E" w:rsidP="00B3331E">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Ngày 06 tháng 12 năm 2022</w:t>
            </w:r>
          </w:p>
        </w:tc>
        <w:tc>
          <w:tcPr>
            <w:tcW w:w="1890" w:type="dxa"/>
            <w:tcBorders>
              <w:top w:val="single" w:sz="4" w:space="0" w:color="auto"/>
              <w:left w:val="single" w:sz="4" w:space="0" w:color="auto"/>
              <w:bottom w:val="single" w:sz="4" w:space="0" w:color="auto"/>
              <w:right w:val="single" w:sz="4" w:space="0" w:color="auto"/>
            </w:tcBorders>
          </w:tcPr>
          <w:p w14:paraId="1C0AABED" w14:textId="77777777" w:rsidR="00B3331E" w:rsidRDefault="00B3331E" w:rsidP="00B3331E">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Hồng Tiêu</w:t>
            </w:r>
          </w:p>
          <w:p w14:paraId="607273F2" w14:textId="77777777" w:rsidR="00B3331E" w:rsidRDefault="00B3331E" w:rsidP="00B3331E">
            <w:pPr>
              <w:rPr>
                <w:rFonts w:ascii="Arial" w:hAnsi="Arial" w:cs="Arial"/>
                <w:szCs w:val="18"/>
                <w:highlight w:val="yellow"/>
              </w:rPr>
            </w:pPr>
          </w:p>
          <w:p w14:paraId="21D6E461" w14:textId="77777777" w:rsidR="00B3331E" w:rsidRDefault="00B3331E" w:rsidP="00B3331E">
            <w:pPr>
              <w:rPr>
                <w:rFonts w:ascii="Arial" w:hAnsi="Arial" w:cs="Arial"/>
                <w:szCs w:val="18"/>
                <w:highlight w:val="yellow"/>
              </w:rPr>
            </w:pPr>
          </w:p>
          <w:p w14:paraId="4C04326E" w14:textId="77777777" w:rsidR="00B3331E" w:rsidRDefault="00B3331E" w:rsidP="00B3331E">
            <w:pPr>
              <w:rPr>
                <w:rFonts w:ascii="Arial" w:hAnsi="Arial" w:cs="Arial"/>
                <w:szCs w:val="18"/>
                <w:highlight w:val="yellow"/>
              </w:rPr>
            </w:pPr>
          </w:p>
          <w:p w14:paraId="580F93F4" w14:textId="77777777" w:rsidR="00B3331E" w:rsidRDefault="00B3331E" w:rsidP="00B3331E">
            <w:pPr>
              <w:rPr>
                <w:rFonts w:ascii="Arial" w:hAnsi="Arial" w:cs="Arial"/>
                <w:szCs w:val="18"/>
                <w:highlight w:val="yellow"/>
              </w:rPr>
            </w:pPr>
          </w:p>
          <w:p w14:paraId="68ABEA5B" w14:textId="77777777" w:rsidR="00B3331E" w:rsidRDefault="00B3331E" w:rsidP="00B3331E">
            <w:pPr>
              <w:rPr>
                <w:rFonts w:ascii="Arial" w:hAnsi="Arial" w:cs="Arial"/>
                <w:szCs w:val="18"/>
                <w:highlight w:val="yellow"/>
              </w:rPr>
            </w:pPr>
          </w:p>
          <w:p w14:paraId="2F7982AC" w14:textId="01117200" w:rsidR="00B3331E" w:rsidRDefault="00B3331E" w:rsidP="00B3331E">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Ngày 06 tháng 12 năm 2022</w:t>
            </w:r>
          </w:p>
        </w:tc>
      </w:tr>
      <w:tr w:rsidR="006100C3" w:rsidRPr="0029259B" w14:paraId="653AF486"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77F6D725" w14:textId="168BD7A2" w:rsidR="006100C3" w:rsidRDefault="006100C3" w:rsidP="006100C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12</w:t>
            </w:r>
          </w:p>
        </w:tc>
        <w:tc>
          <w:tcPr>
            <w:tcW w:w="1060" w:type="dxa"/>
            <w:tcBorders>
              <w:top w:val="single" w:sz="4" w:space="0" w:color="auto"/>
              <w:left w:val="single" w:sz="4" w:space="0" w:color="auto"/>
              <w:bottom w:val="single" w:sz="4" w:space="0" w:color="auto"/>
              <w:right w:val="single" w:sz="4" w:space="0" w:color="auto"/>
            </w:tcBorders>
          </w:tcPr>
          <w:p w14:paraId="53A88D9E" w14:textId="51F3E91D" w:rsidR="006100C3" w:rsidRDefault="006100C3" w:rsidP="006100C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R12</w:t>
            </w:r>
          </w:p>
        </w:tc>
        <w:tc>
          <w:tcPr>
            <w:tcW w:w="3460" w:type="dxa"/>
            <w:tcBorders>
              <w:top w:val="single" w:sz="4" w:space="0" w:color="auto"/>
              <w:left w:val="single" w:sz="4" w:space="0" w:color="auto"/>
              <w:bottom w:val="single" w:sz="4" w:space="0" w:color="auto"/>
              <w:right w:val="single" w:sz="4" w:space="0" w:color="auto"/>
            </w:tcBorders>
          </w:tcPr>
          <w:p w14:paraId="044DC4E3" w14:textId="142ADEB0" w:rsidR="006100C3" w:rsidRDefault="006100C3" w:rsidP="006100C3">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Cập nhật nội dung MATLAB R2021a</w:t>
            </w:r>
          </w:p>
        </w:tc>
        <w:tc>
          <w:tcPr>
            <w:tcW w:w="1800" w:type="dxa"/>
            <w:tcBorders>
              <w:top w:val="single" w:sz="4" w:space="0" w:color="auto"/>
              <w:left w:val="single" w:sz="4" w:space="0" w:color="auto"/>
              <w:bottom w:val="single" w:sz="4" w:space="0" w:color="auto"/>
              <w:right w:val="single" w:sz="4" w:space="0" w:color="auto"/>
            </w:tcBorders>
          </w:tcPr>
          <w:p w14:paraId="3686EDD1" w14:textId="77777777" w:rsidR="006100C3" w:rsidRPr="0029259B" w:rsidRDefault="006100C3" w:rsidP="006100C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4BADBCB6"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phúc giang</w:t>
            </w:r>
          </w:p>
          <w:p w14:paraId="632D637D"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Hồng Tiêu</w:t>
            </w:r>
          </w:p>
          <w:p w14:paraId="5F4E964A"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Tịnh Lệ</w:t>
            </w:r>
          </w:p>
          <w:p w14:paraId="64E87397"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44A75879"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p>
          <w:p w14:paraId="741E6A1E" w14:textId="77777777" w:rsidR="006100C3" w:rsidRDefault="006100C3" w:rsidP="006100C3">
            <w:pPr>
              <w:jc w:val="left"/>
              <w:rPr>
                <w:rFonts w:ascii="Arial" w:hAnsi="Arial" w:cs="Arial"/>
                <w:szCs w:val="18"/>
                <w:highlight w:val="yellow"/>
              </w:rPr>
            </w:pPr>
          </w:p>
          <w:p w14:paraId="715E2AFD" w14:textId="24F4D12F" w:rsidR="00A160A8" w:rsidRDefault="00A160A8"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Ngày 12 tháng 12 năm 2022</w:t>
            </w:r>
          </w:p>
        </w:tc>
        <w:tc>
          <w:tcPr>
            <w:tcW w:w="1890" w:type="dxa"/>
            <w:tcBorders>
              <w:top w:val="single" w:sz="4" w:space="0" w:color="auto"/>
              <w:left w:val="single" w:sz="4" w:space="0" w:color="auto"/>
              <w:bottom w:val="single" w:sz="4" w:space="0" w:color="auto"/>
              <w:right w:val="single" w:sz="4" w:space="0" w:color="auto"/>
            </w:tcBorders>
          </w:tcPr>
          <w:p w14:paraId="62F9F405" w14:textId="77777777" w:rsidR="006100C3" w:rsidRDefault="006100C3" w:rsidP="006100C3">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Tịnh Lệ</w:t>
            </w:r>
          </w:p>
          <w:p w14:paraId="2A134A65" w14:textId="77777777" w:rsidR="006100C3" w:rsidRDefault="006100C3" w:rsidP="006100C3">
            <w:pPr>
              <w:rPr>
                <w:rFonts w:ascii="Arial" w:hAnsi="Arial" w:cs="Arial"/>
                <w:szCs w:val="18"/>
                <w:highlight w:val="yellow"/>
              </w:rPr>
            </w:pPr>
          </w:p>
          <w:p w14:paraId="4119D1B8" w14:textId="77777777" w:rsidR="006100C3" w:rsidRDefault="006100C3" w:rsidP="006100C3">
            <w:pPr>
              <w:rPr>
                <w:rFonts w:ascii="Arial" w:hAnsi="Arial" w:cs="Arial"/>
                <w:szCs w:val="18"/>
                <w:highlight w:val="yellow"/>
              </w:rPr>
            </w:pPr>
          </w:p>
          <w:p w14:paraId="168F4F32" w14:textId="40711E1F" w:rsidR="006100C3" w:rsidRDefault="006100C3" w:rsidP="006100C3">
            <w:pPr>
              <w:rPr>
                <w:rFonts w:ascii="Arial" w:hAnsi="Arial" w:cs="Arial"/>
                <w:szCs w:val="18"/>
                <w:highlight w:val="yellow"/>
              </w:rPr>
            </w:pPr>
          </w:p>
          <w:p w14:paraId="4E9D70A4" w14:textId="08F71434" w:rsidR="007C6BFB" w:rsidRDefault="007C6BFB" w:rsidP="006100C3">
            <w:pPr>
              <w:rPr>
                <w:rFonts w:ascii="Arial" w:hAnsi="Arial" w:cs="Arial"/>
                <w:szCs w:val="18"/>
                <w:highlight w:val="yellow"/>
              </w:rPr>
            </w:pPr>
          </w:p>
          <w:p w14:paraId="09CED374" w14:textId="77777777" w:rsidR="007C6BFB" w:rsidRDefault="007C6BFB" w:rsidP="006100C3">
            <w:pPr>
              <w:rPr>
                <w:rFonts w:ascii="Arial" w:hAnsi="Arial" w:cs="Arial"/>
                <w:szCs w:val="18"/>
                <w:highlight w:val="yellow"/>
              </w:rPr>
            </w:pPr>
          </w:p>
          <w:p w14:paraId="44A4115D" w14:textId="12DDF25B" w:rsidR="006100C3" w:rsidRDefault="006100C3" w:rsidP="006100C3">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Ngày 02 tháng 12 năm 2022</w:t>
            </w:r>
          </w:p>
        </w:tc>
      </w:tr>
      <w:tr w:rsidR="006100C3" w:rsidRPr="0029259B" w14:paraId="2E81752E"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1734318D" w14:textId="424CF887" w:rsidR="006100C3" w:rsidRDefault="006100C3" w:rsidP="006100C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13</w:t>
            </w:r>
          </w:p>
        </w:tc>
        <w:tc>
          <w:tcPr>
            <w:tcW w:w="1060" w:type="dxa"/>
            <w:tcBorders>
              <w:top w:val="single" w:sz="4" w:space="0" w:color="auto"/>
              <w:left w:val="single" w:sz="4" w:space="0" w:color="auto"/>
              <w:bottom w:val="single" w:sz="4" w:space="0" w:color="auto"/>
              <w:right w:val="single" w:sz="4" w:space="0" w:color="auto"/>
            </w:tcBorders>
          </w:tcPr>
          <w:p w14:paraId="485DB627" w14:textId="47EE3491" w:rsidR="006100C3" w:rsidRDefault="006100C3" w:rsidP="006100C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R13</w:t>
            </w:r>
          </w:p>
        </w:tc>
        <w:tc>
          <w:tcPr>
            <w:tcW w:w="3460" w:type="dxa"/>
            <w:tcBorders>
              <w:top w:val="single" w:sz="4" w:space="0" w:color="auto"/>
              <w:left w:val="single" w:sz="4" w:space="0" w:color="auto"/>
              <w:bottom w:val="single" w:sz="4" w:space="0" w:color="auto"/>
              <w:right w:val="single" w:sz="4" w:space="0" w:color="auto"/>
            </w:tcBorders>
          </w:tcPr>
          <w:p w14:paraId="4E21DE65" w14:textId="779D7422" w:rsidR="006100C3" w:rsidRDefault="006100C3" w:rsidP="006100C3">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Thêm CAN cho dòng thiết bị U2C</w:t>
            </w:r>
          </w:p>
        </w:tc>
        <w:tc>
          <w:tcPr>
            <w:tcW w:w="1800" w:type="dxa"/>
            <w:tcBorders>
              <w:top w:val="single" w:sz="4" w:space="0" w:color="auto"/>
              <w:left w:val="single" w:sz="4" w:space="0" w:color="auto"/>
              <w:bottom w:val="single" w:sz="4" w:space="0" w:color="auto"/>
              <w:right w:val="single" w:sz="4" w:space="0" w:color="auto"/>
            </w:tcBorders>
          </w:tcPr>
          <w:p w14:paraId="045D9592" w14:textId="77777777" w:rsidR="006100C3" w:rsidRPr="0029259B" w:rsidRDefault="006100C3" w:rsidP="006100C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15DAC3C7"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phúc giang</w:t>
            </w:r>
          </w:p>
          <w:p w14:paraId="04956743"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Hồng Tiêu</w:t>
            </w:r>
          </w:p>
          <w:p w14:paraId="72A73121"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Tịnh Lệ</w:t>
            </w:r>
          </w:p>
          <w:p w14:paraId="1314BD3F"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1DACCFEA" w14:textId="77777777" w:rsidR="006100C3" w:rsidRDefault="006100C3"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p>
          <w:p w14:paraId="2D23A065" w14:textId="77777777" w:rsidR="006100C3" w:rsidRDefault="006100C3" w:rsidP="006100C3">
            <w:pPr>
              <w:jc w:val="left"/>
              <w:rPr>
                <w:rFonts w:ascii="Arial" w:hAnsi="Arial" w:cs="Arial"/>
                <w:szCs w:val="18"/>
                <w:highlight w:val="yellow"/>
              </w:rPr>
            </w:pPr>
          </w:p>
          <w:p w14:paraId="153FC374" w14:textId="124D0765" w:rsidR="001D7D6F" w:rsidRDefault="00A00BCD" w:rsidP="006100C3">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Ngày 22 tháng 12 năm 2022</w:t>
            </w:r>
          </w:p>
        </w:tc>
        <w:tc>
          <w:tcPr>
            <w:tcW w:w="1890" w:type="dxa"/>
            <w:tcBorders>
              <w:top w:val="single" w:sz="4" w:space="0" w:color="auto"/>
              <w:left w:val="single" w:sz="4" w:space="0" w:color="auto"/>
              <w:bottom w:val="single" w:sz="4" w:space="0" w:color="auto"/>
              <w:right w:val="single" w:sz="4" w:space="0" w:color="auto"/>
            </w:tcBorders>
          </w:tcPr>
          <w:p w14:paraId="6E7D3429" w14:textId="77777777" w:rsidR="006100C3" w:rsidRDefault="006100C3" w:rsidP="006100C3">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phúc giang</w:t>
            </w:r>
          </w:p>
          <w:p w14:paraId="5446F3D1" w14:textId="77777777" w:rsidR="006100C3" w:rsidRDefault="006100C3" w:rsidP="006100C3">
            <w:pPr>
              <w:rPr>
                <w:rFonts w:ascii="Arial" w:hAnsi="Arial" w:cs="Arial"/>
                <w:szCs w:val="18"/>
                <w:highlight w:val="yellow"/>
              </w:rPr>
            </w:pPr>
          </w:p>
          <w:p w14:paraId="41047A8F" w14:textId="77777777" w:rsidR="006100C3" w:rsidRDefault="006100C3" w:rsidP="006100C3">
            <w:pPr>
              <w:rPr>
                <w:rFonts w:ascii="Arial" w:hAnsi="Arial" w:cs="Arial"/>
                <w:szCs w:val="18"/>
                <w:highlight w:val="yellow"/>
              </w:rPr>
            </w:pPr>
          </w:p>
          <w:p w14:paraId="63DE8D6C" w14:textId="3AF86A3F" w:rsidR="006100C3" w:rsidRDefault="006100C3" w:rsidP="006100C3">
            <w:pPr>
              <w:rPr>
                <w:rFonts w:ascii="Arial" w:hAnsi="Arial" w:cs="Arial"/>
                <w:szCs w:val="18"/>
                <w:highlight w:val="yellow"/>
              </w:rPr>
            </w:pPr>
          </w:p>
          <w:p w14:paraId="6710B56C" w14:textId="77777777" w:rsidR="006100C3" w:rsidRDefault="006100C3" w:rsidP="006100C3">
            <w:pPr>
              <w:rPr>
                <w:rFonts w:ascii="Arial" w:hAnsi="Arial" w:cs="Arial"/>
                <w:szCs w:val="18"/>
                <w:highlight w:val="yellow"/>
              </w:rPr>
            </w:pPr>
          </w:p>
          <w:p w14:paraId="375B2542" w14:textId="77777777" w:rsidR="00A00BCD" w:rsidRDefault="00A00BCD" w:rsidP="006100C3">
            <w:pPr>
              <w:rPr>
                <w:rFonts w:ascii="Arial" w:hAnsi="Arial" w:cs="Arial"/>
                <w:szCs w:val="18"/>
                <w:highlight w:val="yellow"/>
              </w:rPr>
            </w:pPr>
          </w:p>
          <w:p w14:paraId="4A3A0292" w14:textId="1600CA3C" w:rsidR="006100C3" w:rsidRDefault="006100C3" w:rsidP="006100C3">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Ngày 29 tháng 11 năm 2022</w:t>
            </w:r>
          </w:p>
        </w:tc>
      </w:tr>
      <w:tr w:rsidR="004F6E91" w:rsidRPr="0029259B" w14:paraId="537166E3"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56EDA11F" w14:textId="2D1E9E66" w:rsidR="004F6E91" w:rsidRDefault="004F6E91" w:rsidP="006100C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14</w:t>
            </w:r>
          </w:p>
        </w:tc>
        <w:tc>
          <w:tcPr>
            <w:tcW w:w="1060" w:type="dxa"/>
            <w:tcBorders>
              <w:top w:val="single" w:sz="4" w:space="0" w:color="auto"/>
              <w:left w:val="single" w:sz="4" w:space="0" w:color="auto"/>
              <w:bottom w:val="single" w:sz="4" w:space="0" w:color="auto"/>
              <w:right w:val="single" w:sz="4" w:space="0" w:color="auto"/>
            </w:tcBorders>
          </w:tcPr>
          <w:p w14:paraId="754B0204" w14:textId="5C751519" w:rsidR="004F6E91" w:rsidRDefault="004F6E91" w:rsidP="006100C3">
            <w:pPr xmlns:w="http://schemas.openxmlformats.org/wordprocessingml/2006/main">
              <w:jc w:val="center"/>
              <w:rPr>
                <w:rFonts w:ascii="Arial" w:hAnsi="Arial" w:cs="Arial"/>
                <w:highlight w:val="yellow"/>
              </w:rPr>
            </w:pPr>
            <w:r xmlns:w="http://schemas.openxmlformats.org/wordprocessingml/2006/main">
              <w:rPr>
                <w:rFonts w:ascii="Arial" w:hAnsi="Arial" w:cs="Arial"/>
                <w:highlight w:val="yellow"/>
              </w:rPr>
              <w:t xml:space="preserve">R14</w:t>
            </w:r>
          </w:p>
        </w:tc>
        <w:tc>
          <w:tcPr>
            <w:tcW w:w="3460" w:type="dxa"/>
            <w:tcBorders>
              <w:top w:val="single" w:sz="4" w:space="0" w:color="auto"/>
              <w:left w:val="single" w:sz="4" w:space="0" w:color="auto"/>
              <w:bottom w:val="single" w:sz="4" w:space="0" w:color="auto"/>
              <w:right w:val="single" w:sz="4" w:space="0" w:color="auto"/>
            </w:tcBorders>
          </w:tcPr>
          <w:p w14:paraId="599958E6" w14:textId="7ECBC360" w:rsidR="004F6E91" w:rsidRDefault="004F6E91" w:rsidP="006100C3">
            <w:pPr xmlns:w="http://schemas.openxmlformats.org/wordprocessingml/2006/main">
              <w:widowControl/>
              <w:jc w:val="left"/>
              <w:rPr>
                <w:rFonts w:ascii="Arial" w:eastAsia="Arial" w:hAnsi="Arial" w:cs="Arial"/>
                <w:highlight w:val="yellow"/>
              </w:rPr>
            </w:pPr>
            <w:commentRangeStart xmlns:w="http://schemas.openxmlformats.org/wordprocessingml/2006/main" w:id="15"/>
            <w:r xmlns:w="http://schemas.openxmlformats.org/wordprocessingml/2006/main">
              <w:rPr>
                <w:rFonts w:ascii="Arial" w:eastAsia="Arial" w:hAnsi="Arial" w:cs="Arial"/>
                <w:highlight w:val="yellow"/>
              </w:rPr>
              <w:t xml:space="preserve">Cập nhật cho Phương pháp đo lường thời gian</w:t>
            </w:r>
            <w:commentRangeEnd xmlns:w="http://schemas.openxmlformats.org/wordprocessingml/2006/main" w:id="15"/>
            <w:r xmlns:w="http://schemas.openxmlformats.org/wordprocessingml/2006/main" w:rsidR="00E327D9">
              <w:rPr>
                <w:rStyle w:val="CommentReference"/>
              </w:rPr>
              <w:commentReference xmlns:w="http://schemas.openxmlformats.org/wordprocessingml/2006/main" w:id="15"/>
            </w:r>
          </w:p>
        </w:tc>
        <w:tc>
          <w:tcPr>
            <w:tcW w:w="1800" w:type="dxa"/>
            <w:tcBorders>
              <w:top w:val="single" w:sz="4" w:space="0" w:color="auto"/>
              <w:left w:val="single" w:sz="4" w:space="0" w:color="auto"/>
              <w:bottom w:val="single" w:sz="4" w:space="0" w:color="auto"/>
              <w:right w:val="single" w:sz="4" w:space="0" w:color="auto"/>
            </w:tcBorders>
          </w:tcPr>
          <w:p w14:paraId="6AF45CB9" w14:textId="77777777" w:rsidR="004F6E91" w:rsidRPr="0029259B" w:rsidRDefault="004F6E91" w:rsidP="006100C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BBF916B" w14:textId="77777777" w:rsidR="004F6E91" w:rsidRDefault="004F6E91" w:rsidP="004F6E91">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phúc giang</w:t>
            </w:r>
          </w:p>
          <w:p w14:paraId="5F3A9FF8" w14:textId="77777777" w:rsidR="004F6E91" w:rsidRDefault="004F6E91" w:rsidP="004F6E91">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Hồng Tiêu</w:t>
            </w:r>
          </w:p>
          <w:p w14:paraId="6717CEB9" w14:textId="77777777" w:rsidR="004F6E91" w:rsidRDefault="004F6E91" w:rsidP="004F6E91">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Tịnh Lệ</w:t>
            </w:r>
          </w:p>
          <w:p w14:paraId="1762830D" w14:textId="77777777" w:rsidR="004F6E91" w:rsidRDefault="004F6E91" w:rsidP="004F6E91">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394A3628" w14:textId="77777777" w:rsidR="004F6E91" w:rsidRDefault="004F6E91" w:rsidP="004F6E91">
            <w:pPr xmlns:w="http://schemas.openxmlformats.org/wordprocessingml/2006/main">
              <w:jc w:val="left"/>
              <w:rPr>
                <w:rFonts w:ascii="Arial" w:hAnsi="Arial" w:cs="Arial"/>
                <w:szCs w:val="18"/>
                <w:highlight w:val="yellow"/>
              </w:rPr>
            </w:pPr>
            <w:r xmlns:w="http://schemas.openxmlformats.org/wordprocessingml/2006/main">
              <w:rPr>
                <w:rFonts w:ascii="Arial" w:hAnsi="Arial" w:cs="Arial"/>
                <w:szCs w:val="18"/>
                <w:highlight w:val="yellow"/>
              </w:rPr>
              <w:t xml:space="preserve">Giang Nguyễn</w:t>
            </w:r>
          </w:p>
          <w:p w14:paraId="6F0C6B5A" w14:textId="77777777" w:rsidR="004F6E91" w:rsidRDefault="004F6E91" w:rsidP="004F6E91">
            <w:pPr>
              <w:jc w:val="left"/>
              <w:rPr>
                <w:rFonts w:ascii="Arial" w:hAnsi="Arial" w:cs="Arial"/>
                <w:szCs w:val="18"/>
                <w:highlight w:val="yellow"/>
              </w:rPr>
            </w:pPr>
          </w:p>
          <w:p w14:paraId="3B9617FF" w14:textId="6E831954" w:rsidR="004F6E91" w:rsidRDefault="004F6E91" w:rsidP="004F6E91">
            <w:pPr>
              <w:jc w:val="left"/>
              <w:rPr>
                <w:rFonts w:ascii="Arial" w:hAnsi="Arial" w:cs="Arial"/>
                <w:szCs w:val="18"/>
                <w:highlight w:val="yellow"/>
              </w:rPr>
            </w:pPr>
          </w:p>
        </w:tc>
        <w:tc>
          <w:tcPr>
            <w:tcW w:w="1890" w:type="dxa"/>
            <w:tcBorders>
              <w:top w:val="single" w:sz="4" w:space="0" w:color="auto"/>
              <w:left w:val="single" w:sz="4" w:space="0" w:color="auto"/>
              <w:bottom w:val="single" w:sz="4" w:space="0" w:color="auto"/>
              <w:right w:val="single" w:sz="4" w:space="0" w:color="auto"/>
            </w:tcBorders>
          </w:tcPr>
          <w:p w14:paraId="60D463D3" w14:textId="0F87EA79" w:rsidR="004F6E91" w:rsidRDefault="004F6E91" w:rsidP="004F6E91">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Sơn Thái</w:t>
            </w:r>
          </w:p>
          <w:p w14:paraId="4F06775C" w14:textId="77777777" w:rsidR="004F6E91" w:rsidRDefault="004F6E91" w:rsidP="004F6E91">
            <w:pPr>
              <w:rPr>
                <w:rFonts w:ascii="Arial" w:hAnsi="Arial" w:cs="Arial"/>
                <w:szCs w:val="18"/>
                <w:highlight w:val="yellow"/>
              </w:rPr>
            </w:pPr>
          </w:p>
          <w:p w14:paraId="461DD8DE" w14:textId="77777777" w:rsidR="004F6E91" w:rsidRDefault="004F6E91" w:rsidP="004F6E91">
            <w:pPr>
              <w:rPr>
                <w:rFonts w:ascii="Arial" w:hAnsi="Arial" w:cs="Arial"/>
                <w:szCs w:val="18"/>
                <w:highlight w:val="yellow"/>
              </w:rPr>
            </w:pPr>
          </w:p>
          <w:p w14:paraId="02158B54" w14:textId="77777777" w:rsidR="004F6E91" w:rsidRDefault="004F6E91" w:rsidP="004F6E91">
            <w:pPr>
              <w:rPr>
                <w:rFonts w:ascii="Arial" w:hAnsi="Arial" w:cs="Arial"/>
                <w:szCs w:val="18"/>
                <w:highlight w:val="yellow"/>
              </w:rPr>
            </w:pPr>
          </w:p>
          <w:p w14:paraId="0F8EBE5B" w14:textId="77777777" w:rsidR="004F6E91" w:rsidRDefault="004F6E91" w:rsidP="004F6E91">
            <w:pPr>
              <w:rPr>
                <w:rFonts w:ascii="Arial" w:hAnsi="Arial" w:cs="Arial"/>
                <w:szCs w:val="18"/>
                <w:highlight w:val="yellow"/>
              </w:rPr>
            </w:pPr>
          </w:p>
          <w:p w14:paraId="72295C4F" w14:textId="77777777" w:rsidR="004F6E91" w:rsidRDefault="004F6E91" w:rsidP="004F6E91">
            <w:pPr>
              <w:rPr>
                <w:rFonts w:ascii="Arial" w:hAnsi="Arial" w:cs="Arial"/>
                <w:szCs w:val="18"/>
                <w:highlight w:val="yellow"/>
              </w:rPr>
            </w:pPr>
          </w:p>
          <w:p w14:paraId="082375F8" w14:textId="57FACB4D" w:rsidR="004F6E91" w:rsidRDefault="009A6158" w:rsidP="004F6E91">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Ngày 19 tháng 12 năm 2022</w:t>
            </w:r>
          </w:p>
        </w:tc>
      </w:tr>
    </w:tbl>
    <w:p w14:paraId="2D7D96D7" w14:textId="54DCAC53" w:rsidR="00426E58" w:rsidRPr="0029259B" w:rsidRDefault="00426E58" w:rsidP="00195CC0">
      <w:pPr>
        <w:ind w:left="-720"/>
        <w:rPr>
          <w:rFonts w:ascii="Arial" w:hAnsi="Arial" w:cs="Arial"/>
        </w:rPr>
      </w:pPr>
    </w:p>
    <w:p w14:paraId="30CBBC67" w14:textId="13078381" w:rsidR="008F699B" w:rsidRPr="0029259B" w:rsidRDefault="008F699B" w:rsidP="008F699B">
      <w:pPr>
        <w:rPr>
          <w:rFonts w:ascii="Arial" w:hAnsi="Arial" w:cs="Arial"/>
        </w:rPr>
      </w:pPr>
    </w:p>
    <w:p w14:paraId="224C954D" w14:textId="6F086F9B" w:rsidR="008F699B" w:rsidRPr="0029259B" w:rsidRDefault="008F699B" w:rsidP="008F699B">
      <w:pPr>
        <w:rPr>
          <w:rFonts w:ascii="Arial" w:hAnsi="Arial" w:cs="Arial"/>
        </w:rPr>
      </w:pPr>
    </w:p>
    <w:p w14:paraId="2A6DBA83" w14:textId="098C3671" w:rsidR="00B948D5" w:rsidRDefault="00B948D5" w:rsidP="008F699B">
      <w:pPr>
        <w:rPr>
          <w:rFonts w:ascii="Arial" w:hAnsi="Arial" w:cs="Arial"/>
        </w:rPr>
      </w:pPr>
      <w:r>
        <w:rPr>
          <w:rFonts w:ascii="Arial" w:hAnsi="Arial" w:cs="Arial"/>
        </w:rPr>
        <w:br w:type="page"/>
      </w:r>
    </w:p>
    <w:p w14:paraId="63112FE4" w14:textId="77777777" w:rsidR="008F699B" w:rsidRPr="0029259B" w:rsidRDefault="008F699B" w:rsidP="008F699B">
      <w:pPr>
        <w:rPr>
          <w:rFonts w:ascii="Arial" w:hAnsi="Arial" w:cs="Arial"/>
        </w:rPr>
      </w:pPr>
    </w:p>
    <w:p w14:paraId="39269B0C" w14:textId="77777777" w:rsidR="008F699B" w:rsidRPr="0029259B" w:rsidRDefault="008F699B" w:rsidP="008F699B">
      <w:pPr xmlns:w="http://schemas.openxmlformats.org/wordprocessingml/2006/main">
        <w:ind w:leftChars="100" w:left="180"/>
        <w:jc w:val="center"/>
        <w:rPr>
          <w:rFonts w:ascii="Arial" w:hAnsi="Arial" w:cs="Arial"/>
          <w:sz w:val="32"/>
          <w:szCs w:val="32"/>
          <w:lang w:val="pt-BR"/>
        </w:rPr>
      </w:pPr>
      <w:r xmlns:w="http://schemas.openxmlformats.org/wordprocessingml/2006/main" w:rsidRPr="0029259B">
        <w:rPr>
          <w:rFonts w:ascii="Arial" w:hAnsi="Arial" w:cs="Arial"/>
          <w:sz w:val="32"/>
          <w:szCs w:val="32"/>
          <w:lang w:val="pt-BR"/>
        </w:rPr>
        <w:t xml:space="preserve">TÀI LIỆU LIÊN QUAN</w:t>
      </w:r>
    </w:p>
    <w:p w14:paraId="1916DFD9" w14:textId="77777777" w:rsidR="008F699B" w:rsidRPr="0029259B" w:rsidRDefault="008F699B" w:rsidP="008F699B">
      <w:pPr>
        <w:ind w:leftChars="100" w:left="180"/>
        <w:jc w:val="center"/>
        <w:rPr>
          <w:rFonts w:ascii="Arial" w:hAnsi="Arial" w:cs="Arial"/>
          <w:sz w:val="40"/>
          <w:szCs w:val="40"/>
          <w:lang w:val="pt-BR"/>
        </w:rPr>
      </w:pPr>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0"/>
        <w:gridCol w:w="3000"/>
      </w:tblGrid>
      <w:tr w:rsidR="008B1381" w:rsidRPr="0029259B" w14:paraId="144393D0" w14:textId="77777777" w:rsidTr="00031EC4">
        <w:trPr>
          <w:trHeight w:val="285"/>
        </w:trPr>
        <w:tc>
          <w:tcPr>
            <w:tcW w:w="7800" w:type="dxa"/>
            <w:shd w:val="clear" w:color="auto" w:fill="0070C0"/>
            <w:vAlign w:val="center"/>
          </w:tcPr>
          <w:p w14:paraId="1D963C0F" w14:textId="77777777" w:rsidR="008F699B" w:rsidRPr="0029259B" w:rsidRDefault="008F699B" w:rsidP="00576BFD">
            <w:pPr xmlns:w="http://schemas.openxmlformats.org/wordprocessingml/2006/main">
              <w:jc w:val="center"/>
              <w:rPr>
                <w:rFonts w:ascii="Arial" w:hAnsi="Arial" w:cs="Arial"/>
                <w:b/>
                <w:bCs/>
                <w:color w:val="FFFFFF" w:themeColor="background1"/>
                <w:szCs w:val="18"/>
                <w:lang w:val="pt-BR"/>
              </w:rPr>
            </w:pPr>
            <w:r xmlns:w="http://schemas.openxmlformats.org/wordprocessingml/2006/main" w:rsidRPr="0029259B">
              <w:rPr>
                <w:rFonts w:ascii="Arial" w:hAnsi="Arial" w:cs="Arial"/>
                <w:b/>
                <w:bCs/>
                <w:color w:val="FFFFFF" w:themeColor="background1"/>
                <w:szCs w:val="18"/>
                <w:lang w:val="pt-BR"/>
              </w:rPr>
              <w:t xml:space="preserve">Tên tài liệu</w:t>
            </w:r>
          </w:p>
        </w:tc>
        <w:tc>
          <w:tcPr>
            <w:tcW w:w="3000" w:type="dxa"/>
            <w:shd w:val="clear" w:color="auto" w:fill="0070C0"/>
            <w:vAlign w:val="center"/>
          </w:tcPr>
          <w:p w14:paraId="278AD614" w14:textId="77777777" w:rsidR="008F699B" w:rsidRPr="0029259B" w:rsidRDefault="008F699B" w:rsidP="00576BFD">
            <w:pPr xmlns:w="http://schemas.openxmlformats.org/wordprocessingml/2006/main">
              <w:jc w:val="center"/>
              <w:rPr>
                <w:rFonts w:ascii="Arial" w:hAnsi="Arial" w:cs="Arial"/>
                <w:b/>
                <w:bCs/>
                <w:color w:val="FFFFFF" w:themeColor="background1"/>
                <w:szCs w:val="18"/>
                <w:lang w:val="pt-BR"/>
              </w:rPr>
            </w:pPr>
            <w:r xmlns:w="http://schemas.openxmlformats.org/wordprocessingml/2006/main" w:rsidRPr="0029259B">
              <w:rPr>
                <w:rFonts w:ascii="Arial" w:hAnsi="Arial" w:cs="Arial"/>
                <w:b/>
                <w:bCs/>
                <w:color w:val="FFFFFF" w:themeColor="background1"/>
                <w:szCs w:val="18"/>
                <w:lang w:val="pt-BR"/>
              </w:rPr>
              <w:t xml:space="preserve">Tài liệu số.</w:t>
            </w:r>
          </w:p>
        </w:tc>
      </w:tr>
      <w:tr w:rsidR="002C3C42" w:rsidRPr="0029259B" w14:paraId="328C6474" w14:textId="77777777" w:rsidTr="00031EC4">
        <w:trPr>
          <w:trHeight w:val="285"/>
        </w:trPr>
        <w:tc>
          <w:tcPr>
            <w:tcW w:w="7800" w:type="dxa"/>
          </w:tcPr>
          <w:p w14:paraId="6D39C33D" w14:textId="77777777" w:rsidR="002C3C42" w:rsidRPr="0029259B" w:rsidRDefault="002C3C42" w:rsidP="002C3C42">
            <w:pPr xmlns:w="http://schemas.openxmlformats.org/wordprocessingml/2006/main">
              <w:rPr>
                <w:rFonts w:ascii="Arial" w:hAnsi="Arial" w:cs="Arial"/>
                <w:szCs w:val="18"/>
                <w:lang w:val="pt-BR"/>
              </w:rPr>
            </w:pPr>
            <w:r xmlns:w="http://schemas.openxmlformats.org/wordprocessingml/2006/main" w:rsidRPr="0029259B">
              <w:rPr>
                <w:rFonts w:ascii="Arial" w:hAnsi="Arial" w:cs="Arial"/>
                <w:szCs w:val="18"/>
                <w:lang w:val="pt-BR"/>
              </w:rPr>
              <w:t xml:space="preserve">CS+全体システム仕様書</w:t>
            </w:r>
          </w:p>
          <w:p w14:paraId="757FECE2" w14:textId="5C03DB24" w:rsidR="002C3C42" w:rsidRPr="0029259B" w:rsidRDefault="002C3C42" w:rsidP="002C3C42">
            <w:pPr xmlns:w="http://schemas.openxmlformats.org/wordprocessingml/2006/main">
              <w:rPr>
                <w:rFonts w:ascii="Arial" w:hAnsi="Arial" w:cs="Arial"/>
                <w:szCs w:val="18"/>
                <w:lang w:val="pt-BR"/>
              </w:rPr>
            </w:pPr>
            <w:r xmlns:w="http://schemas.openxmlformats.org/wordprocessingml/2006/main" w:rsidRPr="0029259B">
              <w:rPr>
                <w:rFonts w:ascii="Arial" w:hAnsi="Arial" w:cs="Arial"/>
                <w:szCs w:val="18"/>
                <w:lang w:val="pt-BR"/>
              </w:rPr>
              <w:t xml:space="preserve">(CS + Thông số kỹ thuật hệ thống tổng thể)</w:t>
            </w:r>
          </w:p>
        </w:tc>
        <w:tc>
          <w:tcPr>
            <w:tcW w:w="3000" w:type="dxa"/>
          </w:tcPr>
          <w:p w14:paraId="47AF7E48" w14:textId="1AFAE825" w:rsidR="002C3C42" w:rsidRPr="0029259B" w:rsidRDefault="002C3C42" w:rsidP="002C3C42">
            <w:pPr xmlns:w="http://schemas.openxmlformats.org/wordprocessingml/2006/main">
              <w:jc w:val="center"/>
              <w:rPr>
                <w:rFonts w:ascii="Arial" w:hAnsi="Arial" w:cs="Arial"/>
                <w:szCs w:val="18"/>
                <w:lang w:val="pt-BR"/>
              </w:rPr>
            </w:pPr>
            <w:r xmlns:w="http://schemas.openxmlformats.org/wordprocessingml/2006/main" w:rsidRPr="0029259B">
              <w:rPr>
                <w:rFonts w:ascii="Arial" w:hAnsi="Arial" w:cs="Arial"/>
                <w:szCs w:val="18"/>
              </w:rPr>
              <w:t xml:space="preserve">RSO-14-004703</w:t>
            </w:r>
          </w:p>
        </w:tc>
      </w:tr>
      <w:tr w:rsidR="002C3C42" w:rsidRPr="0029259B" w14:paraId="234EA4D2" w14:textId="77777777" w:rsidTr="00031EC4">
        <w:trPr>
          <w:trHeight w:val="285"/>
        </w:trPr>
        <w:tc>
          <w:tcPr>
            <w:tcW w:w="7800" w:type="dxa"/>
          </w:tcPr>
          <w:p w14:paraId="1B15CA42" w14:textId="77777777" w:rsidR="002C3C42" w:rsidRPr="0029259B" w:rsidRDefault="002C3C42" w:rsidP="002C3C42">
            <w:pPr xmlns:w="http://schemas.openxmlformats.org/wordprocessingml/2006/main">
              <w:rPr>
                <w:rFonts w:ascii="Arial" w:hAnsi="Arial" w:cs="Arial"/>
                <w:kern w:val="0"/>
                <w:szCs w:val="18"/>
              </w:rPr>
            </w:pPr>
            <w:r xmlns:w="http://schemas.openxmlformats.org/wordprocessingml/2006/main" w:rsidRPr="0029259B">
              <w:rPr>
                <w:rFonts w:ascii="Arial" w:hAnsi="Arial" w:cs="Arial"/>
                <w:kern w:val="0"/>
                <w:szCs w:val="18"/>
              </w:rPr>
              <w:t xml:space="preserve">CS+用DLLインターフェース仕様書 デバッガ-GUI拡張部</w:t>
            </w:r>
          </w:p>
          <w:p w14:paraId="0CF98029" w14:textId="2DFD01C5" w:rsidR="002C3C42" w:rsidRPr="0029259B" w:rsidRDefault="002C3C42" w:rsidP="002C3C42">
            <w:pPr xmlns:w="http://schemas.openxmlformats.org/wordprocessingml/2006/main">
              <w:rPr>
                <w:rFonts w:ascii="Arial" w:hAnsi="Arial" w:cs="Arial"/>
                <w:szCs w:val="18"/>
                <w:lang w:val="pt-BR"/>
              </w:rPr>
            </w:pPr>
            <w:r xmlns:w="http://schemas.openxmlformats.org/wordprocessingml/2006/main" w:rsidRPr="0029259B">
              <w:rPr>
                <w:rFonts w:ascii="Arial" w:hAnsi="Arial" w:cs="Arial"/>
                <w:szCs w:val="18"/>
                <w:lang w:val="pt-BR"/>
              </w:rPr>
              <w:t xml:space="preserve">(Trình gỡ lỗi đặc tả giao diện CS + DLL - Phần mở rộng GUI)</w:t>
            </w:r>
          </w:p>
        </w:tc>
        <w:tc>
          <w:tcPr>
            <w:tcW w:w="3000" w:type="dxa"/>
          </w:tcPr>
          <w:p w14:paraId="5AB66BB3" w14:textId="5E39BA75" w:rsidR="002C3C42" w:rsidRPr="0029259B" w:rsidRDefault="002C3C42" w:rsidP="002C3C42">
            <w:pPr xmlns:w="http://schemas.openxmlformats.org/wordprocessingml/2006/main">
              <w:jc w:val="center"/>
              <w:rPr>
                <w:rFonts w:ascii="Arial" w:hAnsi="Arial" w:cs="Arial"/>
                <w:szCs w:val="18"/>
              </w:rPr>
            </w:pPr>
            <w:r xmlns:w="http://schemas.openxmlformats.org/wordprocessingml/2006/main" w:rsidRPr="0029259B">
              <w:rPr>
                <w:rFonts w:ascii="Arial" w:hAnsi="Arial" w:cs="Arial"/>
                <w:szCs w:val="18"/>
                <w:lang w:val="pt-BR"/>
              </w:rPr>
              <w:t xml:space="preserve">RSO-14-003974</w:t>
            </w:r>
          </w:p>
        </w:tc>
      </w:tr>
      <w:tr w:rsidR="002C3C42" w:rsidRPr="0029259B" w14:paraId="1B78F5B9" w14:textId="77777777" w:rsidTr="00031EC4">
        <w:trPr>
          <w:trHeight w:val="285"/>
        </w:trPr>
        <w:tc>
          <w:tcPr>
            <w:tcW w:w="7800" w:type="dxa"/>
          </w:tcPr>
          <w:p w14:paraId="0A776A64" w14:textId="77777777" w:rsidR="002C3C42" w:rsidRPr="0029259B" w:rsidRDefault="002C3C42" w:rsidP="002C3C42">
            <w:pPr xmlns:w="http://schemas.openxmlformats.org/wordprocessingml/2006/main">
              <w:rPr>
                <w:rFonts w:ascii="Arial" w:hAnsi="Arial" w:cs="Arial"/>
                <w:kern w:val="0"/>
                <w:szCs w:val="18"/>
              </w:rPr>
            </w:pPr>
            <w:r xmlns:w="http://schemas.openxmlformats.org/wordprocessingml/2006/main" w:rsidRPr="0029259B">
              <w:rPr>
                <w:rFonts w:ascii="Arial" w:hAnsi="Arial" w:cs="Arial"/>
                <w:kern w:val="0"/>
                <w:szCs w:val="18"/>
              </w:rPr>
              <w:t xml:space="preserve">デバッガ システム仕様書 GUI部</w:t>
            </w:r>
          </w:p>
          <w:p w14:paraId="1C77045D" w14:textId="223929F0" w:rsidR="002C3C42" w:rsidRPr="0029259B" w:rsidRDefault="002C3C42" w:rsidP="002C3C42">
            <w:pPr xmlns:w="http://schemas.openxmlformats.org/wordprocessingml/2006/main">
              <w:rPr>
                <w:rFonts w:ascii="Arial" w:hAnsi="Arial" w:cs="Arial"/>
                <w:kern w:val="0"/>
                <w:szCs w:val="18"/>
              </w:rPr>
            </w:pPr>
            <w:r xmlns:w="http://schemas.openxmlformats.org/wordprocessingml/2006/main" w:rsidRPr="0029259B">
              <w:rPr>
                <w:rFonts w:ascii="Arial" w:hAnsi="Arial" w:cs="Arial"/>
                <w:szCs w:val="18"/>
                <w:lang w:val="pt-BR"/>
              </w:rPr>
              <w:t xml:space="preserve">(Phần GUI đặc tả hệ thống trình gỡ lỗi)</w:t>
            </w:r>
          </w:p>
        </w:tc>
        <w:tc>
          <w:tcPr>
            <w:tcW w:w="3000" w:type="dxa"/>
          </w:tcPr>
          <w:p w14:paraId="1CEF1803" w14:textId="060AAB17" w:rsidR="002C3C42" w:rsidRPr="0029259B" w:rsidRDefault="002C3C42" w:rsidP="002C3C42">
            <w:pPr xmlns:w="http://schemas.openxmlformats.org/wordprocessingml/2006/main">
              <w:jc w:val="center"/>
              <w:rPr>
                <w:rFonts w:ascii="Arial" w:hAnsi="Arial" w:cs="Arial"/>
                <w:szCs w:val="18"/>
                <w:lang w:val="pt-BR"/>
              </w:rPr>
            </w:pPr>
            <w:r xmlns:w="http://schemas.openxmlformats.org/wordprocessingml/2006/main" w:rsidRPr="0029259B">
              <w:rPr>
                <w:rFonts w:ascii="Arial" w:hAnsi="Arial" w:cs="Arial"/>
                <w:szCs w:val="18"/>
                <w:lang w:val="pt-BR"/>
              </w:rPr>
              <w:t xml:space="preserve">RSO-14-004340</w:t>
            </w:r>
          </w:p>
        </w:tc>
      </w:tr>
      <w:tr w:rsidR="002C3C42" w:rsidRPr="0029259B" w14:paraId="08637526" w14:textId="77777777" w:rsidTr="00031EC4">
        <w:trPr>
          <w:trHeight w:val="285"/>
        </w:trPr>
        <w:tc>
          <w:tcPr>
            <w:tcW w:w="7800" w:type="dxa"/>
          </w:tcPr>
          <w:p w14:paraId="6A91E861" w14:textId="77777777" w:rsidR="002C3C42" w:rsidRPr="0029259B" w:rsidRDefault="002C3C42" w:rsidP="002C3C42">
            <w:pPr xmlns:w="http://schemas.openxmlformats.org/wordprocessingml/2006/main">
              <w:rPr>
                <w:rFonts w:ascii="Arial" w:hAnsi="Arial" w:cs="Arial"/>
                <w:kern w:val="0"/>
                <w:szCs w:val="18"/>
              </w:rPr>
            </w:pPr>
            <w:r xmlns:w="http://schemas.openxmlformats.org/wordprocessingml/2006/main" w:rsidRPr="0029259B">
              <w:rPr>
                <w:rFonts w:ascii="Arial" w:hAnsi="Arial" w:cs="Arial"/>
                <w:kern w:val="0"/>
                <w:szCs w:val="18"/>
              </w:rPr>
              <w:t xml:space="preserve">Trò chơi CS+ Python</w:t>
            </w:r>
          </w:p>
          <w:p w14:paraId="4CD78422" w14:textId="7A8CBD33" w:rsidR="002C3C42" w:rsidRPr="0029259B" w:rsidRDefault="002C3C42" w:rsidP="002C3C42">
            <w:pPr xmlns:w="http://schemas.openxmlformats.org/wordprocessingml/2006/main">
              <w:rPr>
                <w:rFonts w:ascii="Arial" w:hAnsi="Arial" w:cs="Arial"/>
                <w:kern w:val="0"/>
                <w:szCs w:val="18"/>
              </w:rPr>
            </w:pPr>
            <w:r xmlns:w="http://schemas.openxmlformats.org/wordprocessingml/2006/main" w:rsidRPr="0029259B">
              <w:rPr>
                <w:rFonts w:ascii="Arial" w:hAnsi="Arial" w:cs="Arial"/>
                <w:kern w:val="0"/>
                <w:szCs w:val="18"/>
              </w:rPr>
              <w:t xml:space="preserve">(Đặc tả chức năng CS + Python)</w:t>
            </w:r>
          </w:p>
        </w:tc>
        <w:tc>
          <w:tcPr>
            <w:tcW w:w="3000" w:type="dxa"/>
          </w:tcPr>
          <w:p w14:paraId="02F4E78B" w14:textId="044334A2" w:rsidR="002C3C42" w:rsidRPr="0029259B" w:rsidRDefault="002C3C42" w:rsidP="002C3C42">
            <w:pPr xmlns:w="http://schemas.openxmlformats.org/wordprocessingml/2006/main">
              <w:jc w:val="center"/>
              <w:rPr>
                <w:rFonts w:ascii="Arial" w:hAnsi="Arial" w:cs="Arial"/>
                <w:szCs w:val="18"/>
                <w:lang w:val="pt-BR"/>
              </w:rPr>
            </w:pPr>
            <w:r xmlns:w="http://schemas.openxmlformats.org/wordprocessingml/2006/main" w:rsidRPr="0029259B">
              <w:rPr>
                <w:rFonts w:ascii="Arial" w:hAnsi="Arial" w:cs="Arial"/>
                <w:kern w:val="0"/>
                <w:szCs w:val="18"/>
              </w:rPr>
              <w:t xml:space="preserve">RSO-14-004389</w:t>
            </w:r>
          </w:p>
        </w:tc>
      </w:tr>
      <w:tr w:rsidR="002C3C42" w:rsidRPr="0029259B" w14:paraId="4F08B178" w14:textId="77777777" w:rsidTr="00031EC4">
        <w:trPr>
          <w:trHeight w:val="285"/>
        </w:trPr>
        <w:tc>
          <w:tcPr>
            <w:tcW w:w="7800" w:type="dxa"/>
          </w:tcPr>
          <w:p w14:paraId="1B8D1BC4" w14:textId="750B7EB1" w:rsidR="002C3C42" w:rsidRPr="0029259B" w:rsidRDefault="002C3C42" w:rsidP="002C3C42">
            <w:pPr xmlns:w="http://schemas.openxmlformats.org/wordprocessingml/2006/main">
              <w:pStyle w:val="Header"/>
              <w:spacing w:line="320" w:lineRule="atLeast"/>
              <w:jc w:val="left"/>
              <w:rPr>
                <w:rFonts w:ascii="Arial" w:hAnsi="Arial" w:cs="Arial"/>
                <w:szCs w:val="18"/>
              </w:rPr>
            </w:pPr>
            <w:bookmarkStart xmlns:w="http://schemas.openxmlformats.org/wordprocessingml/2006/main" w:id="16" w:name="OLE_LINK12"/>
            <w:bookmarkStart xmlns:w="http://schemas.openxmlformats.org/wordprocessingml/2006/main" w:id="17" w:name="OLE_LINK13"/>
            <w:r xmlns:w="http://schemas.openxmlformats.org/wordprocessingml/2006/main" w:rsidRPr="0029259B">
              <w:rPr>
                <w:rFonts w:ascii="Arial" w:hAnsi="Arial" w:cs="Arial"/>
                <w:szCs w:val="18"/>
              </w:rPr>
              <w:t xml:space="preserve">ルネサス エレクトロニクス マイコン開発ツール ライセンス インタフェース仕様書</w:t>
            </w:r>
            <w:bookmarkEnd xmlns:w="http://schemas.openxmlformats.org/wordprocessingml/2006/main" w:id="16"/>
            <w:bookmarkEnd xmlns:w="http://schemas.openxmlformats.org/wordprocessingml/2006/main" w:id="17"/>
          </w:p>
          <w:p w14:paraId="047BE454" w14:textId="0F6EF982" w:rsidR="002C3C42" w:rsidRPr="0029259B" w:rsidRDefault="002C3C42" w:rsidP="002C3C42">
            <w:pPr xmlns:w="http://schemas.openxmlformats.org/wordprocessingml/2006/main">
              <w:rPr>
                <w:rFonts w:ascii="Arial" w:hAnsi="Arial" w:cs="Arial"/>
                <w:kern w:val="0"/>
                <w:szCs w:val="18"/>
              </w:rPr>
            </w:pPr>
            <w:r xmlns:w="http://schemas.openxmlformats.org/wordprocessingml/2006/main" w:rsidRPr="0029259B">
              <w:rPr>
                <w:rFonts w:ascii="Arial" w:hAnsi="Arial" w:cs="Arial"/>
                <w:szCs w:val="18"/>
                <w:lang w:val="en"/>
              </w:rPr>
              <w:t xml:space="preserve">Thông số kỹ thuật giao diện giấy phép công cụ phát triển </w:t>
            </w:r>
            <w:r xmlns:w="http://schemas.openxmlformats.org/wordprocessingml/2006/main" w:rsidRPr="0029259B">
              <w:rPr>
                <w:rFonts w:ascii="Arial" w:hAnsi="Arial" w:cs="Arial"/>
                <w:szCs w:val="18"/>
              </w:rPr>
              <w:t xml:space="preserve">máy vi tính của hãng điện tử Renesas </w:t>
            </w:r>
            <w:r xmlns:w="http://schemas.openxmlformats.org/wordprocessingml/2006/main" w:rsidRPr="0029259B">
              <w:rPr>
                <w:rStyle w:val="item-i"/>
                <w:rFonts w:ascii="Arial" w:hAnsi="Arial" w:cs="Arial"/>
                <w:szCs w:val="18"/>
              </w:rPr>
              <w:t xml:space="preserve">)</w:t>
            </w:r>
          </w:p>
        </w:tc>
        <w:tc>
          <w:tcPr>
            <w:tcW w:w="3000" w:type="dxa"/>
          </w:tcPr>
          <w:p w14:paraId="1FF32CC1" w14:textId="2F66B8C2" w:rsidR="002C3C42" w:rsidRPr="0029259B" w:rsidRDefault="002C3C42" w:rsidP="002C3C42">
            <w:pPr xmlns:w="http://schemas.openxmlformats.org/wordprocessingml/2006/main">
              <w:jc w:val="center"/>
              <w:rPr>
                <w:rFonts w:ascii="Arial" w:hAnsi="Arial" w:cs="Arial"/>
                <w:kern w:val="0"/>
                <w:szCs w:val="18"/>
              </w:rPr>
            </w:pPr>
            <w:r xmlns:w="http://schemas.openxmlformats.org/wordprocessingml/2006/main" w:rsidRPr="0029259B">
              <w:rPr>
                <w:rFonts w:ascii="Arial" w:hAnsi="Arial" w:cs="Arial"/>
                <w:szCs w:val="18"/>
              </w:rPr>
              <w:t xml:space="preserve">LLWEB-10007091</w:t>
            </w:r>
          </w:p>
        </w:tc>
      </w:tr>
      <w:tr w:rsidR="002C3C42" w:rsidRPr="0029259B" w14:paraId="1031235C" w14:textId="77777777" w:rsidTr="00031EC4">
        <w:trPr>
          <w:trHeight w:val="285"/>
        </w:trPr>
        <w:tc>
          <w:tcPr>
            <w:tcW w:w="7800" w:type="dxa"/>
          </w:tcPr>
          <w:p w14:paraId="4826303A" w14:textId="77777777" w:rsidR="002C3C42" w:rsidRPr="0029259B" w:rsidRDefault="002C3C42" w:rsidP="002C3C42">
            <w:pPr xmlns:w="http://schemas.openxmlformats.org/wordprocessingml/2006/main">
              <w:pStyle w:val="Header"/>
              <w:spacing w:line="320" w:lineRule="atLeast"/>
              <w:jc w:val="left"/>
              <w:rPr>
                <w:rStyle w:val="shorttext"/>
                <w:rFonts w:ascii="Arial" w:hAnsi="Arial" w:cs="Arial"/>
                <w:szCs w:val="18"/>
                <w:lang w:val="en"/>
              </w:rPr>
            </w:pPr>
            <w:r xmlns:w="http://schemas.openxmlformats.org/wordprocessingml/2006/main" w:rsidRPr="0029259B">
              <w:rPr>
                <w:rStyle w:val="shorttext"/>
                <w:rFonts w:ascii="Arial" w:hAnsi="Arial" w:cs="Arial"/>
                <w:szCs w:val="18"/>
                <w:lang w:val="en"/>
              </w:rPr>
              <w:t xml:space="preserve">Simulinkモデル変形スクリプト生成ツール開発 (機能仕様書)</w:t>
            </w:r>
          </w:p>
          <w:p w14:paraId="6F331717" w14:textId="7C14F68F" w:rsidR="002C3C42" w:rsidRPr="0029259B" w:rsidRDefault="002C3C42" w:rsidP="002C3C42">
            <w:pPr xmlns:w="http://schemas.openxmlformats.org/wordprocessingml/2006/main">
              <w:pStyle w:val="Header"/>
              <w:spacing w:line="320" w:lineRule="atLeast"/>
              <w:jc w:val="left"/>
              <w:rPr>
                <w:rFonts w:ascii="Arial" w:hAnsi="Arial" w:cs="Arial"/>
                <w:szCs w:val="18"/>
              </w:rPr>
            </w:pPr>
            <w:r xmlns:w="http://schemas.openxmlformats.org/wordprocessingml/2006/main" w:rsidRPr="0029259B">
              <w:rPr>
                <w:rStyle w:val="shorttext"/>
                <w:rFonts w:ascii="Arial" w:hAnsi="Arial" w:cs="Arial"/>
                <w:szCs w:val="18"/>
                <w:lang w:val="en"/>
              </w:rPr>
              <w:t xml:space="preserve">(Đặc tả chức năng chức năng phát triển công cụ tạo tập lệnh chuyển đổi mô hình Simulink)</w:t>
            </w:r>
          </w:p>
        </w:tc>
        <w:tc>
          <w:tcPr>
            <w:tcW w:w="3000" w:type="dxa"/>
          </w:tcPr>
          <w:p w14:paraId="1609C757" w14:textId="4B43D5D1" w:rsidR="002C3C42" w:rsidRPr="0029259B" w:rsidRDefault="002C3C42" w:rsidP="002C3C42">
            <w:pPr xmlns:w="http://schemas.openxmlformats.org/wordprocessingml/2006/main">
              <w:jc w:val="center"/>
              <w:rPr>
                <w:rFonts w:ascii="Arial" w:hAnsi="Arial" w:cs="Arial"/>
                <w:szCs w:val="18"/>
              </w:rPr>
            </w:pPr>
            <w:r xmlns:w="http://schemas.openxmlformats.org/wordprocessingml/2006/main" w:rsidRPr="0029259B">
              <w:rPr>
                <w:rFonts w:ascii="Arial" w:hAnsi="Arial" w:cs="Arial"/>
                <w:szCs w:val="18"/>
              </w:rPr>
              <w:t xml:space="preserve">-</w:t>
            </w:r>
          </w:p>
        </w:tc>
      </w:tr>
      <w:tr w:rsidR="002C3C42" w:rsidRPr="0029259B" w14:paraId="0873DF70" w14:textId="77777777" w:rsidTr="00031EC4">
        <w:trPr>
          <w:trHeight w:val="285"/>
        </w:trPr>
        <w:tc>
          <w:tcPr>
            <w:tcW w:w="7800" w:type="dxa"/>
          </w:tcPr>
          <w:p w14:paraId="66E0F8A8" w14:textId="2BCCF044" w:rsidR="002C3C42" w:rsidRPr="0029259B" w:rsidRDefault="002C3C42" w:rsidP="002C3C42">
            <w:pPr xmlns:w="http://schemas.openxmlformats.org/wordprocessingml/2006/main">
              <w:pStyle w:val="Header"/>
              <w:spacing w:line="320" w:lineRule="atLeast"/>
              <w:jc w:val="left"/>
              <w:rPr>
                <w:rStyle w:val="shorttext"/>
                <w:rFonts w:ascii="Arial" w:hAnsi="Arial" w:cs="Arial"/>
                <w:szCs w:val="18"/>
                <w:lang w:val="en"/>
              </w:rPr>
            </w:pPr>
            <w:r xmlns:w="http://schemas.openxmlformats.org/wordprocessingml/2006/main" w:rsidRPr="0029259B">
              <w:rPr>
                <w:rStyle w:val="shorttext"/>
                <w:rFonts w:ascii="Arial" w:hAnsi="Arial" w:cs="Arial"/>
                <w:szCs w:val="18"/>
                <w:lang w:val="en"/>
              </w:rPr>
              <w:t xml:space="preserve">RH850_Toolbox_F1x_Addendum.pdf</w:t>
            </w:r>
          </w:p>
        </w:tc>
        <w:tc>
          <w:tcPr>
            <w:tcW w:w="3000" w:type="dxa"/>
          </w:tcPr>
          <w:p w14:paraId="5FB045D5" w14:textId="2FF3C7B6" w:rsidR="002C3C42" w:rsidRPr="0029259B" w:rsidRDefault="002C3C42" w:rsidP="002C3C42">
            <w:pPr xmlns:w="http://schemas.openxmlformats.org/wordprocessingml/2006/main">
              <w:jc w:val="center"/>
              <w:rPr>
                <w:rFonts w:ascii="Arial" w:hAnsi="Arial" w:cs="Arial"/>
                <w:szCs w:val="18"/>
              </w:rPr>
            </w:pPr>
            <w:r xmlns:w="http://schemas.openxmlformats.org/wordprocessingml/2006/main" w:rsidRPr="0029259B">
              <w:rPr>
                <w:rFonts w:ascii="Arial" w:hAnsi="Arial" w:cs="Arial"/>
                <w:szCs w:val="18"/>
              </w:rPr>
              <w:t xml:space="preserve">-</w:t>
            </w:r>
          </w:p>
        </w:tc>
      </w:tr>
      <w:tr w:rsidR="002C3C42" w:rsidRPr="0029259B" w14:paraId="6F16FD69" w14:textId="77777777" w:rsidTr="00031EC4">
        <w:trPr>
          <w:trHeight w:val="285"/>
        </w:trPr>
        <w:tc>
          <w:tcPr>
            <w:tcW w:w="7800" w:type="dxa"/>
          </w:tcPr>
          <w:p w14:paraId="5D1C8C57" w14:textId="3BE3964A" w:rsidR="002C3C42" w:rsidRPr="0029259B" w:rsidRDefault="002C3C42" w:rsidP="002C3C42">
            <w:pPr xmlns:w="http://schemas.openxmlformats.org/wordprocessingml/2006/main">
              <w:pStyle w:val="Header"/>
              <w:spacing w:line="320" w:lineRule="atLeast"/>
              <w:jc w:val="left"/>
              <w:rPr>
                <w:rStyle w:val="shorttext"/>
                <w:rFonts w:ascii="Arial" w:hAnsi="Arial" w:cs="Arial"/>
                <w:szCs w:val="18"/>
                <w:lang w:val="en"/>
              </w:rPr>
            </w:pPr>
            <w:r xmlns:w="http://schemas.openxmlformats.org/wordprocessingml/2006/main" w:rsidRPr="0029259B">
              <w:rPr>
                <w:rStyle w:val="shorttext"/>
                <w:rFonts w:ascii="Arial" w:hAnsi="Arial" w:cs="Arial"/>
                <w:szCs w:val="18"/>
                <w:lang w:val="en"/>
              </w:rPr>
              <w:t xml:space="preserve">RH850_Virtual_Platform_Module_Reference.pdf</w:t>
            </w:r>
          </w:p>
        </w:tc>
        <w:tc>
          <w:tcPr>
            <w:tcW w:w="3000" w:type="dxa"/>
          </w:tcPr>
          <w:p w14:paraId="2B40C6CA" w14:textId="36416915" w:rsidR="002C3C42" w:rsidRPr="0029259B" w:rsidRDefault="002C3C42" w:rsidP="002C3C42">
            <w:pPr xmlns:w="http://schemas.openxmlformats.org/wordprocessingml/2006/main">
              <w:jc w:val="center"/>
              <w:rPr>
                <w:rFonts w:ascii="Arial" w:hAnsi="Arial" w:cs="Arial"/>
                <w:szCs w:val="18"/>
              </w:rPr>
            </w:pPr>
            <w:r xmlns:w="http://schemas.openxmlformats.org/wordprocessingml/2006/main" w:rsidRPr="0029259B">
              <w:rPr>
                <w:rFonts w:ascii="Arial" w:hAnsi="Arial" w:cs="Arial"/>
                <w:szCs w:val="18"/>
              </w:rPr>
              <w:t xml:space="preserve">-</w:t>
            </w:r>
          </w:p>
        </w:tc>
      </w:tr>
      <w:tr w:rsidR="002C3C42" w:rsidRPr="0029259B" w14:paraId="2CB1B490" w14:textId="77777777" w:rsidTr="00031EC4">
        <w:trPr>
          <w:trHeight w:val="285"/>
        </w:trPr>
        <w:tc>
          <w:tcPr>
            <w:tcW w:w="7800" w:type="dxa"/>
          </w:tcPr>
          <w:p w14:paraId="33D3ABEC" w14:textId="141248B3" w:rsidR="002C3C42" w:rsidRPr="0029259B" w:rsidRDefault="002C3C42" w:rsidP="002C3C42">
            <w:pPr xmlns:w="http://schemas.openxmlformats.org/wordprocessingml/2006/main">
              <w:pStyle w:val="Header"/>
              <w:spacing w:line="320" w:lineRule="atLeast"/>
              <w:jc w:val="left"/>
              <w:rPr>
                <w:rStyle w:val="shorttext"/>
                <w:rFonts w:ascii="Arial" w:hAnsi="Arial" w:cs="Arial"/>
                <w:szCs w:val="18"/>
                <w:lang w:val="en"/>
              </w:rPr>
            </w:pPr>
            <w:r xmlns:w="http://schemas.openxmlformats.org/wordprocessingml/2006/main" w:rsidRPr="0029259B">
              <w:rPr>
                <w:rStyle w:val="shorttext"/>
                <w:rFonts w:ascii="Arial" w:hAnsi="Arial" w:cs="Arial"/>
                <w:szCs w:val="18"/>
                <w:lang w:val="en"/>
              </w:rPr>
              <w:t xml:space="preserve">VLAB_RH850_Virtual_Platform_Toolbox_User_Manual. </w:t>
            </w:r>
            <w:r xmlns:w="http://schemas.openxmlformats.org/wordprocessingml/2006/main" w:rsidRPr="0029259B">
              <w:rPr>
                <w:rStyle w:val="shorttext"/>
                <w:rFonts w:ascii="Arial" w:hAnsi="Arial" w:cs="Arial"/>
                <w:lang w:val="en"/>
              </w:rPr>
              <w:t xml:space="preserve">pdf</w:t>
            </w:r>
          </w:p>
        </w:tc>
        <w:tc>
          <w:tcPr>
            <w:tcW w:w="3000" w:type="dxa"/>
          </w:tcPr>
          <w:p w14:paraId="5A77457D" w14:textId="06692DEA" w:rsidR="002C3C42" w:rsidRPr="0029259B" w:rsidRDefault="002C3C42" w:rsidP="002C3C42">
            <w:pPr xmlns:w="http://schemas.openxmlformats.org/wordprocessingml/2006/main">
              <w:jc w:val="center"/>
              <w:rPr>
                <w:rFonts w:ascii="Arial" w:hAnsi="Arial" w:cs="Arial"/>
                <w:szCs w:val="18"/>
              </w:rPr>
            </w:pPr>
            <w:r xmlns:w="http://schemas.openxmlformats.org/wordprocessingml/2006/main" w:rsidRPr="0029259B">
              <w:rPr>
                <w:rFonts w:ascii="Arial" w:hAnsi="Arial" w:cs="Arial"/>
                <w:szCs w:val="18"/>
              </w:rPr>
              <w:t xml:space="preserve">-</w:t>
            </w:r>
          </w:p>
        </w:tc>
      </w:tr>
      <w:tr w:rsidR="002C3C42" w:rsidRPr="0029259B" w14:paraId="675FC64F" w14:textId="77777777" w:rsidTr="00031EC4">
        <w:trPr>
          <w:trHeight w:val="285"/>
        </w:trPr>
        <w:tc>
          <w:tcPr>
            <w:tcW w:w="7800" w:type="dxa"/>
          </w:tcPr>
          <w:p w14:paraId="69302B7E" w14:textId="1EC22B23" w:rsidR="002C3C42" w:rsidRPr="0029259B" w:rsidRDefault="002C3C42" w:rsidP="002C3C42">
            <w:pPr xmlns:w="http://schemas.openxmlformats.org/wordprocessingml/2006/main">
              <w:pStyle w:val="Header"/>
              <w:spacing w:line="320" w:lineRule="atLeast"/>
              <w:jc w:val="left"/>
              <w:rPr>
                <w:rStyle w:val="shorttext"/>
                <w:rFonts w:ascii="Arial" w:hAnsi="Arial" w:cs="Arial"/>
                <w:szCs w:val="18"/>
                <w:lang w:val="en"/>
              </w:rPr>
            </w:pPr>
            <w:r xmlns:w="http://schemas.openxmlformats.org/wordprocessingml/2006/main" w:rsidRPr="0029259B">
              <w:rPr>
                <w:rStyle w:val="shorttext"/>
                <w:rFonts w:ascii="Arial" w:hAnsi="Arial" w:cs="Arial"/>
                <w:szCs w:val="18"/>
                <w:lang w:val="en"/>
              </w:rPr>
              <w:t xml:space="preserve">S </w:t>
            </w:r>
            <w:r xmlns:w="http://schemas.openxmlformats.org/wordprocessingml/2006/main" w:rsidRPr="0029259B">
              <w:rPr>
                <w:rStyle w:val="shorttext"/>
                <w:rFonts w:ascii="Arial" w:hAnsi="Arial" w:cs="Arial"/>
                <w:lang w:val="en"/>
              </w:rPr>
              <w:t xml:space="preserve">mart Tham khảo API RH850</w:t>
            </w:r>
          </w:p>
        </w:tc>
        <w:tc>
          <w:tcPr>
            <w:tcW w:w="3000" w:type="dxa"/>
          </w:tcPr>
          <w:p w14:paraId="78015D28" w14:textId="19FDB156" w:rsidR="002C3C42" w:rsidRPr="0029259B" w:rsidRDefault="002C3C42" w:rsidP="002C3C42">
            <w:pPr xmlns:w="http://schemas.openxmlformats.org/wordprocessingml/2006/main">
              <w:jc w:val="center"/>
              <w:rPr>
                <w:rFonts w:ascii="Arial" w:hAnsi="Arial" w:cs="Arial"/>
                <w:szCs w:val="18"/>
              </w:rPr>
            </w:pPr>
            <w:r xmlns:w="http://schemas.openxmlformats.org/wordprocessingml/2006/main" w:rsidRPr="0029259B">
              <w:rPr>
                <w:rFonts w:ascii="Arial" w:hAnsi="Arial" w:cs="Arial"/>
                <w:szCs w:val="18"/>
              </w:rPr>
              <w:t xml:space="preserve">-</w:t>
            </w:r>
          </w:p>
        </w:tc>
      </w:tr>
    </w:tbl>
    <w:p w14:paraId="1E8E0BF1" w14:textId="26C17395" w:rsidR="008F699B" w:rsidRPr="0029259B" w:rsidRDefault="008F699B" w:rsidP="008F699B">
      <w:pPr>
        <w:rPr>
          <w:rFonts w:ascii="Arial" w:hAnsi="Arial" w:cs="Arial"/>
        </w:rPr>
      </w:pPr>
      <w:r w:rsidRPr="0029259B">
        <w:rPr>
          <w:rFonts w:ascii="Arial" w:hAnsi="Arial" w:cs="Arial"/>
        </w:rPr>
        <w:br w:type="page"/>
      </w:r>
    </w:p>
    <w:sdt>
      <w:sdtPr>
        <w:rPr>
          <w:rFonts w:ascii="Arial" w:eastAsia="MS Gothic" w:hAnsi="Arial" w:cs="Arial"/>
          <w:b w:val="0"/>
          <w:color w:val="auto"/>
          <w:kern w:val="2"/>
          <w:sz w:val="18"/>
          <w:szCs w:val="20"/>
          <w:lang w:eastAsia="ja-JP"/>
        </w:rPr>
        <w:id w:val="864792667"/>
        <w:docPartObj>
          <w:docPartGallery w:val="Table of Contents"/>
          <w:docPartUnique/>
        </w:docPartObj>
      </w:sdtPr>
      <w:sdtEndPr>
        <w:rPr>
          <w:bCs/>
          <w:noProof/>
        </w:rPr>
      </w:sdtEndPr>
      <w:sdtContent>
        <w:p w14:paraId="266D90FF" w14:textId="3D15C764" w:rsidR="00805C51" w:rsidRPr="0067529C" w:rsidRDefault="00805C51" w:rsidP="00805C51">
          <w:pPr xmlns:w="http://schemas.openxmlformats.org/wordprocessingml/2006/main">
            <w:pStyle w:val="TOCHeading"/>
            <w:jc w:val="center"/>
            <w:rPr>
              <w:rFonts w:ascii="Arial" w:hAnsi="Arial" w:cs="Arial"/>
              <w:b w:val="0"/>
              <w:bCs/>
              <w:color w:val="auto"/>
            </w:rPr>
          </w:pPr>
          <w:r xmlns:w="http://schemas.openxmlformats.org/wordprocessingml/2006/main" w:rsidRPr="0067529C">
            <w:rPr>
              <w:rFonts w:ascii="Arial" w:hAnsi="Arial" w:cs="Arial"/>
              <w:b w:val="0"/>
              <w:bCs/>
              <w:color w:val="auto"/>
            </w:rPr>
            <w:t xml:space="preserve">MỤC LỤC</w:t>
          </w:r>
        </w:p>
        <w:p w14:paraId="60623FEE" w14:textId="50092134" w:rsidR="003C2150" w:rsidRDefault="00805C51">
          <w:pPr xmlns:w="http://schemas.openxmlformats.org/wordprocessingml/2006/main">
            <w:pStyle w:val="TOC1"/>
            <w:rPr>
              <w:rFonts w:asciiTheme="minorHAnsi" w:eastAsiaTheme="minorEastAsia" w:hAnsiTheme="minorHAnsi" w:cstheme="minorBidi"/>
              <w:kern w:val="0"/>
              <w:sz w:val="22"/>
              <w:szCs w:val="22"/>
              <w:lang w:val="en-GB" w:eastAsia="en-GB"/>
            </w:rPr>
          </w:pPr>
          <w:r xmlns:w="http://schemas.openxmlformats.org/wordprocessingml/2006/main" w:rsidRPr="0067529C">
            <w:fldChar xmlns:w="http://schemas.openxmlformats.org/wordprocessingml/2006/main" w:fldCharType="begin"/>
          </w:r>
          <w:r xmlns:w="http://schemas.openxmlformats.org/wordprocessingml/2006/main" w:rsidRPr="0067529C">
            <w:instrText xmlns:w="http://schemas.openxmlformats.org/wordprocessingml/2006/main" xml:space="preserve"> TOC \o "1-3" \h \z \u </w:instrText>
          </w:r>
          <w:r xmlns:w="http://schemas.openxmlformats.org/wordprocessingml/2006/main" w:rsidRPr="0067529C">
            <w:fldChar xmlns:w="http://schemas.openxmlformats.org/wordprocessingml/2006/main" w:fldCharType="separate"/>
          </w:r>
          <w:hyperlink xmlns:w="http://schemas.openxmlformats.org/wordprocessingml/2006/main" w:anchor="_Toc122608900" w:history="1">
            <w:r xmlns:w="http://schemas.openxmlformats.org/wordprocessingml/2006/main" w:rsidR="003C2150" w:rsidRPr="002E2BB6">
              <w:rPr>
                <w:rStyle w:val="Hyperlink"/>
              </w:rPr>
              <w:t xml:space="preserve">1 </w:t>
            </w:r>
          </w:hyperlink>
          <w:r xmlns:w="http://schemas.openxmlformats.org/wordprocessingml/2006/main" w:rsidR="003C2150">
            <w:rPr>
              <w:rFonts w:asciiTheme="minorHAnsi" w:eastAsiaTheme="minorEastAsia" w:hAnsiTheme="minorHAnsi" w:cstheme="minorBidi"/>
              <w:kern w:val="0"/>
              <w:sz w:val="22"/>
              <w:szCs w:val="22"/>
              <w:lang w:val="en-GB" w:eastAsia="en-GB"/>
            </w:rPr>
            <w:tab xmlns:w="http://schemas.openxmlformats.org/wordprocessingml/2006/main"/>
          </w:r>
          <w:hyperlink xmlns:w="http://schemas.openxmlformats.org/wordprocessingml/2006/main" w:anchor="_Toc122608900" w:history="1">
            <w:r xmlns:w="http://schemas.openxmlformats.org/wordprocessingml/2006/main" w:rsidR="003C2150" w:rsidRPr="002E2BB6">
              <w:rPr>
                <w:rStyle w:val="Hyperlink"/>
              </w:rPr>
              <w:t xml:space="preserve">CHUNG </w:t>
            </w:r>
          </w:hyperlink>
          <w:r xmlns:w="http://schemas.openxmlformats.org/wordprocessingml/2006/main" w:rsidR="003C2150">
            <w:rPr>
              <w:webHidden/>
            </w:rPr>
            <w:tab xmlns:w="http://schemas.openxmlformats.org/wordprocessingml/2006/main"/>
          </w:r>
          <w:r xmlns:w="http://schemas.openxmlformats.org/wordprocessingml/2006/main" w:rsidR="003C2150">
            <w:rPr>
              <w:webHidden/>
            </w:rPr>
            <w:fldChar xmlns:w="http://schemas.openxmlformats.org/wordprocessingml/2006/main" w:fldCharType="begin"/>
          </w:r>
          <w:r xmlns:w="http://schemas.openxmlformats.org/wordprocessingml/2006/main" w:rsidR="003C2150">
            <w:rPr>
              <w:webHidden/>
            </w:rPr>
            <w:instrText xmlns:w="http://schemas.openxmlformats.org/wordprocessingml/2006/main" xml:space="preserve"> PAGEREF _Toc122608900 \h </w:instrText>
          </w:r>
          <w:r xmlns:w="http://schemas.openxmlformats.org/wordprocessingml/2006/main" w:rsidR="003C2150">
            <w:rPr>
              <w:webHidden/>
            </w:rPr>
            <w:fldChar xmlns:w="http://schemas.openxmlformats.org/wordprocessingml/2006/main" w:fldCharType="separate"/>
          </w:r>
          <w:hyperlink xmlns:w="http://schemas.openxmlformats.org/wordprocessingml/2006/main" w:anchor="_Toc122608900" w:history="1">
            <w:r xmlns:w="http://schemas.openxmlformats.org/wordprocessingml/2006/main" w:rsidR="003C2150">
              <w:rPr>
                <w:webHidden/>
              </w:rPr>
              <w:t xml:space="preserve">6</w:t>
            </w:r>
          </w:hyperlink>
          <w:r xmlns:w="http://schemas.openxmlformats.org/wordprocessingml/2006/main" w:rsidR="003C2150">
            <w:rPr>
              <w:webHidden/>
            </w:rPr>
            <w:fldChar xmlns:w="http://schemas.openxmlformats.org/wordprocessingml/2006/main" w:fldCharType="end"/>
          </w:r>
        </w:p>
        <w:p w14:paraId="343B86EC" w14:textId="0EC20806"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01" w:history="1">
            <w:r xmlns:w="http://schemas.openxmlformats.org/wordprocessingml/2006/main" w:rsidR="003C2150" w:rsidRPr="002E2BB6">
              <w:rPr>
                <w:rStyle w:val="Hyperlink"/>
                <w:rFonts w:cs="Arial"/>
                <w:noProof/>
              </w:rPr>
              <w:t xml:space="preserve">1.1 Tổng quan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_Toc122608901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01" w:history="1">
            <w:r xmlns:w="http://schemas.openxmlformats.org/wordprocessingml/2006/main" w:rsidR="003C2150">
              <w:rPr>
                <w:noProof/>
                <w:webHidden/>
              </w:rPr>
              <w:t xml:space="preserve">6</w:t>
            </w:r>
          </w:hyperlink>
          <w:r xmlns:w="http://schemas.openxmlformats.org/wordprocessingml/2006/main" w:rsidR="003C2150">
            <w:rPr>
              <w:noProof/>
              <w:webHidden/>
            </w:rPr>
            <w:fldChar xmlns:w="http://schemas.openxmlformats.org/wordprocessingml/2006/main" w:fldCharType="end"/>
          </w:r>
        </w:p>
        <w:p w14:paraId="6AB3D011" w14:textId="62AF3F8D"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02" w:history="1">
            <w:r xmlns:w="http://schemas.openxmlformats.org/wordprocessingml/2006/main" w:rsidR="003C2150" w:rsidRPr="002E2BB6">
              <w:rPr>
                <w:rStyle w:val="Hyperlink"/>
                <w:rFonts w:cs="Arial"/>
                <w:noProof/>
              </w:rPr>
              <w:t xml:space="preserve">1.2 Môi trường hoạt động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_Toc122608902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02" w:history="1">
            <w:r xmlns:w="http://schemas.openxmlformats.org/wordprocessingml/2006/main" w:rsidR="003C2150">
              <w:rPr>
                <w:noProof/>
                <w:webHidden/>
              </w:rPr>
              <w:t xml:space="preserve">7</w:t>
            </w:r>
          </w:hyperlink>
          <w:r xmlns:w="http://schemas.openxmlformats.org/wordprocessingml/2006/main" w:rsidR="003C2150">
            <w:rPr>
              <w:noProof/>
              <w:webHidden/>
            </w:rPr>
            <w:fldChar xmlns:w="http://schemas.openxmlformats.org/wordprocessingml/2006/main" w:fldCharType="end"/>
          </w:r>
        </w:p>
        <w:p w14:paraId="0F420F32" w14:textId="4D7273E6"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03" w:history="1">
            <w:r xmlns:w="http://schemas.openxmlformats.org/wordprocessingml/2006/main" w:rsidR="003C2150" w:rsidRPr="002E2BB6">
              <w:rPr>
                <w:rStyle w:val="Hyperlink"/>
                <w:rFonts w:cs="Arial"/>
                <w:noProof/>
              </w:rPr>
              <w:t xml:space="preserve">1.3 Dòng thiết bị đích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_Toc122608903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03" w:history="1">
            <w:r xmlns:w="http://schemas.openxmlformats.org/wordprocessingml/2006/main" w:rsidR="003C2150">
              <w:rPr>
                <w:noProof/>
                <w:webHidden/>
              </w:rPr>
              <w:t xml:space="preserve">8</w:t>
            </w:r>
          </w:hyperlink>
          <w:r xmlns:w="http://schemas.openxmlformats.org/wordprocessingml/2006/main" w:rsidR="003C2150">
            <w:rPr>
              <w:noProof/>
              <w:webHidden/>
            </w:rPr>
            <w:fldChar xmlns:w="http://schemas.openxmlformats.org/wordprocessingml/2006/main" w:fldCharType="end"/>
          </w:r>
        </w:p>
        <w:p w14:paraId="744D9DAB" w14:textId="194C415D"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04" w:history="1">
            <w:r xmlns:w="http://schemas.openxmlformats.org/wordprocessingml/2006/main" w:rsidR="003C2150" w:rsidRPr="002E2BB6">
              <w:rPr>
                <w:rStyle w:val="Hyperlink"/>
                <w:rFonts w:cs="Arial"/>
                <w:noProof/>
              </w:rPr>
              <w:t xml:space="preserve">1.4 Chính sách giấy phép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_Toc122608904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04" w:history="1">
            <w:r xmlns:w="http://schemas.openxmlformats.org/wordprocessingml/2006/main" w:rsidR="003C2150">
              <w:rPr>
                <w:noProof/>
                <w:webHidden/>
              </w:rPr>
              <w:t xml:space="preserve">8</w:t>
            </w:r>
          </w:hyperlink>
          <w:r xmlns:w="http://schemas.openxmlformats.org/wordprocessingml/2006/main" w:rsidR="003C2150">
            <w:rPr>
              <w:noProof/>
              <w:webHidden/>
            </w:rPr>
            <w:fldChar xmlns:w="http://schemas.openxmlformats.org/wordprocessingml/2006/main" w:fldCharType="end"/>
          </w:r>
        </w:p>
        <w:p w14:paraId="60A6A547" w14:textId="2D75BBE1"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05" w:history="1">
            <w:r xmlns:w="http://schemas.openxmlformats.org/wordprocessingml/2006/main" w:rsidR="003C2150" w:rsidRPr="002E2BB6">
              <w:rPr>
                <w:rStyle w:val="Hyperlink"/>
                <w:rFonts w:cs="Arial"/>
                <w:noProof/>
              </w:rPr>
              <w:t xml:space="preserve">1.5 Gói cài đặt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_Toc122608905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05" w:history="1">
            <w:r xmlns:w="http://schemas.openxmlformats.org/wordprocessingml/2006/main" w:rsidR="003C2150">
              <w:rPr>
                <w:noProof/>
                <w:webHidden/>
              </w:rPr>
              <w:t xml:space="preserve">9</w:t>
            </w:r>
          </w:hyperlink>
          <w:r xmlns:w="http://schemas.openxmlformats.org/wordprocessingml/2006/main" w:rsidR="003C2150">
            <w:rPr>
              <w:noProof/>
              <w:webHidden/>
            </w:rPr>
            <w:fldChar xmlns:w="http://schemas.openxmlformats.org/wordprocessingml/2006/main" w:fldCharType="end"/>
          </w:r>
        </w:p>
        <w:p w14:paraId="741F6DE1" w14:textId="68B66918" w:rsidR="003C2150" w:rsidRDefault="00912880">
          <w:pPr xmlns:w="http://schemas.openxmlformats.org/wordprocessingml/2006/main">
            <w:pStyle w:val="TOC1"/>
            <w:rPr>
              <w:rFonts w:asciiTheme="minorHAnsi" w:eastAsiaTheme="minorEastAsia" w:hAnsiTheme="minorHAnsi" w:cstheme="minorBidi"/>
              <w:kern w:val="0"/>
              <w:sz w:val="22"/>
              <w:szCs w:val="22"/>
              <w:lang w:val="en-GB" w:eastAsia="en-GB"/>
            </w:rPr>
          </w:pPr>
          <w:hyperlink xmlns:w="http://schemas.openxmlformats.org/wordprocessingml/2006/main" w:anchor="_Toc122608906" w:history="1">
            <w:r xmlns:w="http://schemas.openxmlformats.org/wordprocessingml/2006/main" w:rsidR="003C2150" w:rsidRPr="002E2BB6">
              <w:rPr>
                <w:rStyle w:val="Hyperlink"/>
              </w:rPr>
              <w:t xml:space="preserve">2 </w:t>
            </w:r>
          </w:hyperlink>
          <w:r xmlns:w="http://schemas.openxmlformats.org/wordprocessingml/2006/main" w:rsidR="003C2150">
            <w:rPr>
              <w:rFonts w:asciiTheme="minorHAnsi" w:eastAsiaTheme="minorEastAsia" w:hAnsiTheme="minorHAnsi" w:cstheme="minorBidi"/>
              <w:kern w:val="0"/>
              <w:sz w:val="22"/>
              <w:szCs w:val="22"/>
              <w:lang w:val="en-GB" w:eastAsia="en-GB"/>
            </w:rPr>
            <w:tab xmlns:w="http://schemas.openxmlformats.org/wordprocessingml/2006/main"/>
          </w:r>
          <w:hyperlink xmlns:w="http://schemas.openxmlformats.org/wordprocessingml/2006/main" w:anchor="_Toc122608906" w:history="1">
            <w:r xmlns:w="http://schemas.openxmlformats.org/wordprocessingml/2006/main" w:rsidR="003C2150" w:rsidRPr="002E2BB6">
              <w:rPr>
                <w:rStyle w:val="Hyperlink"/>
              </w:rPr>
              <w:t xml:space="preserve">LẮP ĐẶT </w:t>
            </w:r>
          </w:hyperlink>
          <w:r xmlns:w="http://schemas.openxmlformats.org/wordprocessingml/2006/main" w:rsidR="003C2150">
            <w:rPr>
              <w:webHidden/>
            </w:rPr>
            <w:tab xmlns:w="http://schemas.openxmlformats.org/wordprocessingml/2006/main"/>
          </w:r>
          <w:r xmlns:w="http://schemas.openxmlformats.org/wordprocessingml/2006/main" w:rsidR="003C2150">
            <w:rPr>
              <w:webHidden/>
            </w:rPr>
            <w:fldChar xmlns:w="http://schemas.openxmlformats.org/wordprocessingml/2006/main" w:fldCharType="begin"/>
          </w:r>
          <w:r xmlns:w="http://schemas.openxmlformats.org/wordprocessingml/2006/main" w:rsidR="003C2150">
            <w:rPr>
              <w:webHidden/>
            </w:rPr>
            <w:instrText xmlns:w="http://schemas.openxmlformats.org/wordprocessingml/2006/main" xml:space="preserve"> PAGEREF _Toc122608906 \h </w:instrText>
          </w:r>
          <w:r xmlns:w="http://schemas.openxmlformats.org/wordprocessingml/2006/main" w:rsidR="003C2150">
            <w:rPr>
              <w:webHidden/>
            </w:rPr>
            <w:fldChar xmlns:w="http://schemas.openxmlformats.org/wordprocessingml/2006/main" w:fldCharType="separate"/>
          </w:r>
          <w:hyperlink xmlns:w="http://schemas.openxmlformats.org/wordprocessingml/2006/main" w:anchor="_Toc122608906" w:history="1">
            <w:r xmlns:w="http://schemas.openxmlformats.org/wordprocessingml/2006/main" w:rsidR="003C2150">
              <w:rPr>
                <w:webHidden/>
              </w:rPr>
              <w:t xml:space="preserve">11</w:t>
            </w:r>
          </w:hyperlink>
          <w:r xmlns:w="http://schemas.openxmlformats.org/wordprocessingml/2006/main" w:rsidR="003C2150">
            <w:rPr>
              <w:webHidden/>
            </w:rPr>
            <w:fldChar xmlns:w="http://schemas.openxmlformats.org/wordprocessingml/2006/main" w:fldCharType="end"/>
          </w:r>
        </w:p>
        <w:p w14:paraId="74C74FD0" w14:textId="0C960A57"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07" w:history="1">
            <w:r xmlns:w="http://schemas.openxmlformats.org/wordprocessingml/2006/main" w:rsidR="003C2150" w:rsidRPr="002E2BB6">
              <w:rPr>
                <w:rStyle w:val="Hyperlink"/>
                <w:rFonts w:cs="Arial"/>
                <w:noProof/>
              </w:rPr>
              <w:t xml:space="preserve">2.1 Cài đặt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_Toc122608907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07" w:history="1">
            <w:r xmlns:w="http://schemas.openxmlformats.org/wordprocessingml/2006/main" w:rsidR="003C2150">
              <w:rPr>
                <w:noProof/>
                <w:webHidden/>
              </w:rPr>
              <w:t xml:space="preserve">11</w:t>
            </w:r>
          </w:hyperlink>
          <w:r xmlns:w="http://schemas.openxmlformats.org/wordprocessingml/2006/main" w:rsidR="003C2150">
            <w:rPr>
              <w:noProof/>
              <w:webHidden/>
            </w:rPr>
            <w:fldChar xmlns:w="http://schemas.openxmlformats.org/wordprocessingml/2006/main" w:fldCharType="end"/>
          </w:r>
        </w:p>
        <w:p w14:paraId="1D4DE12A" w14:textId="406CB6CD"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08" w:history="1">
            <w:r xmlns:w="http://schemas.openxmlformats.org/wordprocessingml/2006/main" w:rsidR="003C2150" w:rsidRPr="002E2BB6">
              <w:rPr>
                <w:rStyle w:val="Hyperlink"/>
                <w:rFonts w:cs="Arial"/>
                <w:noProof/>
              </w:rPr>
              <w:t xml:space="preserve">2.2 Gỡ cài đặt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_Toc122608908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08" w:history="1">
            <w:r xmlns:w="http://schemas.openxmlformats.org/wordprocessingml/2006/main" w:rsidR="003C2150">
              <w:rPr>
                <w:noProof/>
                <w:webHidden/>
              </w:rPr>
              <w:t xml:space="preserve">13</w:t>
            </w:r>
          </w:hyperlink>
          <w:r xmlns:w="http://schemas.openxmlformats.org/wordprocessingml/2006/main" w:rsidR="003C2150">
            <w:rPr>
              <w:noProof/>
              <w:webHidden/>
            </w:rPr>
            <w:fldChar xmlns:w="http://schemas.openxmlformats.org/wordprocessingml/2006/main" w:fldCharType="end"/>
          </w:r>
        </w:p>
        <w:p w14:paraId="4FC3D2D0" w14:textId="20E68037" w:rsidR="003C2150" w:rsidRDefault="00912880">
          <w:pPr xmlns:w="http://schemas.openxmlformats.org/wordprocessingml/2006/main">
            <w:pStyle w:val="TOC1"/>
            <w:rPr>
              <w:rFonts w:asciiTheme="minorHAnsi" w:eastAsiaTheme="minorEastAsia" w:hAnsiTheme="minorHAnsi" w:cstheme="minorBidi"/>
              <w:kern w:val="0"/>
              <w:sz w:val="22"/>
              <w:szCs w:val="22"/>
              <w:lang w:val="en-GB" w:eastAsia="en-GB"/>
            </w:rPr>
          </w:pPr>
          <w:hyperlink xmlns:w="http://schemas.openxmlformats.org/wordprocessingml/2006/main" w:anchor="_Toc122608909" w:history="1">
            <w:r xmlns:w="http://schemas.openxmlformats.org/wordprocessingml/2006/main" w:rsidR="003C2150" w:rsidRPr="002E2BB6">
              <w:rPr>
                <w:rStyle w:val="Hyperlink"/>
              </w:rPr>
              <w:t xml:space="preserve">3 </w:t>
            </w:r>
          </w:hyperlink>
          <w:r xmlns:w="http://schemas.openxmlformats.org/wordprocessingml/2006/main" w:rsidR="003C2150">
            <w:rPr>
              <w:rFonts w:asciiTheme="minorHAnsi" w:eastAsiaTheme="minorEastAsia" w:hAnsiTheme="minorHAnsi" w:cstheme="minorBidi"/>
              <w:kern w:val="0"/>
              <w:sz w:val="22"/>
              <w:szCs w:val="22"/>
              <w:lang w:val="en-GB" w:eastAsia="en-GB"/>
            </w:rPr>
            <w:tab xmlns:w="http://schemas.openxmlformats.org/wordprocessingml/2006/main"/>
          </w:r>
          <w:hyperlink xmlns:w="http://schemas.openxmlformats.org/wordprocessingml/2006/main" w:anchor="_Toc122608909" w:history="1">
            <w:r xmlns:w="http://schemas.openxmlformats.org/wordprocessingml/2006/main" w:rsidR="003C2150" w:rsidRPr="002E2BB6">
              <w:rPr>
                <w:rStyle w:val="Hyperlink"/>
              </w:rPr>
              <w:t xml:space="preserve">CHỨC NĂNG </w:t>
            </w:r>
          </w:hyperlink>
          <w:r xmlns:w="http://schemas.openxmlformats.org/wordprocessingml/2006/main" w:rsidR="003C2150">
            <w:rPr>
              <w:webHidden/>
            </w:rPr>
            <w:tab xmlns:w="http://schemas.openxmlformats.org/wordprocessingml/2006/main"/>
          </w:r>
          <w:r xmlns:w="http://schemas.openxmlformats.org/wordprocessingml/2006/main" w:rsidR="003C2150">
            <w:rPr>
              <w:webHidden/>
            </w:rPr>
            <w:fldChar xmlns:w="http://schemas.openxmlformats.org/wordprocessingml/2006/main" w:fldCharType="begin"/>
          </w:r>
          <w:r xmlns:w="http://schemas.openxmlformats.org/wordprocessingml/2006/main" w:rsidR="003C2150">
            <w:rPr>
              <w:webHidden/>
            </w:rPr>
            <w:instrText xmlns:w="http://schemas.openxmlformats.org/wordprocessingml/2006/main" xml:space="preserve"> PAGEREF _Toc122608909 \h </w:instrText>
          </w:r>
          <w:r xmlns:w="http://schemas.openxmlformats.org/wordprocessingml/2006/main" w:rsidR="003C2150">
            <w:rPr>
              <w:webHidden/>
            </w:rPr>
            <w:fldChar xmlns:w="http://schemas.openxmlformats.org/wordprocessingml/2006/main" w:fldCharType="separate"/>
          </w:r>
          <w:hyperlink xmlns:w="http://schemas.openxmlformats.org/wordprocessingml/2006/main" w:anchor="_Toc122608909" w:history="1">
            <w:r xmlns:w="http://schemas.openxmlformats.org/wordprocessingml/2006/main" w:rsidR="003C2150">
              <w:rPr>
                <w:webHidden/>
              </w:rPr>
              <w:t xml:space="preserve">15</w:t>
            </w:r>
          </w:hyperlink>
          <w:r xmlns:w="http://schemas.openxmlformats.org/wordprocessingml/2006/main" w:rsidR="003C2150">
            <w:rPr>
              <w:webHidden/>
            </w:rPr>
            <w:fldChar xmlns:w="http://schemas.openxmlformats.org/wordprocessingml/2006/main" w:fldCharType="end"/>
          </w:r>
        </w:p>
        <w:p w14:paraId="267B4523" w14:textId="01E38990"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0" w:history="1">
            <w:r xmlns:w="http://schemas.openxmlformats.org/wordprocessingml/2006/main" w:rsidR="003C2150" w:rsidRPr="002E2BB6">
              <w:rPr>
                <w:rStyle w:val="Hyperlink"/>
                <w:rFonts w:cs="Arial"/>
                <w:noProof/>
              </w:rPr>
              <w:t xml:space="preserve">3.1 Tổng quan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_Toc122608910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0" w:history="1">
            <w:r xmlns:w="http://schemas.openxmlformats.org/wordprocessingml/2006/main" w:rsidR="003C2150">
              <w:rPr>
                <w:noProof/>
                <w:webHidden/>
              </w:rPr>
              <w:t xml:space="preserve">15</w:t>
            </w:r>
          </w:hyperlink>
          <w:r xmlns:w="http://schemas.openxmlformats.org/wordprocessingml/2006/main" w:rsidR="003C2150">
            <w:rPr>
              <w:noProof/>
              <w:webHidden/>
            </w:rPr>
            <w:fldChar xmlns:w="http://schemas.openxmlformats.org/wordprocessingml/2006/main" w:fldCharType="end"/>
          </w:r>
        </w:p>
        <w:p w14:paraId="621825CE" w14:textId="75A105C9"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1" w:history="1">
            <w:r xmlns:w="http://schemas.openxmlformats.org/wordprocessingml/2006/main" w:rsidR="003C2150" w:rsidRPr="002E2BB6">
              <w:rPr>
                <w:rStyle w:val="Hyperlink"/>
                <w:rFonts w:cs="Arial"/>
                <w:noProof/>
              </w:rPr>
              <w:t xml:space="preserve">3.2 Khối S-Function của thiết bị ngoại vi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_Toc122608911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1" w:history="1">
            <w:r xmlns:w="http://schemas.openxmlformats.org/wordprocessingml/2006/main" w:rsidR="003C2150">
              <w:rPr>
                <w:noProof/>
                <w:webHidden/>
              </w:rPr>
              <w:t xml:space="preserve">16</w:t>
            </w:r>
          </w:hyperlink>
          <w:r xmlns:w="http://schemas.openxmlformats.org/wordprocessingml/2006/main" w:rsidR="003C2150">
            <w:rPr>
              <w:noProof/>
              <w:webHidden/>
            </w:rPr>
            <w:fldChar xmlns:w="http://schemas.openxmlformats.org/wordprocessingml/2006/main" w:fldCharType="end"/>
          </w:r>
        </w:p>
        <w:p w14:paraId="536F44B9" w14:textId="53B8B3FF"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2" w:history="1">
            <w:r xmlns:w="http://schemas.openxmlformats.org/wordprocessingml/2006/main" w:rsidR="003C2150" w:rsidRPr="002E2BB6">
              <w:rPr>
                <w:rStyle w:val="Hyperlink"/>
                <w:rFonts w:cs="Arial"/>
                <w:noProof/>
              </w:rPr>
              <w:t xml:space="preserve">3.2.1 Thiết bị ngoại vi ADC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_Toc122608912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2" w:history="1">
            <w:r xmlns:w="http://schemas.openxmlformats.org/wordprocessingml/2006/main" w:rsidR="003C2150">
              <w:rPr>
                <w:noProof/>
                <w:webHidden/>
              </w:rPr>
              <w:t xml:space="preserve">19</w:t>
            </w:r>
          </w:hyperlink>
          <w:r xmlns:w="http://schemas.openxmlformats.org/wordprocessingml/2006/main" w:rsidR="003C2150">
            <w:rPr>
              <w:noProof/>
              <w:webHidden/>
            </w:rPr>
            <w:fldChar xmlns:w="http://schemas.openxmlformats.org/wordprocessingml/2006/main" w:fldCharType="end"/>
          </w:r>
        </w:p>
        <w:p w14:paraId="6EAC54D5" w14:textId="64EE0D22"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3" w:history="1">
            <w:r xmlns:w="http://schemas.openxmlformats.org/wordprocessingml/2006/main" w:rsidR="003C2150" w:rsidRPr="002E2BB6">
              <w:rPr>
                <w:rStyle w:val="Hyperlink"/>
                <w:rFonts w:cs="Arial"/>
                <w:noProof/>
              </w:rPr>
              <w:t xml:space="preserve">3.2.2 Cổng ngoại vi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_Toc122608913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3" w:history="1">
            <w:r xmlns:w="http://schemas.openxmlformats.org/wordprocessingml/2006/main" w:rsidR="003C2150">
              <w:rPr>
                <w:noProof/>
                <w:webHidden/>
              </w:rPr>
              <w:t xml:space="preserve">21</w:t>
            </w:r>
          </w:hyperlink>
          <w:r xmlns:w="http://schemas.openxmlformats.org/wordprocessingml/2006/main" w:rsidR="003C2150">
            <w:rPr>
              <w:noProof/>
              <w:webHidden/>
            </w:rPr>
            <w:fldChar xmlns:w="http://schemas.openxmlformats.org/wordprocessingml/2006/main" w:fldCharType="end"/>
          </w:r>
        </w:p>
        <w:p w14:paraId="643F513C" w14:textId="6FBD0701"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4" w:history="1">
            <w:r xmlns:w="http://schemas.openxmlformats.org/wordprocessingml/2006/main" w:rsidR="003C2150" w:rsidRPr="002E2BB6">
              <w:rPr>
                <w:rStyle w:val="Hyperlink"/>
                <w:rFonts w:cs="Arial"/>
                <w:noProof/>
              </w:rPr>
              <w:t xml:space="preserve">3.2.3 Thiết bị ngoại vi RS-CANFD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_Toc122608914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4" w:history="1">
            <w:r xmlns:w="http://schemas.openxmlformats.org/wordprocessingml/2006/main" w:rsidR="003C2150">
              <w:rPr>
                <w:noProof/>
                <w:webHidden/>
              </w:rPr>
              <w:t xml:space="preserve">23</w:t>
            </w:r>
          </w:hyperlink>
          <w:r xmlns:w="http://schemas.openxmlformats.org/wordprocessingml/2006/main" w:rsidR="003C2150">
            <w:rPr>
              <w:noProof/>
              <w:webHidden/>
            </w:rPr>
            <w:fldChar xmlns:w="http://schemas.openxmlformats.org/wordprocessingml/2006/main" w:fldCharType="end"/>
          </w:r>
        </w:p>
        <w:p w14:paraId="6C1C4D53" w14:textId="6E06E3D2"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5" w:history="1">
            <w:r xmlns:w="http://schemas.openxmlformats.org/wordprocessingml/2006/main" w:rsidR="003C2150" w:rsidRPr="002E2BB6">
              <w:rPr>
                <w:rStyle w:val="Hyperlink"/>
                <w:rFonts w:cs="Arial"/>
                <w:noProof/>
                <w:highlight w:val="yellow"/>
              </w:rPr>
              <w:t xml:space="preserve">3 </w:t>
            </w:r>
          </w:hyperlink>
          <w:hyperlink xmlns:w="http://schemas.openxmlformats.org/wordprocessingml/2006/main" w:anchor="_Toc122608915" w:history="1">
            <w:r xmlns:w="http://schemas.openxmlformats.org/wordprocessingml/2006/main" w:rsidR="003C2150" w:rsidRPr="002E2BB6">
              <w:rPr>
                <w:rStyle w:val="Hyperlink"/>
                <w:rFonts w:cs="Arial"/>
                <w:noProof/>
                <w:highlight w:val="yellow"/>
                <w:lang w:val="vi-VN"/>
              </w:rPr>
              <w:t xml:space="preserve">.2.4. </w:t>
            </w:r>
          </w:hyperlink>
          <w:hyperlink xmlns:w="http://schemas.openxmlformats.org/wordprocessingml/2006/main" w:anchor="_Toc122608915" w:history="1">
            <w:r xmlns:w="http://schemas.openxmlformats.org/wordprocessingml/2006/main" w:rsidR="003C2150" w:rsidRPr="002E2BB6">
              <w:rPr>
                <w:rStyle w:val="Hyperlink"/>
                <w:rFonts w:cs="Arial"/>
                <w:noProof/>
                <w:highlight w:val="yellow"/>
              </w:rPr>
              <w:t xml:space="preserve">RLIN3n thiết bị ngoại vi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_Toc122608915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5" w:history="1">
            <w:r xmlns:w="http://schemas.openxmlformats.org/wordprocessingml/2006/main" w:rsidR="003C2150">
              <w:rPr>
                <w:noProof/>
                <w:webHidden/>
              </w:rPr>
              <w:t xml:space="preserve">25</w:t>
            </w:r>
          </w:hyperlink>
          <w:r xmlns:w="http://schemas.openxmlformats.org/wordprocessingml/2006/main" w:rsidR="003C2150">
            <w:rPr>
              <w:noProof/>
              <w:webHidden/>
            </w:rPr>
            <w:fldChar xmlns:w="http://schemas.openxmlformats.org/wordprocessingml/2006/main" w:fldCharType="end"/>
          </w:r>
        </w:p>
        <w:p w14:paraId="14CF63E3" w14:textId="7655C4D6"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6" w:history="1">
            <w:r xmlns:w="http://schemas.openxmlformats.org/wordprocessingml/2006/main" w:rsidR="003C2150" w:rsidRPr="002E2BB6">
              <w:rPr>
                <w:rStyle w:val="Hyperlink"/>
                <w:noProof/>
                <w:highlight w:val="yellow"/>
              </w:rPr>
              <w:t xml:space="preserve">3.2.5 TAUD ngoại vi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_Toc122608916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6" w:history="1">
            <w:r xmlns:w="http://schemas.openxmlformats.org/wordprocessingml/2006/main" w:rsidR="003C2150">
              <w:rPr>
                <w:noProof/>
                <w:webHidden/>
              </w:rPr>
              <w:t xml:space="preserve">26</w:t>
            </w:r>
          </w:hyperlink>
          <w:r xmlns:w="http://schemas.openxmlformats.org/wordprocessingml/2006/main" w:rsidR="003C2150">
            <w:rPr>
              <w:noProof/>
              <w:webHidden/>
            </w:rPr>
            <w:fldChar xmlns:w="http://schemas.openxmlformats.org/wordprocessingml/2006/main" w:fldCharType="end"/>
          </w:r>
        </w:p>
        <w:p w14:paraId="7337C351" w14:textId="0EC56FBA"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7" w:history="1">
            <w:r xmlns:w="http://schemas.openxmlformats.org/wordprocessingml/2006/main" w:rsidR="003C2150" w:rsidRPr="002E2BB6">
              <w:rPr>
                <w:rStyle w:val="Hyperlink"/>
                <w:rFonts w:cs="Arial"/>
                <w:noProof/>
              </w:rPr>
              <w:t xml:space="preserve">3.3 Thực thi Bộ xử lý Giả lập trong Mô phỏng Vòng lặp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_Toc122608917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7" w:history="1">
            <w:r xmlns:w="http://schemas.openxmlformats.org/wordprocessingml/2006/main" w:rsidR="003C2150">
              <w:rPr>
                <w:noProof/>
                <w:webHidden/>
              </w:rPr>
              <w:t xml:space="preserve">29</w:t>
            </w:r>
          </w:hyperlink>
          <w:r xmlns:w="http://schemas.openxmlformats.org/wordprocessingml/2006/main" w:rsidR="003C2150">
            <w:rPr>
              <w:noProof/>
              <w:webHidden/>
            </w:rPr>
            <w:fldChar xmlns:w="http://schemas.openxmlformats.org/wordprocessingml/2006/main" w:fldCharType="end"/>
          </w:r>
        </w:p>
        <w:p w14:paraId="3D4D020C" w14:textId="568ED6D2"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8" w:history="1">
            <w:r xmlns:w="http://schemas.openxmlformats.org/wordprocessingml/2006/main" w:rsidR="003C2150" w:rsidRPr="002E2BB6">
              <w:rPr>
                <w:rStyle w:val="Hyperlink"/>
                <w:rFonts w:cs="Arial"/>
                <w:noProof/>
              </w:rPr>
              <w:t xml:space="preserve">3.3.1 Mô hình mẫu nhúng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_Toc122608918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8" w:history="1">
            <w:r xmlns:w="http://schemas.openxmlformats.org/wordprocessingml/2006/main" w:rsidR="003C2150">
              <w:rPr>
                <w:noProof/>
                <w:webHidden/>
              </w:rPr>
              <w:t xml:space="preserve">29</w:t>
            </w:r>
          </w:hyperlink>
          <w:r xmlns:w="http://schemas.openxmlformats.org/wordprocessingml/2006/main" w:rsidR="003C2150">
            <w:rPr>
              <w:noProof/>
              <w:webHidden/>
            </w:rPr>
            <w:fldChar xmlns:w="http://schemas.openxmlformats.org/wordprocessingml/2006/main" w:fldCharType="end"/>
          </w:r>
        </w:p>
        <w:p w14:paraId="4E545782" w14:textId="15439C00"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19" w:history="1">
            <w:r xmlns:w="http://schemas.openxmlformats.org/wordprocessingml/2006/main" w:rsidR="003C2150" w:rsidRPr="002E2BB6">
              <w:rPr>
                <w:rStyle w:val="Hyperlink"/>
                <w:rFonts w:cs="Arial"/>
                <w:noProof/>
              </w:rPr>
              <w:t xml:space="preserve">3.3.2 Cài đặt thông số cấu hình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_Toc122608919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19" w:history="1">
            <w:r xmlns:w="http://schemas.openxmlformats.org/wordprocessingml/2006/main" w:rsidR="003C2150">
              <w:rPr>
                <w:noProof/>
                <w:webHidden/>
              </w:rPr>
              <w:t xml:space="preserve">31</w:t>
            </w:r>
          </w:hyperlink>
          <w:r xmlns:w="http://schemas.openxmlformats.org/wordprocessingml/2006/main" w:rsidR="003C2150">
            <w:rPr>
              <w:noProof/>
              <w:webHidden/>
            </w:rPr>
            <w:fldChar xmlns:w="http://schemas.openxmlformats.org/wordprocessingml/2006/main" w:fldCharType="end"/>
          </w:r>
        </w:p>
        <w:p w14:paraId="14ADE534" w14:textId="5CF46C3B"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20" w:history="1">
            <w:r xmlns:w="http://schemas.openxmlformats.org/wordprocessingml/2006/main" w:rsidR="003C2150" w:rsidRPr="002E2BB6">
              <w:rPr>
                <w:rStyle w:val="Hyperlink"/>
                <w:rFonts w:cs="Arial"/>
                <w:noProof/>
              </w:rPr>
              <w:t xml:space="preserve">3.3.3 Tạo môi trường SPILS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_Toc122608920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20" w:history="1">
            <w:r xmlns:w="http://schemas.openxmlformats.org/wordprocessingml/2006/main" w:rsidR="003C2150">
              <w:rPr>
                <w:noProof/>
                <w:webHidden/>
              </w:rPr>
              <w:t xml:space="preserve">37</w:t>
            </w:r>
          </w:hyperlink>
          <w:r xmlns:w="http://schemas.openxmlformats.org/wordprocessingml/2006/main" w:rsidR="003C2150">
            <w:rPr>
              <w:noProof/>
              <w:webHidden/>
            </w:rPr>
            <w:fldChar xmlns:w="http://schemas.openxmlformats.org/wordprocessingml/2006/main" w:fldCharType="end"/>
          </w:r>
        </w:p>
        <w:p w14:paraId="6E3EC099" w14:textId="6D3BC9E2"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21" w:history="1">
            <w:r xmlns:w="http://schemas.openxmlformats.org/wordprocessingml/2006/main" w:rsidR="003C2150" w:rsidRPr="002E2BB6">
              <w:rPr>
                <w:rStyle w:val="Hyperlink"/>
                <w:rFonts w:cs="Arial"/>
                <w:noProof/>
              </w:rPr>
              <w:t xml:space="preserve">3.3.4 Biên dịch mã nguồn đã tạo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_Toc122608921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21" w:history="1">
            <w:r xmlns:w="http://schemas.openxmlformats.org/wordprocessingml/2006/main" w:rsidR="003C2150">
              <w:rPr>
                <w:noProof/>
                <w:webHidden/>
              </w:rPr>
              <w:t xml:space="preserve">42</w:t>
            </w:r>
          </w:hyperlink>
          <w:r xmlns:w="http://schemas.openxmlformats.org/wordprocessingml/2006/main" w:rsidR="003C2150">
            <w:rPr>
              <w:noProof/>
              <w:webHidden/>
            </w:rPr>
            <w:fldChar xmlns:w="http://schemas.openxmlformats.org/wordprocessingml/2006/main" w:fldCharType="end"/>
          </w:r>
        </w:p>
        <w:p w14:paraId="786F9D12" w14:textId="278AB37F"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22" w:history="1">
            <w:r xmlns:w="http://schemas.openxmlformats.org/wordprocessingml/2006/main" w:rsidR="003C2150" w:rsidRPr="002E2BB6">
              <w:rPr>
                <w:rStyle w:val="Hyperlink"/>
                <w:rFonts w:cs="Arial"/>
                <w:noProof/>
              </w:rPr>
              <w:t xml:space="preserve">3.3.5 Thực thi SPILS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_Toc122608922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22" w:history="1">
            <w:r xmlns:w="http://schemas.openxmlformats.org/wordprocessingml/2006/main" w:rsidR="003C2150">
              <w:rPr>
                <w:noProof/>
                <w:webHidden/>
              </w:rPr>
              <w:t xml:space="preserve">43</w:t>
            </w:r>
          </w:hyperlink>
          <w:r xmlns:w="http://schemas.openxmlformats.org/wordprocessingml/2006/main" w:rsidR="003C2150">
            <w:rPr>
              <w:noProof/>
              <w:webHidden/>
            </w:rPr>
            <w:fldChar xmlns:w="http://schemas.openxmlformats.org/wordprocessingml/2006/main" w:fldCharType="end"/>
          </w:r>
        </w:p>
        <w:p w14:paraId="6CE9C687" w14:textId="21051F4D"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23" w:history="1">
            <w:r xmlns:w="http://schemas.openxmlformats.org/wordprocessingml/2006/main" w:rsidR="003C2150" w:rsidRPr="002E2BB6">
              <w:rPr>
                <w:rStyle w:val="Hyperlink"/>
                <w:rFonts w:cs="Arial"/>
                <w:noProof/>
              </w:rPr>
              <w:t xml:space="preserve">3.4 Đo thời gian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_Toc122608923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23" w:history="1">
            <w:r xmlns:w="http://schemas.openxmlformats.org/wordprocessingml/2006/main" w:rsidR="003C2150">
              <w:rPr>
                <w:noProof/>
                <w:webHidden/>
              </w:rPr>
              <w:t xml:space="preserve">45</w:t>
            </w:r>
          </w:hyperlink>
          <w:r xmlns:w="http://schemas.openxmlformats.org/wordprocessingml/2006/main" w:rsidR="003C2150">
            <w:rPr>
              <w:noProof/>
              <w:webHidden/>
            </w:rPr>
            <w:fldChar xmlns:w="http://schemas.openxmlformats.org/wordprocessingml/2006/main" w:fldCharType="end"/>
          </w:r>
        </w:p>
        <w:p w14:paraId="5F722725" w14:textId="18BA40FA"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24" w:history="1">
            <w:r xmlns:w="http://schemas.openxmlformats.org/wordprocessingml/2006/main" w:rsidR="003C2150" w:rsidRPr="002E2BB6">
              <w:rPr>
                <w:rStyle w:val="Hyperlink"/>
                <w:rFonts w:cs="Arial"/>
                <w:noProof/>
              </w:rPr>
              <w:t xml:space="preserve">3.4.1. Cấu trúc của Mô hình Simulink để đo lường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_Toc122608924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24" w:history="1">
            <w:r xmlns:w="http://schemas.openxmlformats.org/wordprocessingml/2006/main" w:rsidR="003C2150">
              <w:rPr>
                <w:noProof/>
                <w:webHidden/>
              </w:rPr>
              <w:t xml:space="preserve">45</w:t>
            </w:r>
          </w:hyperlink>
          <w:r xmlns:w="http://schemas.openxmlformats.org/wordprocessingml/2006/main" w:rsidR="003C2150">
            <w:rPr>
              <w:noProof/>
              <w:webHidden/>
            </w:rPr>
            <w:fldChar xmlns:w="http://schemas.openxmlformats.org/wordprocessingml/2006/main" w:fldCharType="end"/>
          </w:r>
        </w:p>
        <w:p w14:paraId="3954AB41" w14:textId="68A47B84"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25" w:history="1">
            <w:r xmlns:w="http://schemas.openxmlformats.org/wordprocessingml/2006/main" w:rsidR="003C2150" w:rsidRPr="002E2BB6">
              <w:rPr>
                <w:rStyle w:val="Hyperlink"/>
                <w:rFonts w:cs="Arial"/>
                <w:noProof/>
              </w:rPr>
              <w:t xml:space="preserve">3.4.2. Tệp đầu vào cho phép đo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_Toc122608925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25" w:history="1">
            <w:r xmlns:w="http://schemas.openxmlformats.org/wordprocessingml/2006/main" w:rsidR="003C2150">
              <w:rPr>
                <w:noProof/>
                <w:webHidden/>
              </w:rPr>
              <w:t xml:space="preserve">46</w:t>
            </w:r>
          </w:hyperlink>
          <w:r xmlns:w="http://schemas.openxmlformats.org/wordprocessingml/2006/main" w:rsidR="003C2150">
            <w:rPr>
              <w:noProof/>
              <w:webHidden/>
            </w:rPr>
            <w:fldChar xmlns:w="http://schemas.openxmlformats.org/wordprocessingml/2006/main" w:fldCharType="end"/>
          </w:r>
        </w:p>
        <w:p w14:paraId="003ABD46" w14:textId="4ADFA1E5"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26" w:history="1">
            <w:r xmlns:w="http://schemas.openxmlformats.org/wordprocessingml/2006/main" w:rsidR="003C2150" w:rsidRPr="002E2BB6">
              <w:rPr>
                <w:rStyle w:val="Hyperlink"/>
                <w:rFonts w:cs="Arial"/>
                <w:noProof/>
              </w:rPr>
              <w:t xml:space="preserve">3.4.3. Cách thay đổi Hệ thống con bình thường thành Hệ thống con nguyên tử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_Toc122608926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26" w:history="1">
            <w:r xmlns:w="http://schemas.openxmlformats.org/wordprocessingml/2006/main" w:rsidR="003C2150">
              <w:rPr>
                <w:noProof/>
                <w:webHidden/>
              </w:rPr>
              <w:t xml:space="preserve">46</w:t>
            </w:r>
          </w:hyperlink>
          <w:r xmlns:w="http://schemas.openxmlformats.org/wordprocessingml/2006/main" w:rsidR="003C2150">
            <w:rPr>
              <w:noProof/>
              <w:webHidden/>
            </w:rPr>
            <w:fldChar xmlns:w="http://schemas.openxmlformats.org/wordprocessingml/2006/main" w:fldCharType="end"/>
          </w:r>
        </w:p>
        <w:p w14:paraId="687BE60B" w14:textId="7D159C2E"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27" w:history="1">
            <w:r xmlns:w="http://schemas.openxmlformats.org/wordprocessingml/2006/main" w:rsidR="003C2150" w:rsidRPr="002E2BB6">
              <w:rPr>
                <w:rStyle w:val="Hyperlink"/>
                <w:rFonts w:cs="Arial"/>
                <w:noProof/>
              </w:rPr>
              <w:t xml:space="preserve">3.4.4 Trình xem biểu đồ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_Toc122608927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27" w:history="1">
            <w:r xmlns:w="http://schemas.openxmlformats.org/wordprocessingml/2006/main" w:rsidR="003C2150">
              <w:rPr>
                <w:noProof/>
                <w:webHidden/>
              </w:rPr>
              <w:t xml:space="preserve">47</w:t>
            </w:r>
          </w:hyperlink>
          <w:r xmlns:w="http://schemas.openxmlformats.org/wordprocessingml/2006/main" w:rsidR="003C2150">
            <w:rPr>
              <w:noProof/>
              <w:webHidden/>
            </w:rPr>
            <w:fldChar xmlns:w="http://schemas.openxmlformats.org/wordprocessingml/2006/main" w:fldCharType="end"/>
          </w:r>
        </w:p>
        <w:p w14:paraId="74351600" w14:textId="740CA612" w:rsidR="003C2150" w:rsidRDefault="00912880">
          <w:pPr xmlns:w="http://schemas.openxmlformats.org/wordprocessingml/2006/main">
            <w:pStyle w:val="TOC1"/>
            <w:rPr>
              <w:rFonts w:asciiTheme="minorHAnsi" w:eastAsiaTheme="minorEastAsia" w:hAnsiTheme="minorHAnsi" w:cstheme="minorBidi"/>
              <w:kern w:val="0"/>
              <w:sz w:val="22"/>
              <w:szCs w:val="22"/>
              <w:lang w:val="en-GB" w:eastAsia="en-GB"/>
            </w:rPr>
          </w:pPr>
          <w:hyperlink xmlns:w="http://schemas.openxmlformats.org/wordprocessingml/2006/main" w:anchor="_Toc122608928" w:history="1">
            <w:r xmlns:w="http://schemas.openxmlformats.org/wordprocessingml/2006/main" w:rsidR="003C2150" w:rsidRPr="002E2BB6">
              <w:rPr>
                <w:rStyle w:val="Hyperlink"/>
                <w:highlight w:val="yellow"/>
              </w:rPr>
              <w:t xml:space="preserve">4 </w:t>
            </w:r>
          </w:hyperlink>
          <w:r xmlns:w="http://schemas.openxmlformats.org/wordprocessingml/2006/main" w:rsidR="003C2150">
            <w:rPr>
              <w:rFonts w:asciiTheme="minorHAnsi" w:eastAsiaTheme="minorEastAsia" w:hAnsiTheme="minorHAnsi" w:cstheme="minorBidi"/>
              <w:kern w:val="0"/>
              <w:sz w:val="22"/>
              <w:szCs w:val="22"/>
              <w:lang w:val="en-GB" w:eastAsia="en-GB"/>
            </w:rPr>
            <w:tab xmlns:w="http://schemas.openxmlformats.org/wordprocessingml/2006/main"/>
          </w:r>
          <w:hyperlink xmlns:w="http://schemas.openxmlformats.org/wordprocessingml/2006/main" w:anchor="_Toc122608928" w:history="1">
            <w:r xmlns:w="http://schemas.openxmlformats.org/wordprocessingml/2006/main" w:rsidR="003C2150" w:rsidRPr="002E2BB6">
              <w:rPr>
                <w:rStyle w:val="Hyperlink"/>
                <w:highlight w:val="yellow"/>
              </w:rPr>
              <w:t xml:space="preserve">ĐIỂM LƯU Ý </w:t>
            </w:r>
          </w:hyperlink>
          <w:r xmlns:w="http://schemas.openxmlformats.org/wordprocessingml/2006/main" w:rsidR="003C2150">
            <w:rPr>
              <w:webHidden/>
            </w:rPr>
            <w:tab xmlns:w="http://schemas.openxmlformats.org/wordprocessingml/2006/main"/>
          </w:r>
          <w:r xmlns:w="http://schemas.openxmlformats.org/wordprocessingml/2006/main" w:rsidR="003C2150">
            <w:rPr>
              <w:webHidden/>
            </w:rPr>
            <w:fldChar xmlns:w="http://schemas.openxmlformats.org/wordprocessingml/2006/main" w:fldCharType="begin"/>
          </w:r>
          <w:r xmlns:w="http://schemas.openxmlformats.org/wordprocessingml/2006/main" w:rsidR="003C2150">
            <w:rPr>
              <w:webHidden/>
            </w:rPr>
            <w:instrText xmlns:w="http://schemas.openxmlformats.org/wordprocessingml/2006/main" xml:space="preserve"> PAGEREF _Toc122608928 \h </w:instrText>
          </w:r>
          <w:r xmlns:w="http://schemas.openxmlformats.org/wordprocessingml/2006/main" w:rsidR="003C2150">
            <w:rPr>
              <w:webHidden/>
            </w:rPr>
            <w:fldChar xmlns:w="http://schemas.openxmlformats.org/wordprocessingml/2006/main" w:fldCharType="separate"/>
          </w:r>
          <w:hyperlink xmlns:w="http://schemas.openxmlformats.org/wordprocessingml/2006/main" w:anchor="_Toc122608928" w:history="1">
            <w:r xmlns:w="http://schemas.openxmlformats.org/wordprocessingml/2006/main" w:rsidR="003C2150">
              <w:rPr>
                <w:webHidden/>
              </w:rPr>
              <w:t xml:space="preserve">52</w:t>
            </w:r>
          </w:hyperlink>
          <w:r xmlns:w="http://schemas.openxmlformats.org/wordprocessingml/2006/main" w:rsidR="003C2150">
            <w:rPr>
              <w:webHidden/>
            </w:rPr>
            <w:fldChar xmlns:w="http://schemas.openxmlformats.org/wordprocessingml/2006/main" w:fldCharType="end"/>
          </w:r>
        </w:p>
        <w:p w14:paraId="3399FCB4" w14:textId="59E06EF2"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29" w:history="1">
            <w:r xmlns:w="http://schemas.openxmlformats.org/wordprocessingml/2006/main" w:rsidR="003C2150" w:rsidRPr="002E2BB6">
              <w:rPr>
                <w:rStyle w:val="Hyperlink"/>
                <w:rFonts w:cs="Arial"/>
                <w:noProof/>
                <w:highlight w:val="yellow"/>
              </w:rPr>
              <w:t xml:space="preserve">4 </w:t>
            </w:r>
          </w:hyperlink>
          <w:hyperlink xmlns:w="http://schemas.openxmlformats.org/wordprocessingml/2006/main" w:anchor="_Toc122608929" w:history="1">
            <w:r xmlns:w="http://schemas.openxmlformats.org/wordprocessingml/2006/main" w:rsidR="003C2150" w:rsidRPr="002E2BB6">
              <w:rPr>
                <w:rStyle w:val="Hyperlink"/>
                <w:rFonts w:cs="Arial"/>
                <w:noProof/>
                <w:highlight w:val="yellow"/>
                <w:lang w:val="vi-VN"/>
              </w:rPr>
              <w:t xml:space="preserve">.1 Đặc điểm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_Toc122608929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29" w:history="1">
            <w:r xmlns:w="http://schemas.openxmlformats.org/wordprocessingml/2006/main" w:rsidR="003C2150">
              <w:rPr>
                <w:noProof/>
                <w:webHidden/>
              </w:rPr>
              <w:t xml:space="preserve">52</w:t>
            </w:r>
          </w:hyperlink>
          <w:r xmlns:w="http://schemas.openxmlformats.org/wordprocessingml/2006/main" w:rsidR="003C2150">
            <w:rPr>
              <w:noProof/>
              <w:webHidden/>
            </w:rPr>
            <w:fldChar xmlns:w="http://schemas.openxmlformats.org/wordprocessingml/2006/main" w:fldCharType="end"/>
          </w:r>
        </w:p>
        <w:p w14:paraId="3580653A" w14:textId="5E321FB9"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30" w:history="1">
            <w:r xmlns:w="http://schemas.openxmlformats.org/wordprocessingml/2006/main" w:rsidR="003C2150" w:rsidRPr="002E2BB6">
              <w:rPr>
                <w:rStyle w:val="Hyperlink"/>
                <w:rFonts w:cs="Arial"/>
                <w:noProof/>
                <w:highlight w:val="yellow"/>
              </w:rPr>
              <w:t xml:space="preserve">4 </w:t>
            </w:r>
          </w:hyperlink>
          <w:hyperlink xmlns:w="http://schemas.openxmlformats.org/wordprocessingml/2006/main" w:anchor="_Toc122608930" w:history="1">
            <w:r xmlns:w="http://schemas.openxmlformats.org/wordprocessingml/2006/main" w:rsidR="003C2150" w:rsidRPr="002E2BB6">
              <w:rPr>
                <w:rStyle w:val="Hyperlink"/>
                <w:rFonts w:cs="Arial"/>
                <w:noProof/>
                <w:highlight w:val="yellow"/>
                <w:lang w:val="vi-VN"/>
              </w:rPr>
              <w:t xml:space="preserve">.2 Các mô hình Simulink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_Toc122608930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30" w:history="1">
            <w:r xmlns:w="http://schemas.openxmlformats.org/wordprocessingml/2006/main" w:rsidR="003C2150">
              <w:rPr>
                <w:noProof/>
                <w:webHidden/>
              </w:rPr>
              <w:t xml:space="preserve">53</w:t>
            </w:r>
          </w:hyperlink>
          <w:r xmlns:w="http://schemas.openxmlformats.org/wordprocessingml/2006/main" w:rsidR="003C2150">
            <w:rPr>
              <w:noProof/>
              <w:webHidden/>
            </w:rPr>
            <w:fldChar xmlns:w="http://schemas.openxmlformats.org/wordprocessingml/2006/main" w:fldCharType="end"/>
          </w:r>
        </w:p>
        <w:p w14:paraId="19B821C3" w14:textId="0532238F"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31" w:history="1">
            <w:r xmlns:w="http://schemas.openxmlformats.org/wordprocessingml/2006/main" w:rsidR="003C2150" w:rsidRPr="002E2BB6">
              <w:rPr>
                <w:rStyle w:val="Hyperlink"/>
                <w:rFonts w:cs="Arial"/>
                <w:noProof/>
                <w:highlight w:val="yellow"/>
              </w:rPr>
              <w:t xml:space="preserve">4 </w:t>
            </w:r>
          </w:hyperlink>
          <w:hyperlink xmlns:w="http://schemas.openxmlformats.org/wordprocessingml/2006/main" w:anchor="_Toc122608931" w:history="1">
            <w:r xmlns:w="http://schemas.openxmlformats.org/wordprocessingml/2006/main" w:rsidR="003C2150" w:rsidRPr="002E2BB6">
              <w:rPr>
                <w:rStyle w:val="Hyperlink"/>
                <w:rFonts w:cs="Arial"/>
                <w:noProof/>
                <w:highlight w:val="yellow"/>
                <w:lang w:val="vi-VN"/>
              </w:rPr>
              <w:t xml:space="preserve">.2.1 Các chuỗi khả dụng cho đường dẫn và tên khối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_Toc122608931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31" w:history="1">
            <w:r xmlns:w="http://schemas.openxmlformats.org/wordprocessingml/2006/main" w:rsidR="003C2150">
              <w:rPr>
                <w:noProof/>
                <w:webHidden/>
              </w:rPr>
              <w:t xml:space="preserve">53</w:t>
            </w:r>
          </w:hyperlink>
          <w:r xmlns:w="http://schemas.openxmlformats.org/wordprocessingml/2006/main" w:rsidR="003C2150">
            <w:rPr>
              <w:noProof/>
              <w:webHidden/>
            </w:rPr>
            <w:fldChar xmlns:w="http://schemas.openxmlformats.org/wordprocessingml/2006/main" w:fldCharType="end"/>
          </w:r>
        </w:p>
        <w:p w14:paraId="47F3F873" w14:textId="772EC1C3"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32" w:history="1">
            <w:r xmlns:w="http://schemas.openxmlformats.org/wordprocessingml/2006/main" w:rsidR="003C2150" w:rsidRPr="002E2BB6">
              <w:rPr>
                <w:rStyle w:val="Hyperlink"/>
                <w:rFonts w:cs="Arial"/>
                <w:noProof/>
                <w:highlight w:val="yellow"/>
              </w:rPr>
              <w:t xml:space="preserve">4 </w:t>
            </w:r>
          </w:hyperlink>
          <w:hyperlink xmlns:w="http://schemas.openxmlformats.org/wordprocessingml/2006/main" w:anchor="_Toc122608932" w:history="1">
            <w:r xmlns:w="http://schemas.openxmlformats.org/wordprocessingml/2006/main" w:rsidR="003C2150" w:rsidRPr="002E2BB6">
              <w:rPr>
                <w:rStyle w:val="Hyperlink"/>
                <w:rFonts w:cs="Arial"/>
                <w:noProof/>
                <w:highlight w:val="yellow"/>
                <w:lang w:val="vi-VN"/>
              </w:rPr>
              <w:t xml:space="preserve">.2.2 Mô hình Xử lý Dữ liệu Số phức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_Toc122608932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32" w:history="1">
            <w:r xmlns:w="http://schemas.openxmlformats.org/wordprocessingml/2006/main" w:rsidR="003C2150">
              <w:rPr>
                <w:noProof/>
                <w:webHidden/>
              </w:rPr>
              <w:t xml:space="preserve">53</w:t>
            </w:r>
          </w:hyperlink>
          <w:r xmlns:w="http://schemas.openxmlformats.org/wordprocessingml/2006/main" w:rsidR="003C2150">
            <w:rPr>
              <w:noProof/>
              <w:webHidden/>
            </w:rPr>
            <w:fldChar xmlns:w="http://schemas.openxmlformats.org/wordprocessingml/2006/main" w:fldCharType="end"/>
          </w:r>
        </w:p>
        <w:p w14:paraId="758F3FF9" w14:textId="245D804B"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33" w:history="1">
            <w:r xmlns:w="http://schemas.openxmlformats.org/wordprocessingml/2006/main" w:rsidR="003C2150" w:rsidRPr="002E2BB6">
              <w:rPr>
                <w:rStyle w:val="Hyperlink"/>
                <w:rFonts w:cs="Arial"/>
                <w:noProof/>
                <w:highlight w:val="yellow"/>
                <w:lang w:val="vi-VN"/>
              </w:rPr>
              <w:t xml:space="preserve">4.3 Xây dựng và Mô phỏng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_Toc122608933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33" w:history="1">
            <w:r xmlns:w="http://schemas.openxmlformats.org/wordprocessingml/2006/main" w:rsidR="003C2150">
              <w:rPr>
                <w:noProof/>
                <w:webHidden/>
              </w:rPr>
              <w:t xml:space="preserve">53</w:t>
            </w:r>
          </w:hyperlink>
          <w:r xmlns:w="http://schemas.openxmlformats.org/wordprocessingml/2006/main" w:rsidR="003C2150">
            <w:rPr>
              <w:noProof/>
              <w:webHidden/>
            </w:rPr>
            <w:fldChar xmlns:w="http://schemas.openxmlformats.org/wordprocessingml/2006/main" w:fldCharType="end"/>
          </w:r>
        </w:p>
        <w:p w14:paraId="13961863" w14:textId="5318A192"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34" w:history="1">
            <w:r xmlns:w="http://schemas.openxmlformats.org/wordprocessingml/2006/main" w:rsidR="003C2150" w:rsidRPr="002E2BB6">
              <w:rPr>
                <w:rStyle w:val="Hyperlink"/>
                <w:rFonts w:cs="Arial"/>
                <w:noProof/>
                <w:highlight w:val="yellow"/>
              </w:rPr>
              <w:t xml:space="preserve">4 </w:t>
            </w:r>
          </w:hyperlink>
          <w:hyperlink xmlns:w="http://schemas.openxmlformats.org/wordprocessingml/2006/main" w:anchor="_Toc122608934" w:history="1">
            <w:r xmlns:w="http://schemas.openxmlformats.org/wordprocessingml/2006/main" w:rsidR="003C2150" w:rsidRPr="002E2BB6">
              <w:rPr>
                <w:rStyle w:val="Hyperlink"/>
                <w:rFonts w:cs="Arial"/>
                <w:noProof/>
                <w:highlight w:val="yellow"/>
                <w:lang w:val="vi-VN"/>
              </w:rPr>
              <w:t xml:space="preserve">.3.1. Độ dài đường dẫn đến thư mục tạo mã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_Toc122608934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34" w:history="1">
            <w:r xmlns:w="http://schemas.openxmlformats.org/wordprocessingml/2006/main" w:rsidR="003C2150">
              <w:rPr>
                <w:noProof/>
                <w:webHidden/>
              </w:rPr>
              <w:t xml:space="preserve">53</w:t>
            </w:r>
          </w:hyperlink>
          <w:r xmlns:w="http://schemas.openxmlformats.org/wordprocessingml/2006/main" w:rsidR="003C2150">
            <w:rPr>
              <w:noProof/>
              <w:webHidden/>
            </w:rPr>
            <w:fldChar xmlns:w="http://schemas.openxmlformats.org/wordprocessingml/2006/main" w:fldCharType="end"/>
          </w:r>
        </w:p>
        <w:p w14:paraId="00325B38" w14:textId="39A72C0C"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35" w:history="1">
            <w:r xmlns:w="http://schemas.openxmlformats.org/wordprocessingml/2006/main" w:rsidR="003C2150" w:rsidRPr="002E2BB6">
              <w:rPr>
                <w:rStyle w:val="Hyperlink"/>
                <w:rFonts w:cs="Arial"/>
                <w:noProof/>
                <w:highlight w:val="yellow"/>
                <w:lang w:val="vi-VN"/>
              </w:rPr>
              <w:t xml:space="preserve">4.3.2 Lưu ý về Quản lý Điện năng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_Toc122608935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35" w:history="1">
            <w:r xmlns:w="http://schemas.openxmlformats.org/wordprocessingml/2006/main" w:rsidR="003C2150">
              <w:rPr>
                <w:noProof/>
                <w:webHidden/>
              </w:rPr>
              <w:t xml:space="preserve">53</w:t>
            </w:r>
          </w:hyperlink>
          <w:r xmlns:w="http://schemas.openxmlformats.org/wordprocessingml/2006/main" w:rsidR="003C2150">
            <w:rPr>
              <w:noProof/>
              <w:webHidden/>
            </w:rPr>
            <w:fldChar xmlns:w="http://schemas.openxmlformats.org/wordprocessingml/2006/main" w:fldCharType="end"/>
          </w:r>
        </w:p>
        <w:p w14:paraId="26E2313D" w14:textId="37381A86"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36" w:history="1">
            <w:r xmlns:w="http://schemas.openxmlformats.org/wordprocessingml/2006/main" w:rsidR="003C2150" w:rsidRPr="002E2BB6">
              <w:rPr>
                <w:rStyle w:val="Hyperlink"/>
                <w:rFonts w:cs="Arial"/>
                <w:noProof/>
                <w:highlight w:val="yellow"/>
                <w:lang w:val="vi-VN"/>
              </w:rPr>
              <w:t xml:space="preserve">4.3.3 Độ dài của tên tệp tập lệnh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_Toc122608936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36" w:history="1">
            <w:r xmlns:w="http://schemas.openxmlformats.org/wordprocessingml/2006/main" w:rsidR="003C2150">
              <w:rPr>
                <w:noProof/>
                <w:webHidden/>
              </w:rPr>
              <w:t xml:space="preserve">53</w:t>
            </w:r>
          </w:hyperlink>
          <w:r xmlns:w="http://schemas.openxmlformats.org/wordprocessingml/2006/main" w:rsidR="003C2150">
            <w:rPr>
              <w:noProof/>
              <w:webHidden/>
            </w:rPr>
            <w:fldChar xmlns:w="http://schemas.openxmlformats.org/wordprocessingml/2006/main" w:fldCharType="end"/>
          </w:r>
        </w:p>
        <w:p w14:paraId="4E87A5FC" w14:textId="03C22222" w:rsidR="003C2150" w:rsidRDefault="00912880">
          <w:pPr xmlns:w="http://schemas.openxmlformats.org/wordprocessingml/2006/main">
            <w:pStyle w:val="TOC3"/>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37" w:history="1">
            <w:r xmlns:w="http://schemas.openxmlformats.org/wordprocessingml/2006/main" w:rsidR="003C2150" w:rsidRPr="002E2BB6">
              <w:rPr>
                <w:rStyle w:val="Hyperlink"/>
                <w:rFonts w:cs="Arial"/>
                <w:noProof/>
                <w:highlight w:val="yellow"/>
                <w:lang w:val="vi-VN"/>
              </w:rPr>
              <w:t xml:space="preserve">4.3.4 Cài đặt Drive và Work Drive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_Toc122608937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37" w:history="1">
            <w:r xmlns:w="http://schemas.openxmlformats.org/wordprocessingml/2006/main" w:rsidR="003C2150">
              <w:rPr>
                <w:noProof/>
                <w:webHidden/>
              </w:rPr>
              <w:t xml:space="preserve">53</w:t>
            </w:r>
          </w:hyperlink>
          <w:r xmlns:w="http://schemas.openxmlformats.org/wordprocessingml/2006/main" w:rsidR="003C2150">
            <w:rPr>
              <w:noProof/>
              <w:webHidden/>
            </w:rPr>
            <w:fldChar xmlns:w="http://schemas.openxmlformats.org/wordprocessingml/2006/main" w:fldCharType="end"/>
          </w:r>
        </w:p>
        <w:p w14:paraId="44F79EF2" w14:textId="4B604033" w:rsidR="003C2150" w:rsidRDefault="00912880">
          <w:pPr xmlns:w="http://schemas.openxmlformats.org/wordprocessingml/2006/main">
            <w:pStyle w:val="TOC1"/>
            <w:rPr>
              <w:rFonts w:asciiTheme="minorHAnsi" w:eastAsiaTheme="minorEastAsia" w:hAnsiTheme="minorHAnsi" w:cstheme="minorBidi"/>
              <w:kern w:val="0"/>
              <w:sz w:val="22"/>
              <w:szCs w:val="22"/>
              <w:lang w:val="en-GB" w:eastAsia="en-GB"/>
            </w:rPr>
          </w:pPr>
          <w:hyperlink xmlns:w="http://schemas.openxmlformats.org/wordprocessingml/2006/main" w:anchor="_Toc122608938" w:history="1">
            <w:r xmlns:w="http://schemas.openxmlformats.org/wordprocessingml/2006/main" w:rsidR="003C2150" w:rsidRPr="002E2BB6">
              <w:rPr>
                <w:rStyle w:val="Hyperlink"/>
              </w:rPr>
              <w:t xml:space="preserve">5 </w:t>
            </w:r>
          </w:hyperlink>
          <w:r xmlns:w="http://schemas.openxmlformats.org/wordprocessingml/2006/main" w:rsidR="003C2150">
            <w:rPr>
              <w:rFonts w:asciiTheme="minorHAnsi" w:eastAsiaTheme="minorEastAsia" w:hAnsiTheme="minorHAnsi" w:cstheme="minorBidi"/>
              <w:kern w:val="0"/>
              <w:sz w:val="22"/>
              <w:szCs w:val="22"/>
              <w:lang w:val="en-GB" w:eastAsia="en-GB"/>
            </w:rPr>
            <w:tab xmlns:w="http://schemas.openxmlformats.org/wordprocessingml/2006/main"/>
          </w:r>
          <w:hyperlink xmlns:w="http://schemas.openxmlformats.org/wordprocessingml/2006/main" w:anchor="_Toc122608938" w:history="1">
            <w:r xmlns:w="http://schemas.openxmlformats.org/wordprocessingml/2006/main" w:rsidR="003C2150" w:rsidRPr="002E2BB6">
              <w:rPr>
                <w:rStyle w:val="Hyperlink"/>
              </w:rPr>
              <w:t xml:space="preserve">THÔNG BÁO LỖI </w:t>
            </w:r>
          </w:hyperlink>
          <w:r xmlns:w="http://schemas.openxmlformats.org/wordprocessingml/2006/main" w:rsidR="003C2150">
            <w:rPr>
              <w:webHidden/>
            </w:rPr>
            <w:tab xmlns:w="http://schemas.openxmlformats.org/wordprocessingml/2006/main"/>
          </w:r>
          <w:r xmlns:w="http://schemas.openxmlformats.org/wordprocessingml/2006/main" w:rsidR="003C2150">
            <w:rPr>
              <w:webHidden/>
            </w:rPr>
            <w:fldChar xmlns:w="http://schemas.openxmlformats.org/wordprocessingml/2006/main" w:fldCharType="begin"/>
          </w:r>
          <w:r xmlns:w="http://schemas.openxmlformats.org/wordprocessingml/2006/main" w:rsidR="003C2150">
            <w:rPr>
              <w:webHidden/>
            </w:rPr>
            <w:instrText xmlns:w="http://schemas.openxmlformats.org/wordprocessingml/2006/main" xml:space="preserve"> PAGEREF _Toc122608938 \h </w:instrText>
          </w:r>
          <w:r xmlns:w="http://schemas.openxmlformats.org/wordprocessingml/2006/main" w:rsidR="003C2150">
            <w:rPr>
              <w:webHidden/>
            </w:rPr>
            <w:fldChar xmlns:w="http://schemas.openxmlformats.org/wordprocessingml/2006/main" w:fldCharType="separate"/>
          </w:r>
          <w:hyperlink xmlns:w="http://schemas.openxmlformats.org/wordprocessingml/2006/main" w:anchor="_Toc122608938" w:history="1">
            <w:r xmlns:w="http://schemas.openxmlformats.org/wordprocessingml/2006/main" w:rsidR="003C2150">
              <w:rPr>
                <w:webHidden/>
              </w:rPr>
              <w:t xml:space="preserve">54</w:t>
            </w:r>
          </w:hyperlink>
          <w:r xmlns:w="http://schemas.openxmlformats.org/wordprocessingml/2006/main" w:rsidR="003C2150">
            <w:rPr>
              <w:webHidden/>
            </w:rPr>
            <w:fldChar xmlns:w="http://schemas.openxmlformats.org/wordprocessingml/2006/main" w:fldCharType="end"/>
          </w:r>
        </w:p>
        <w:p w14:paraId="6A99810E" w14:textId="3F435AD5"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39" w:history="1">
            <w:r xmlns:w="http://schemas.openxmlformats.org/wordprocessingml/2006/main" w:rsidR="003C2150" w:rsidRPr="002E2BB6">
              <w:rPr>
                <w:rStyle w:val="Hyperlink"/>
                <w:rFonts w:cs="Arial"/>
                <w:noProof/>
              </w:rPr>
              <w:t xml:space="preserve">5.1 Tổng quan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_Toc122608939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39" w:history="1">
            <w:r xmlns:w="http://schemas.openxmlformats.org/wordprocessingml/2006/main" w:rsidR="003C2150">
              <w:rPr>
                <w:noProof/>
                <w:webHidden/>
              </w:rPr>
              <w:t xml:space="preserve">54</w:t>
            </w:r>
          </w:hyperlink>
          <w:r xmlns:w="http://schemas.openxmlformats.org/wordprocessingml/2006/main" w:rsidR="003C2150">
            <w:rPr>
              <w:noProof/>
              <w:webHidden/>
            </w:rPr>
            <w:fldChar xmlns:w="http://schemas.openxmlformats.org/wordprocessingml/2006/main" w:fldCharType="end"/>
          </w:r>
        </w:p>
        <w:p w14:paraId="1DF8D971" w14:textId="72683F43"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40" w:history="1">
            <w:r xmlns:w="http://schemas.openxmlformats.org/wordprocessingml/2006/main" w:rsidR="003C2150" w:rsidRPr="002E2BB6">
              <w:rPr>
                <w:rStyle w:val="Hyperlink"/>
                <w:rFonts w:cs="Arial"/>
                <w:noProof/>
              </w:rPr>
              <w:t xml:space="preserve">5.2 Lỗi được phát hiện trong Hộp thoại Tham số Cấu hình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_Toc122608940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40" w:history="1">
            <w:r xmlns:w="http://schemas.openxmlformats.org/wordprocessingml/2006/main" w:rsidR="003C2150">
              <w:rPr>
                <w:noProof/>
                <w:webHidden/>
              </w:rPr>
              <w:t xml:space="preserve">54</w:t>
            </w:r>
          </w:hyperlink>
          <w:r xmlns:w="http://schemas.openxmlformats.org/wordprocessingml/2006/main" w:rsidR="003C2150">
            <w:rPr>
              <w:noProof/>
              <w:webHidden/>
            </w:rPr>
            <w:fldChar xmlns:w="http://schemas.openxmlformats.org/wordprocessingml/2006/main" w:fldCharType="end"/>
          </w:r>
        </w:p>
        <w:p w14:paraId="6EBA9858" w14:textId="2D9B454B" w:rsidR="003C2150" w:rsidRDefault="00912880">
          <w:pPr xmlns:w="http://schemas.openxmlformats.org/wordprocessingml/2006/main">
            <w:pStyle w:val="TOC2"/>
            <w:tabs>
              <w:tab w:val="right" w:leader="dot" w:pos="10790"/>
            </w:tabs>
            <w:rPr>
              <w:rFonts w:asciiTheme="minorHAnsi" w:eastAsiaTheme="minorEastAsia" w:hAnsiTheme="minorHAnsi" w:cstheme="minorBidi"/>
              <w:noProof/>
              <w:kern w:val="0"/>
              <w:sz w:val="22"/>
              <w:szCs w:val="22"/>
              <w:lang w:val="en-GB" w:eastAsia="en-GB"/>
            </w:rPr>
          </w:pPr>
          <w:hyperlink xmlns:w="http://schemas.openxmlformats.org/wordprocessingml/2006/main" w:anchor="_Toc122608941" w:history="1">
            <w:r xmlns:w="http://schemas.openxmlformats.org/wordprocessingml/2006/main" w:rsidR="003C2150" w:rsidRPr="002E2BB6">
              <w:rPr>
                <w:rStyle w:val="Hyperlink"/>
                <w:rFonts w:cs="Arial"/>
                <w:noProof/>
              </w:rPr>
              <w:t xml:space="preserve">5.3 Lỗi khi thực thi SPILS </w:t>
            </w:r>
          </w:hyperlink>
          <w:r xmlns:w="http://schemas.openxmlformats.org/wordprocessingml/2006/main" w:rsidR="003C2150">
            <w:rPr>
              <w:noProof/>
              <w:webHidden/>
            </w:rPr>
            <w:tab xmlns:w="http://schemas.openxmlformats.org/wordprocessingml/2006/main"/>
          </w:r>
          <w:r xmlns:w="http://schemas.openxmlformats.org/wordprocessingml/2006/main" w:rsidR="003C2150">
            <w:rPr>
              <w:noProof/>
              <w:webHidden/>
            </w:rPr>
            <w:fldChar xmlns:w="http://schemas.openxmlformats.org/wordprocessingml/2006/main" w:fldCharType="begin"/>
          </w:r>
          <w:r xmlns:w="http://schemas.openxmlformats.org/wordprocessingml/2006/main" w:rsidR="003C2150">
            <w:rPr>
              <w:noProof/>
              <w:webHidden/>
            </w:rPr>
            <w:instrText xmlns:w="http://schemas.openxmlformats.org/wordprocessingml/2006/main" xml:space="preserve"> PAGEREF _Toc122608941 \h </w:instrText>
          </w:r>
          <w:r xmlns:w="http://schemas.openxmlformats.org/wordprocessingml/2006/main" w:rsidR="003C2150">
            <w:rPr>
              <w:noProof/>
              <w:webHidden/>
            </w:rPr>
            <w:fldChar xmlns:w="http://schemas.openxmlformats.org/wordprocessingml/2006/main" w:fldCharType="separate"/>
          </w:r>
          <w:hyperlink xmlns:w="http://schemas.openxmlformats.org/wordprocessingml/2006/main" w:anchor="_Toc122608941" w:history="1">
            <w:r xmlns:w="http://schemas.openxmlformats.org/wordprocessingml/2006/main" w:rsidR="003C2150">
              <w:rPr>
                <w:noProof/>
                <w:webHidden/>
              </w:rPr>
              <w:t xml:space="preserve">56</w:t>
            </w:r>
          </w:hyperlink>
          <w:r xmlns:w="http://schemas.openxmlformats.org/wordprocessingml/2006/main" w:rsidR="003C2150">
            <w:rPr>
              <w:noProof/>
              <w:webHidden/>
            </w:rPr>
            <w:fldChar xmlns:w="http://schemas.openxmlformats.org/wordprocessingml/2006/main" w:fldCharType="end"/>
          </w:r>
        </w:p>
        <w:p w14:paraId="07734F13" w14:textId="3345B54D" w:rsidR="003C2150" w:rsidRDefault="00912880">
          <w:pPr xmlns:w="http://schemas.openxmlformats.org/wordprocessingml/2006/main">
            <w:pStyle w:val="TOC1"/>
            <w:rPr>
              <w:rFonts w:asciiTheme="minorHAnsi" w:eastAsiaTheme="minorEastAsia" w:hAnsiTheme="minorHAnsi" w:cstheme="minorBidi"/>
              <w:kern w:val="0"/>
              <w:sz w:val="22"/>
              <w:szCs w:val="22"/>
              <w:lang w:val="en-GB" w:eastAsia="en-GB"/>
            </w:rPr>
          </w:pPr>
          <w:hyperlink xmlns:w="http://schemas.openxmlformats.org/wordprocessingml/2006/main" w:anchor="_Toc122608942" w:history="1">
            <w:r xmlns:w="http://schemas.openxmlformats.org/wordprocessingml/2006/main" w:rsidR="003C2150" w:rsidRPr="002E2BB6">
              <w:rPr>
                <w:rStyle w:val="Hyperlink"/>
              </w:rPr>
              <w:t xml:space="preserve">6 </w:t>
            </w:r>
          </w:hyperlink>
          <w:r xmlns:w="http://schemas.openxmlformats.org/wordprocessingml/2006/main" w:rsidR="003C2150">
            <w:rPr>
              <w:rFonts w:asciiTheme="minorHAnsi" w:eastAsiaTheme="minorEastAsia" w:hAnsiTheme="minorHAnsi" w:cstheme="minorBidi"/>
              <w:kern w:val="0"/>
              <w:sz w:val="22"/>
              <w:szCs w:val="22"/>
              <w:lang w:val="en-GB" w:eastAsia="en-GB"/>
            </w:rPr>
            <w:tab xmlns:w="http://schemas.openxmlformats.org/wordprocessingml/2006/main"/>
          </w:r>
          <w:hyperlink xmlns:w="http://schemas.openxmlformats.org/wordprocessingml/2006/main" w:anchor="_Toc122608942" w:history="1">
            <w:r xmlns:w="http://schemas.openxmlformats.org/wordprocessingml/2006/main" w:rsidR="003C2150" w:rsidRPr="002E2BB6">
              <w:rPr>
                <w:rStyle w:val="Hyperlink"/>
              </w:rPr>
              <w:t xml:space="preserve">LỊCH SỬ THAY ĐỔI </w:t>
            </w:r>
          </w:hyperlink>
          <w:r xmlns:w="http://schemas.openxmlformats.org/wordprocessingml/2006/main" w:rsidR="003C2150">
            <w:rPr>
              <w:webHidden/>
            </w:rPr>
            <w:tab xmlns:w="http://schemas.openxmlformats.org/wordprocessingml/2006/main"/>
          </w:r>
          <w:r xmlns:w="http://schemas.openxmlformats.org/wordprocessingml/2006/main" w:rsidR="003C2150">
            <w:rPr>
              <w:webHidden/>
            </w:rPr>
            <w:fldChar xmlns:w="http://schemas.openxmlformats.org/wordprocessingml/2006/main" w:fldCharType="begin"/>
          </w:r>
          <w:r xmlns:w="http://schemas.openxmlformats.org/wordprocessingml/2006/main" w:rsidR="003C2150">
            <w:rPr>
              <w:webHidden/>
            </w:rPr>
            <w:instrText xmlns:w="http://schemas.openxmlformats.org/wordprocessingml/2006/main" xml:space="preserve"> PAGEREF _Toc122608942 \h </w:instrText>
          </w:r>
          <w:r xmlns:w="http://schemas.openxmlformats.org/wordprocessingml/2006/main" w:rsidR="003C2150">
            <w:rPr>
              <w:webHidden/>
            </w:rPr>
            <w:fldChar xmlns:w="http://schemas.openxmlformats.org/wordprocessingml/2006/main" w:fldCharType="separate"/>
          </w:r>
          <w:hyperlink xmlns:w="http://schemas.openxmlformats.org/wordprocessingml/2006/main" w:anchor="_Toc122608942" w:history="1">
            <w:r xmlns:w="http://schemas.openxmlformats.org/wordprocessingml/2006/main" w:rsidR="003C2150">
              <w:rPr>
                <w:webHidden/>
              </w:rPr>
              <w:t xml:space="preserve">57</w:t>
            </w:r>
          </w:hyperlink>
          <w:r xmlns:w="http://schemas.openxmlformats.org/wordprocessingml/2006/main" w:rsidR="003C2150">
            <w:rPr>
              <w:webHidden/>
            </w:rPr>
            <w:fldChar xmlns:w="http://schemas.openxmlformats.org/wordprocessingml/2006/main" w:fldCharType="end"/>
          </w:r>
        </w:p>
        <w:p w14:paraId="5460595B" w14:textId="6DAD3CFA" w:rsidR="00805C51" w:rsidRPr="0029259B" w:rsidRDefault="00805C51">
          <w:pPr>
            <w:rPr>
              <w:rFonts w:ascii="Arial" w:hAnsi="Arial" w:cs="Arial"/>
            </w:rPr>
          </w:pPr>
          <w:r w:rsidRPr="0067529C">
            <w:rPr>
              <w:rFonts w:ascii="Arial" w:hAnsi="Arial" w:cs="Arial"/>
              <w:b/>
              <w:bCs/>
              <w:noProof/>
            </w:rPr>
            <w:fldChar w:fldCharType="end"/>
          </w:r>
        </w:p>
      </w:sdtContent>
    </w:sdt>
    <w:p w14:paraId="5C812841" w14:textId="62CBB19C" w:rsidR="0000456A" w:rsidRPr="0029259B" w:rsidRDefault="0000456A" w:rsidP="008F699B">
      <w:pPr>
        <w:rPr>
          <w:rFonts w:ascii="Arial" w:hAnsi="Arial" w:cs="Arial"/>
        </w:rPr>
      </w:pPr>
      <w:r w:rsidRPr="0029259B">
        <w:rPr>
          <w:rFonts w:ascii="Arial" w:hAnsi="Arial" w:cs="Arial"/>
        </w:rPr>
        <w:br w:type="page"/>
      </w:r>
    </w:p>
    <w:p w14:paraId="1537316A" w14:textId="71656242" w:rsidR="0000456A" w:rsidRPr="0029259B" w:rsidRDefault="4B02FD7B" w:rsidP="0000456A">
      <w:pPr xmlns:w="http://schemas.openxmlformats.org/wordprocessingml/2006/main">
        <w:pStyle w:val="Heading1"/>
        <w:numPr>
          <w:ilvl w:val="0"/>
          <w:numId w:val="3"/>
        </w:numPr>
        <w:spacing w:after="180" w:line="300" w:lineRule="exact"/>
        <w:ind w:left="812" w:hangingChars="289" w:hanging="812"/>
        <w:rPr>
          <w:rFonts w:cs="Arial"/>
          <w:sz w:val="28"/>
          <w:szCs w:val="28"/>
        </w:rPr>
      </w:pPr>
      <w:bookmarkStart xmlns:w="http://schemas.openxmlformats.org/wordprocessingml/2006/main" w:id="18" w:name="_Toc87373269"/>
      <w:bookmarkStart xmlns:w="http://schemas.openxmlformats.org/wordprocessingml/2006/main" w:id="19" w:name="_Toc94021753"/>
      <w:bookmarkStart xmlns:w="http://schemas.openxmlformats.org/wordprocessingml/2006/main" w:id="20" w:name="_Toc784923248"/>
      <w:bookmarkStart xmlns:w="http://schemas.openxmlformats.org/wordprocessingml/2006/main" w:id="21" w:name="_Toc1498700834"/>
      <w:bookmarkStart xmlns:w="http://schemas.openxmlformats.org/wordprocessingml/2006/main" w:id="22" w:name="_Toc2113362138"/>
      <w:bookmarkStart xmlns:w="http://schemas.openxmlformats.org/wordprocessingml/2006/main" w:id="23" w:name="_Toc1654565026"/>
      <w:bookmarkStart xmlns:w="http://schemas.openxmlformats.org/wordprocessingml/2006/main" w:id="24" w:name="_Toc1638424520"/>
      <w:bookmarkStart xmlns:w="http://schemas.openxmlformats.org/wordprocessingml/2006/main" w:id="25" w:name="_Toc253144954"/>
      <w:bookmarkStart xmlns:w="http://schemas.openxmlformats.org/wordprocessingml/2006/main" w:id="26" w:name="_Toc1987682464"/>
      <w:bookmarkStart xmlns:w="http://schemas.openxmlformats.org/wordprocessingml/2006/main" w:id="27" w:name="_Toc850400879"/>
      <w:bookmarkStart xmlns:w="http://schemas.openxmlformats.org/wordprocessingml/2006/main" w:id="28" w:name="_Toc2065721195"/>
      <w:bookmarkStart xmlns:w="http://schemas.openxmlformats.org/wordprocessingml/2006/main" w:id="29" w:name="_Toc2357859"/>
      <w:bookmarkStart xmlns:w="http://schemas.openxmlformats.org/wordprocessingml/2006/main" w:id="30" w:name="_Toc635768777"/>
      <w:bookmarkStart xmlns:w="http://schemas.openxmlformats.org/wordprocessingml/2006/main" w:id="31" w:name="_Toc23849637"/>
      <w:bookmarkStart xmlns:w="http://schemas.openxmlformats.org/wordprocessingml/2006/main" w:id="32" w:name="_Toc1449293902"/>
      <w:bookmarkStart xmlns:w="http://schemas.openxmlformats.org/wordprocessingml/2006/main" w:id="33" w:name="_Toc1851331062"/>
      <w:bookmarkStart xmlns:w="http://schemas.openxmlformats.org/wordprocessingml/2006/main" w:id="34" w:name="_Toc658214643"/>
      <w:bookmarkStart xmlns:w="http://schemas.openxmlformats.org/wordprocessingml/2006/main" w:id="35" w:name="_Toc1867099157"/>
      <w:bookmarkStart xmlns:w="http://schemas.openxmlformats.org/wordprocessingml/2006/main" w:id="36" w:name="_Toc1721870860"/>
      <w:bookmarkStart xmlns:w="http://schemas.openxmlformats.org/wordprocessingml/2006/main" w:id="37" w:name="_Toc1518383951"/>
      <w:bookmarkStart xmlns:w="http://schemas.openxmlformats.org/wordprocessingml/2006/main" w:id="38" w:name="_Toc384075429"/>
      <w:bookmarkStart xmlns:w="http://schemas.openxmlformats.org/wordprocessingml/2006/main" w:id="39" w:name="_Toc413493758"/>
      <w:bookmarkStart xmlns:w="http://schemas.openxmlformats.org/wordprocessingml/2006/main" w:id="40" w:name="_Toc170243752"/>
      <w:bookmarkStart xmlns:w="http://schemas.openxmlformats.org/wordprocessingml/2006/main" w:id="41" w:name="_Toc1115646795"/>
      <w:bookmarkStart xmlns:w="http://schemas.openxmlformats.org/wordprocessingml/2006/main" w:id="42" w:name="_Toc1512784255"/>
      <w:bookmarkStart xmlns:w="http://schemas.openxmlformats.org/wordprocessingml/2006/main" w:id="43" w:name="_Toc1802908014"/>
      <w:bookmarkStart xmlns:w="http://schemas.openxmlformats.org/wordprocessingml/2006/main" w:id="44" w:name="_Toc1210902646"/>
      <w:bookmarkStart xmlns:w="http://schemas.openxmlformats.org/wordprocessingml/2006/main" w:id="45" w:name="_Toc1235168522"/>
      <w:bookmarkStart xmlns:w="http://schemas.openxmlformats.org/wordprocessingml/2006/main" w:id="46" w:name="_Toc1012221850"/>
      <w:bookmarkStart xmlns:w="http://schemas.openxmlformats.org/wordprocessingml/2006/main" w:id="47" w:name="_Toc2050585995"/>
      <w:bookmarkStart xmlns:w="http://schemas.openxmlformats.org/wordprocessingml/2006/main" w:id="48" w:name="_Toc1863574372"/>
      <w:bookmarkStart xmlns:w="http://schemas.openxmlformats.org/wordprocessingml/2006/main" w:id="49" w:name="_Toc1442707398"/>
      <w:bookmarkStart xmlns:w="http://schemas.openxmlformats.org/wordprocessingml/2006/main" w:id="50" w:name="_Toc122608900"/>
      <w:r xmlns:w="http://schemas.openxmlformats.org/wordprocessingml/2006/main" w:rsidRPr="0029259B">
        <w:rPr>
          <w:rFonts w:cs="Arial"/>
          <w:sz w:val="28"/>
          <w:szCs w:val="28"/>
        </w:rPr>
        <w:lastRenderedPageBreak xmlns:w="http://schemas.openxmlformats.org/wordprocessingml/2006/main"/>
      </w:r>
      <w:r xmlns:w="http://schemas.openxmlformats.org/wordprocessingml/2006/main" w:rsidRPr="0029259B">
        <w:rPr>
          <w:rFonts w:cs="Arial"/>
          <w:sz w:val="28"/>
          <w:szCs w:val="28"/>
        </w:rPr>
        <w:t xml:space="preserve">TỔNG QUAN</w:t>
      </w:r>
      <w:bookmarkEnd xmlns:w="http://schemas.openxmlformats.org/wordprocessingml/2006/main" w:id="18"/>
      <w:bookmarkEnd xmlns:w="http://schemas.openxmlformats.org/wordprocessingml/2006/main" w:id="19"/>
      <w:bookmarkEnd xmlns:w="http://schemas.openxmlformats.org/wordprocessingml/2006/main" w:id="20"/>
      <w:bookmarkEnd xmlns:w="http://schemas.openxmlformats.org/wordprocessingml/2006/main" w:id="21"/>
      <w:bookmarkEnd xmlns:w="http://schemas.openxmlformats.org/wordprocessingml/2006/main" w:id="22"/>
      <w:bookmarkEnd xmlns:w="http://schemas.openxmlformats.org/wordprocessingml/2006/main" w:id="23"/>
      <w:bookmarkEnd xmlns:w="http://schemas.openxmlformats.org/wordprocessingml/2006/main" w:id="24"/>
      <w:bookmarkEnd xmlns:w="http://schemas.openxmlformats.org/wordprocessingml/2006/main" w:id="25"/>
      <w:bookmarkEnd xmlns:w="http://schemas.openxmlformats.org/wordprocessingml/2006/main" w:id="26"/>
      <w:bookmarkEnd xmlns:w="http://schemas.openxmlformats.org/wordprocessingml/2006/main" w:id="27"/>
      <w:bookmarkEnd xmlns:w="http://schemas.openxmlformats.org/wordprocessingml/2006/main" w:id="28"/>
      <w:bookmarkEnd xmlns:w="http://schemas.openxmlformats.org/wordprocessingml/2006/main" w:id="29"/>
      <w:bookmarkEnd xmlns:w="http://schemas.openxmlformats.org/wordprocessingml/2006/main" w:id="30"/>
      <w:bookmarkEnd xmlns:w="http://schemas.openxmlformats.org/wordprocessingml/2006/main" w:id="31"/>
      <w:bookmarkEnd xmlns:w="http://schemas.openxmlformats.org/wordprocessingml/2006/main" w:id="32"/>
      <w:bookmarkEnd xmlns:w="http://schemas.openxmlformats.org/wordprocessingml/2006/main" w:id="33"/>
      <w:bookmarkEnd xmlns:w="http://schemas.openxmlformats.org/wordprocessingml/2006/main" w:id="34"/>
      <w:bookmarkEnd xmlns:w="http://schemas.openxmlformats.org/wordprocessingml/2006/main" w:id="35"/>
      <w:bookmarkEnd xmlns:w="http://schemas.openxmlformats.org/wordprocessingml/2006/main" w:id="36"/>
      <w:bookmarkEnd xmlns:w="http://schemas.openxmlformats.org/wordprocessingml/2006/main" w:id="37"/>
      <w:bookmarkEnd xmlns:w="http://schemas.openxmlformats.org/wordprocessingml/2006/main" w:id="38"/>
      <w:bookmarkEnd xmlns:w="http://schemas.openxmlformats.org/wordprocessingml/2006/main" w:id="39"/>
      <w:bookmarkEnd xmlns:w="http://schemas.openxmlformats.org/wordprocessingml/2006/main" w:id="40"/>
      <w:bookmarkEnd xmlns:w="http://schemas.openxmlformats.org/wordprocessingml/2006/main" w:id="41"/>
      <w:bookmarkEnd xmlns:w="http://schemas.openxmlformats.org/wordprocessingml/2006/main" w:id="42"/>
      <w:bookmarkEnd xmlns:w="http://schemas.openxmlformats.org/wordprocessingml/2006/main" w:id="43"/>
      <w:bookmarkEnd xmlns:w="http://schemas.openxmlformats.org/wordprocessingml/2006/main" w:id="44"/>
      <w:bookmarkEnd xmlns:w="http://schemas.openxmlformats.org/wordprocessingml/2006/main" w:id="45"/>
      <w:bookmarkEnd xmlns:w="http://schemas.openxmlformats.org/wordprocessingml/2006/main" w:id="46"/>
      <w:bookmarkEnd xmlns:w="http://schemas.openxmlformats.org/wordprocessingml/2006/main" w:id="47"/>
      <w:bookmarkEnd xmlns:w="http://schemas.openxmlformats.org/wordprocessingml/2006/main" w:id="48"/>
      <w:bookmarkEnd xmlns:w="http://schemas.openxmlformats.org/wordprocessingml/2006/main" w:id="49"/>
      <w:bookmarkEnd xmlns:w="http://schemas.openxmlformats.org/wordprocessingml/2006/main" w:id="50"/>
    </w:p>
    <w:p w14:paraId="016F727F" w14:textId="7DA5CC8C" w:rsidR="0000456A" w:rsidRPr="0029259B" w:rsidRDefault="0000456A" w:rsidP="0000456A">
      <w:pPr xmlns:w="http://schemas.openxmlformats.org/wordprocessingml/2006/main">
        <w:rPr>
          <w:rFonts w:ascii="Arial" w:hAnsi="Arial" w:cs="Arial"/>
          <w:szCs w:val="18"/>
          <w:lang w:val="pt-BR"/>
        </w:rPr>
      </w:pPr>
      <w:r xmlns:w="http://schemas.openxmlformats.org/wordprocessingml/2006/main" w:rsidRPr="0029259B">
        <w:rPr>
          <w:rFonts w:ascii="Arial" w:hAnsi="Arial" w:cs="Arial"/>
          <w:szCs w:val="18"/>
        </w:rPr>
        <w:t xml:space="preserve">Phần </w:t>
      </w:r>
      <w:r xmlns:w="http://schemas.openxmlformats.org/wordprocessingml/2006/main" w:rsidR="004A5E88" w:rsidRPr="0029259B">
        <w:rPr>
          <w:rFonts w:ascii="Arial" w:hAnsi="Arial" w:cs="Arial"/>
          <w:kern w:val="0"/>
          <w:szCs w:val="18"/>
        </w:rPr>
        <w:t xml:space="preserve">này </w:t>
      </w:r>
      <w:r xmlns:w="http://schemas.openxmlformats.org/wordprocessingml/2006/main" w:rsidRPr="0029259B">
        <w:rPr>
          <w:rFonts w:ascii="Arial" w:hAnsi="Arial" w:cs="Arial"/>
          <w:szCs w:val="18"/>
        </w:rPr>
        <w:t xml:space="preserve">cung cấp tổng quan về các chức năng của </w:t>
      </w:r>
      <w:r xmlns:w="http://schemas.openxmlformats.org/wordprocessingml/2006/main" w:rsidR="00DB40DB" w:rsidRPr="0029259B">
        <w:rPr>
          <w:rFonts w:ascii="Arial" w:hAnsi="Arial" w:cs="Arial"/>
          <w:szCs w:val="18"/>
          <w:lang w:val="pt-BR"/>
        </w:rPr>
        <w:t xml:space="preserve">Mục tiêu nhúng cho Nền tảng ảo</w:t>
      </w:r>
      <w:r xmlns:w="http://schemas.openxmlformats.org/wordprocessingml/2006/main" w:rsidRPr="0029259B">
        <w:rPr>
          <w:rFonts w:ascii="Arial" w:hAnsi="Arial" w:cs="Arial"/>
          <w:sz w:val="20"/>
          <w:lang w:val="pt-BR"/>
        </w:rPr>
        <w:t xml:space="preserve"> </w:t>
      </w:r>
      <w:r xmlns:w="http://schemas.openxmlformats.org/wordprocessingml/2006/main" w:rsidRPr="0029259B">
        <w:rPr>
          <w:rFonts w:ascii="Arial" w:hAnsi="Arial" w:cs="Arial"/>
          <w:szCs w:val="18"/>
          <w:lang w:val="pt-BR"/>
        </w:rPr>
        <w:t xml:space="preserve">(sau đây gọi tắt là ET-VPF).</w:t>
      </w:r>
    </w:p>
    <w:p w14:paraId="2B10B140" w14:textId="77777777" w:rsidR="0000456A" w:rsidRPr="0029259B" w:rsidRDefault="0000456A" w:rsidP="0000456A">
      <w:pPr>
        <w:rPr>
          <w:rFonts w:ascii="Arial" w:hAnsi="Arial" w:cs="Arial"/>
        </w:rPr>
      </w:pPr>
    </w:p>
    <w:p w14:paraId="2B883473" w14:textId="77777777" w:rsidR="0000456A" w:rsidRPr="0029259B" w:rsidRDefault="4B02FD7B" w:rsidP="3C0BE9D9">
      <w:pPr xmlns:w="http://schemas.openxmlformats.org/wordprocessingml/2006/main">
        <w:pStyle w:val="Heading2"/>
        <w:rPr>
          <w:rFonts w:cs="Arial"/>
        </w:rPr>
      </w:pPr>
      <w:bookmarkStart xmlns:w="http://schemas.openxmlformats.org/wordprocessingml/2006/main" w:id="51" w:name="_Toc87373270"/>
      <w:bookmarkStart xmlns:w="http://schemas.openxmlformats.org/wordprocessingml/2006/main" w:id="52" w:name="_Toc94021754"/>
      <w:bookmarkStart xmlns:w="http://schemas.openxmlformats.org/wordprocessingml/2006/main" w:id="53" w:name="_Toc1105507243"/>
      <w:bookmarkStart xmlns:w="http://schemas.openxmlformats.org/wordprocessingml/2006/main" w:id="54" w:name="_Toc609079671"/>
      <w:bookmarkStart xmlns:w="http://schemas.openxmlformats.org/wordprocessingml/2006/main" w:id="55" w:name="_Toc1799105961"/>
      <w:bookmarkStart xmlns:w="http://schemas.openxmlformats.org/wordprocessingml/2006/main" w:id="56" w:name="_Toc1893760894"/>
      <w:bookmarkStart xmlns:w="http://schemas.openxmlformats.org/wordprocessingml/2006/main" w:id="57" w:name="_Toc687646441"/>
      <w:bookmarkStart xmlns:w="http://schemas.openxmlformats.org/wordprocessingml/2006/main" w:id="58" w:name="_Toc1993053906"/>
      <w:bookmarkStart xmlns:w="http://schemas.openxmlformats.org/wordprocessingml/2006/main" w:id="59" w:name="_Toc1225267901"/>
      <w:bookmarkStart xmlns:w="http://schemas.openxmlformats.org/wordprocessingml/2006/main" w:id="60" w:name="_Toc1900460649"/>
      <w:bookmarkStart xmlns:w="http://schemas.openxmlformats.org/wordprocessingml/2006/main" w:id="61" w:name="_Toc928140429"/>
      <w:bookmarkStart xmlns:w="http://schemas.openxmlformats.org/wordprocessingml/2006/main" w:id="62" w:name="_Toc1392249427"/>
      <w:bookmarkStart xmlns:w="http://schemas.openxmlformats.org/wordprocessingml/2006/main" w:id="63" w:name="_Toc1353079805"/>
      <w:bookmarkStart xmlns:w="http://schemas.openxmlformats.org/wordprocessingml/2006/main" w:id="64" w:name="_Toc1157856891"/>
      <w:bookmarkStart xmlns:w="http://schemas.openxmlformats.org/wordprocessingml/2006/main" w:id="65" w:name="_Toc2027324149"/>
      <w:bookmarkStart xmlns:w="http://schemas.openxmlformats.org/wordprocessingml/2006/main" w:id="66" w:name="_Toc999462768"/>
      <w:bookmarkStart xmlns:w="http://schemas.openxmlformats.org/wordprocessingml/2006/main" w:id="67" w:name="_Toc91553114"/>
      <w:bookmarkStart xmlns:w="http://schemas.openxmlformats.org/wordprocessingml/2006/main" w:id="68" w:name="_Toc1420756321"/>
      <w:bookmarkStart xmlns:w="http://schemas.openxmlformats.org/wordprocessingml/2006/main" w:id="69" w:name="_Toc24307059"/>
      <w:bookmarkStart xmlns:w="http://schemas.openxmlformats.org/wordprocessingml/2006/main" w:id="70" w:name="_Toc1704696729"/>
      <w:bookmarkStart xmlns:w="http://schemas.openxmlformats.org/wordprocessingml/2006/main" w:id="71" w:name="_Toc661759262"/>
      <w:bookmarkStart xmlns:w="http://schemas.openxmlformats.org/wordprocessingml/2006/main" w:id="72" w:name="_Toc286518609"/>
      <w:bookmarkStart xmlns:w="http://schemas.openxmlformats.org/wordprocessingml/2006/main" w:id="73" w:name="_Toc307934256"/>
      <w:bookmarkStart xmlns:w="http://schemas.openxmlformats.org/wordprocessingml/2006/main" w:id="74" w:name="_Toc1832061168"/>
      <w:bookmarkStart xmlns:w="http://schemas.openxmlformats.org/wordprocessingml/2006/main" w:id="75" w:name="_Toc1790287657"/>
      <w:bookmarkStart xmlns:w="http://schemas.openxmlformats.org/wordprocessingml/2006/main" w:id="76" w:name="_Toc975701175"/>
      <w:bookmarkStart xmlns:w="http://schemas.openxmlformats.org/wordprocessingml/2006/main" w:id="77" w:name="_Toc327229255"/>
      <w:bookmarkStart xmlns:w="http://schemas.openxmlformats.org/wordprocessingml/2006/main" w:id="78" w:name="_Toc752425262"/>
      <w:bookmarkStart xmlns:w="http://schemas.openxmlformats.org/wordprocessingml/2006/main" w:id="79" w:name="_Toc2024915967"/>
      <w:bookmarkStart xmlns:w="http://schemas.openxmlformats.org/wordprocessingml/2006/main" w:id="80" w:name="_Toc1962911730"/>
      <w:bookmarkStart xmlns:w="http://schemas.openxmlformats.org/wordprocessingml/2006/main" w:id="81" w:name="_Toc302965727"/>
      <w:bookmarkStart xmlns:w="http://schemas.openxmlformats.org/wordprocessingml/2006/main" w:id="82" w:name="_Toc1097053213"/>
      <w:bookmarkStart xmlns:w="http://schemas.openxmlformats.org/wordprocessingml/2006/main" w:id="83" w:name="_Toc122608901"/>
      <w:r xmlns:w="http://schemas.openxmlformats.org/wordprocessingml/2006/main" w:rsidRPr="0029259B">
        <w:rPr>
          <w:rFonts w:cs="Arial"/>
        </w:rPr>
        <w:t xml:space="preserve">1.1 Tổng quan</w:t>
      </w:r>
      <w:bookmarkEnd xmlns:w="http://schemas.openxmlformats.org/wordprocessingml/2006/main" w:id="51"/>
      <w:bookmarkEnd xmlns:w="http://schemas.openxmlformats.org/wordprocessingml/2006/main" w:id="52"/>
      <w:bookmarkEnd xmlns:w="http://schemas.openxmlformats.org/wordprocessingml/2006/main" w:id="53"/>
      <w:bookmarkEnd xmlns:w="http://schemas.openxmlformats.org/wordprocessingml/2006/main" w:id="54"/>
      <w:bookmarkEnd xmlns:w="http://schemas.openxmlformats.org/wordprocessingml/2006/main" w:id="55"/>
      <w:bookmarkEnd xmlns:w="http://schemas.openxmlformats.org/wordprocessingml/2006/main" w:id="56"/>
      <w:bookmarkEnd xmlns:w="http://schemas.openxmlformats.org/wordprocessingml/2006/main" w:id="57"/>
      <w:bookmarkEnd xmlns:w="http://schemas.openxmlformats.org/wordprocessingml/2006/main" w:id="58"/>
      <w:bookmarkEnd xmlns:w="http://schemas.openxmlformats.org/wordprocessingml/2006/main" w:id="59"/>
      <w:bookmarkEnd xmlns:w="http://schemas.openxmlformats.org/wordprocessingml/2006/main" w:id="60"/>
      <w:bookmarkEnd xmlns:w="http://schemas.openxmlformats.org/wordprocessingml/2006/main" w:id="61"/>
      <w:bookmarkEnd xmlns:w="http://schemas.openxmlformats.org/wordprocessingml/2006/main" w:id="62"/>
      <w:bookmarkEnd xmlns:w="http://schemas.openxmlformats.org/wordprocessingml/2006/main" w:id="63"/>
      <w:bookmarkEnd xmlns:w="http://schemas.openxmlformats.org/wordprocessingml/2006/main" w:id="64"/>
      <w:bookmarkEnd xmlns:w="http://schemas.openxmlformats.org/wordprocessingml/2006/main" w:id="65"/>
      <w:bookmarkEnd xmlns:w="http://schemas.openxmlformats.org/wordprocessingml/2006/main" w:id="66"/>
      <w:bookmarkEnd xmlns:w="http://schemas.openxmlformats.org/wordprocessingml/2006/main" w:id="67"/>
      <w:bookmarkEnd xmlns:w="http://schemas.openxmlformats.org/wordprocessingml/2006/main" w:id="68"/>
      <w:bookmarkEnd xmlns:w="http://schemas.openxmlformats.org/wordprocessingml/2006/main" w:id="69"/>
      <w:bookmarkEnd xmlns:w="http://schemas.openxmlformats.org/wordprocessingml/2006/main" w:id="70"/>
      <w:bookmarkEnd xmlns:w="http://schemas.openxmlformats.org/wordprocessingml/2006/main" w:id="71"/>
      <w:bookmarkEnd xmlns:w="http://schemas.openxmlformats.org/wordprocessingml/2006/main" w:id="72"/>
      <w:bookmarkEnd xmlns:w="http://schemas.openxmlformats.org/wordprocessingml/2006/main" w:id="73"/>
      <w:bookmarkEnd xmlns:w="http://schemas.openxmlformats.org/wordprocessingml/2006/main" w:id="74"/>
      <w:bookmarkEnd xmlns:w="http://schemas.openxmlformats.org/wordprocessingml/2006/main" w:id="75"/>
      <w:bookmarkEnd xmlns:w="http://schemas.openxmlformats.org/wordprocessingml/2006/main" w:id="76"/>
      <w:bookmarkEnd xmlns:w="http://schemas.openxmlformats.org/wordprocessingml/2006/main" w:id="77"/>
      <w:bookmarkEnd xmlns:w="http://schemas.openxmlformats.org/wordprocessingml/2006/main" w:id="78"/>
      <w:bookmarkEnd xmlns:w="http://schemas.openxmlformats.org/wordprocessingml/2006/main" w:id="79"/>
      <w:bookmarkEnd xmlns:w="http://schemas.openxmlformats.org/wordprocessingml/2006/main" w:id="80"/>
      <w:bookmarkEnd xmlns:w="http://schemas.openxmlformats.org/wordprocessingml/2006/main" w:id="81"/>
      <w:bookmarkEnd xmlns:w="http://schemas.openxmlformats.org/wordprocessingml/2006/main" w:id="82"/>
      <w:bookmarkEnd xmlns:w="http://schemas.openxmlformats.org/wordprocessingml/2006/main" w:id="83"/>
    </w:p>
    <w:p w14:paraId="326FD1A9" w14:textId="77777777" w:rsidR="00BB222F" w:rsidRPr="0029259B" w:rsidRDefault="00BB222F" w:rsidP="008F699B">
      <w:pPr>
        <w:rPr>
          <w:rFonts w:ascii="Arial" w:hAnsi="Arial" w:cs="Arial"/>
        </w:rPr>
      </w:pPr>
    </w:p>
    <w:p w14:paraId="49AD892F" w14:textId="120D4EA2" w:rsidR="00BB222F" w:rsidRPr="0029259B" w:rsidRDefault="00BB222F" w:rsidP="00BB222F">
      <w:pPr xmlns:w="http://schemas.openxmlformats.org/wordprocessingml/2006/main">
        <w:rPr>
          <w:rFonts w:ascii="Arial" w:hAnsi="Arial" w:cs="Arial"/>
        </w:rPr>
      </w:pPr>
      <w:r xmlns:w="http://schemas.openxmlformats.org/wordprocessingml/2006/main" w:rsidRPr="0029259B">
        <w:rPr>
          <w:rFonts w:ascii="Arial" w:hAnsi="Arial" w:cs="Arial"/>
        </w:rPr>
        <w:t xml:space="preserve">Mục tiêu nhúng được sử dụng để kiểm tra chức năng và vấn đề đo lường bằng cách chạy mã, được xem xét trên MILS trên thiết bị. (Xác minh liên tiếp MILS-PILS).</w:t>
      </w:r>
    </w:p>
    <w:p w14:paraId="7654D6EF" w14:textId="77777777" w:rsidR="00BB222F" w:rsidRPr="0029259B" w:rsidRDefault="00BB222F" w:rsidP="00BB222F">
      <w:pPr>
        <w:rPr>
          <w:rFonts w:ascii="Arial" w:hAnsi="Arial" w:cs="Arial"/>
        </w:rPr>
      </w:pPr>
    </w:p>
    <w:p w14:paraId="2174A1AC" w14:textId="50959DD5" w:rsidR="00BB222F" w:rsidRPr="0029259B" w:rsidRDefault="00BB222F" w:rsidP="00BB222F">
      <w:pPr xmlns:w="http://schemas.openxmlformats.org/wordprocessingml/2006/main">
        <w:rPr>
          <w:rFonts w:ascii="Arial" w:hAnsi="Arial" w:cs="Arial"/>
        </w:rPr>
      </w:pPr>
      <w:r xmlns:w="http://schemas.openxmlformats.org/wordprocessingml/2006/main" w:rsidRPr="0029259B">
        <w:rPr>
          <w:rFonts w:ascii="Arial" w:hAnsi="Arial" w:cs="Arial"/>
        </w:rPr>
        <w:t xml:space="preserve">Nhưng ở giai đoạn xem xét thuật toán, không có môi trường để đo lường hiệu suất kể cả các thiết bị ngoại vi.</w:t>
      </w:r>
    </w:p>
    <w:p w14:paraId="6EF9B642" w14:textId="77777777" w:rsidR="00BB222F" w:rsidRPr="0029259B" w:rsidRDefault="00BB222F" w:rsidP="00BB222F">
      <w:pPr>
        <w:rPr>
          <w:rFonts w:ascii="Arial" w:hAnsi="Arial" w:cs="Arial"/>
        </w:rPr>
      </w:pPr>
    </w:p>
    <w:p w14:paraId="126B15E9" w14:textId="430CF7AD" w:rsidR="00BB222F" w:rsidRPr="0029259B" w:rsidRDefault="00BB222F" w:rsidP="00BB222F">
      <w:pPr xmlns:w="http://schemas.openxmlformats.org/wordprocessingml/2006/main">
        <w:rPr>
          <w:rFonts w:ascii="Arial" w:hAnsi="Arial" w:cs="Arial"/>
        </w:rPr>
      </w:pPr>
      <w:r xmlns:w="http://schemas.openxmlformats.org/wordprocessingml/2006/main" w:rsidRPr="0029259B">
        <w:rPr>
          <w:rFonts w:ascii="Arial" w:hAnsi="Arial" w:cs="Arial"/>
        </w:rPr>
        <w:t xml:space="preserve">Trong khi đó, nếu ước tính thời gian với các thiết bị ngoại vi, cần kết nối mã trình điều khiển với mã được tạo từ ứng dụng và đó là một nỗ lực cao đối với OEM không biết MCU.</w:t>
      </w:r>
    </w:p>
    <w:p w14:paraId="41C57434" w14:textId="77777777" w:rsidR="00BB222F" w:rsidRPr="0029259B" w:rsidRDefault="00BB222F" w:rsidP="00BB222F">
      <w:pPr>
        <w:rPr>
          <w:rFonts w:ascii="Arial" w:hAnsi="Arial" w:cs="Arial"/>
        </w:rPr>
      </w:pPr>
    </w:p>
    <w:p w14:paraId="313437A1" w14:textId="764A193B" w:rsidR="00BB222F" w:rsidRPr="0029259B" w:rsidRDefault="00DB40DB" w:rsidP="00BB222F">
      <w:pPr xmlns:w="http://schemas.openxmlformats.org/wordprocessingml/2006/main">
        <w:rPr>
          <w:rFonts w:ascii="Arial" w:hAnsi="Arial" w:cs="Arial"/>
        </w:rPr>
      </w:pPr>
      <w:r xmlns:w="http://schemas.openxmlformats.org/wordprocessingml/2006/main" w:rsidRPr="0029259B">
        <w:rPr>
          <w:rFonts w:ascii="Arial" w:hAnsi="Arial" w:cs="Arial"/>
        </w:rPr>
        <w:t xml:space="preserve">ET-VPF là công cụ hỗ trợ người dùng mô phỏng khối MATLAB Simulink (có thiết bị ngoại vi) trên Hardware ảo (Renesas RH850 virtual platform). ET-VPF sử dụng hộp công cụ Đồng mô phỏng để giao tiếp giữa MATLAB Simulink và ASTC VLAB.</w:t>
      </w:r>
    </w:p>
    <w:p w14:paraId="4DC6A940" w14:textId="77777777" w:rsidR="00BB222F" w:rsidRPr="0029259B" w:rsidRDefault="00BB222F" w:rsidP="00BB222F">
      <w:pPr>
        <w:rPr>
          <w:rFonts w:ascii="Arial" w:hAnsi="Arial" w:cs="Arial"/>
        </w:rPr>
      </w:pPr>
    </w:p>
    <w:p w14:paraId="3B46E6DE" w14:textId="6386935E" w:rsidR="00BB222F" w:rsidRPr="0029259B" w:rsidRDefault="00BB222F" w:rsidP="00BB222F">
      <w:pPr xmlns:w="http://schemas.openxmlformats.org/wordprocessingml/2006/main">
        <w:rPr>
          <w:rFonts w:ascii="Arial" w:hAnsi="Arial" w:cs="Arial"/>
        </w:rPr>
      </w:pPr>
      <w:r xmlns:w="http://schemas.openxmlformats.org/wordprocessingml/2006/main" w:rsidRPr="0029259B">
        <w:rPr>
          <w:rFonts w:ascii="Arial" w:hAnsi="Arial" w:cs="Arial"/>
        </w:rPr>
        <w:t xml:space="preserve">Mục đích là để ước tính thời gian ở giai đoạn đầu bằng cách chuẩn bị mã bao gồm mã trình điều khiển thiết bị ngoại vi xác minh chức năng và ước tính hiệu suất bằng cách thực hiện xác minh giáp lưng b/w MILS – ET-VPF.</w:t>
      </w:r>
    </w:p>
    <w:p w14:paraId="28A506B9" w14:textId="77777777" w:rsidR="00BB222F" w:rsidRPr="0029259B" w:rsidRDefault="00BB222F" w:rsidP="00BB222F">
      <w:pPr>
        <w:rPr>
          <w:rFonts w:ascii="Arial" w:hAnsi="Arial" w:cs="Arial"/>
        </w:rPr>
      </w:pPr>
    </w:p>
    <w:p w14:paraId="67A42E41" w14:textId="2F36FD5E" w:rsidR="00882CB3" w:rsidRPr="0029259B" w:rsidRDefault="00BB222F" w:rsidP="00BB222F">
      <w:pPr xmlns:w="http://schemas.openxmlformats.org/wordprocessingml/2006/main">
        <w:rPr>
          <w:rFonts w:ascii="Arial" w:hAnsi="Arial" w:cs="Arial"/>
        </w:rPr>
      </w:pPr>
      <w:r xmlns:w="http://schemas.openxmlformats.org/wordprocessingml/2006/main" w:rsidRPr="0029259B">
        <w:rPr>
          <w:rFonts w:ascii="Arial" w:hAnsi="Arial" w:cs="Arial"/>
        </w:rPr>
        <w:t xml:space="preserve">Bằng cách hỗ trợ ET-VPF, Renesas có thể cung cấp giải pháp MBD mới cho khách hàng thay vì các nhà cung cấp khác. Khi công nghệ này được áp dụng cho ET-VPF, Renesas sẽ có thể hỗ trợ HILS trong tương lai. Hiện tại, do có nhiều người dùng HILS, phương pháp này phải được khách hàng chấp nhận.</w:t>
      </w:r>
    </w:p>
    <w:p w14:paraId="3558E447" w14:textId="77777777" w:rsidR="00882CB3" w:rsidRPr="0029259B" w:rsidRDefault="00882CB3" w:rsidP="00BB222F">
      <w:pPr>
        <w:rPr>
          <w:rFonts w:ascii="Arial" w:hAnsi="Arial" w:cs="Arial"/>
        </w:rPr>
      </w:pPr>
    </w:p>
    <w:p w14:paraId="34B05DD6" w14:textId="73F19823" w:rsidR="00882CB3" w:rsidRPr="0029259B" w:rsidRDefault="00580BCC" w:rsidP="00882CB3">
      <w:pPr>
        <w:jc w:val="center"/>
        <w:rPr>
          <w:rFonts w:ascii="Arial" w:hAnsi="Arial" w:cs="Arial"/>
        </w:rPr>
      </w:pPr>
      <w:r w:rsidRPr="0029259B">
        <w:rPr>
          <w:rFonts w:ascii="Arial" w:hAnsi="Arial" w:cs="Arial"/>
          <w:noProof/>
        </w:rPr>
        <w:drawing>
          <wp:inline distT="0" distB="0" distL="0" distR="0" wp14:anchorId="1666683C" wp14:editId="00E4B987">
            <wp:extent cx="5002722" cy="2829464"/>
            <wp:effectExtent l="0" t="0" r="7620" b="9525"/>
            <wp:docPr id="2" name="Picture 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3795" cy="2847038"/>
                    </a:xfrm>
                    <a:prstGeom prst="rect">
                      <a:avLst/>
                    </a:prstGeom>
                  </pic:spPr>
                </pic:pic>
              </a:graphicData>
            </a:graphic>
          </wp:inline>
        </w:drawing>
      </w:r>
    </w:p>
    <w:p w14:paraId="37AD56AA" w14:textId="62634C35" w:rsidR="00882CB3" w:rsidRPr="0029259B" w:rsidRDefault="00580BCC" w:rsidP="00882CB3">
      <w:pPr>
        <w:jc w:val="center"/>
        <w:rPr>
          <w:rFonts w:ascii="Arial" w:hAnsi="Arial" w:cs="Arial"/>
        </w:rPr>
      </w:pPr>
      <w:r w:rsidRPr="0029259B">
        <w:rPr>
          <w:rFonts w:ascii="Arial" w:hAnsi="Arial" w:cs="Arial"/>
          <w:noProof/>
        </w:rPr>
        <w:drawing>
          <wp:inline distT="0" distB="0" distL="0" distR="0" wp14:anchorId="166F8777" wp14:editId="0D7C4EED">
            <wp:extent cx="4793628" cy="1716657"/>
            <wp:effectExtent l="0" t="0" r="698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628" cy="1716657"/>
                    </a:xfrm>
                    <a:prstGeom prst="rect">
                      <a:avLst/>
                    </a:prstGeom>
                  </pic:spPr>
                </pic:pic>
              </a:graphicData>
            </a:graphic>
          </wp:inline>
        </w:drawing>
      </w:r>
    </w:p>
    <w:p w14:paraId="0276E691" w14:textId="1DB04AA9" w:rsidR="00882CB3" w:rsidRPr="0029259B" w:rsidRDefault="00882CB3" w:rsidP="00882CB3">
      <w:pPr>
        <w:jc w:val="center"/>
        <w:rPr>
          <w:rFonts w:ascii="Arial" w:hAnsi="Arial" w:cs="Arial"/>
        </w:rPr>
      </w:pPr>
    </w:p>
    <w:p w14:paraId="272AB471" w14:textId="409FE789" w:rsidR="00500517" w:rsidRPr="0029259B" w:rsidRDefault="279317A4" w:rsidP="00AA306C">
      <w:pPr xmlns:w="http://schemas.openxmlformats.org/wordprocessingml/2006/main">
        <w:pStyle w:val="Caption"/>
        <w:jc w:val="center"/>
        <w:rPr>
          <w:rFonts w:ascii="Arial" w:hAnsi="Arial" w:cs="Arial"/>
          <w:b/>
          <w:bCs/>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1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1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68BD30D3" w:rsidRPr="0029259B">
        <w:rPr>
          <w:rFonts w:ascii="Arial" w:hAnsi="Arial" w:cs="Arial"/>
          <w:b/>
          <w:bCs/>
          <w:color w:val="auto"/>
        </w:rPr>
        <w:t xml:space="preserve">Tổng quan về </w:t>
      </w:r>
      <w:r xmlns:w="http://schemas.openxmlformats.org/wordprocessingml/2006/main" w:rsidR="68BD30D3" w:rsidRPr="0029259B">
        <w:rPr>
          <w:rFonts w:ascii="Arial" w:hAnsi="Arial" w:cs="Arial"/>
          <w:b/>
          <w:bCs/>
          <w:color w:val="auto"/>
          <w:lang w:val="pt-BR"/>
        </w:rPr>
        <w:t xml:space="preserve">Mục tiêu nhúng cho Nền tảng ảo</w:t>
      </w:r>
      <w:r xmlns:w="http://schemas.openxmlformats.org/wordprocessingml/2006/main" w:rsidR="003441F0" w:rsidRPr="0029259B">
        <w:rPr>
          <w:rFonts w:ascii="Arial" w:hAnsi="Arial" w:cs="Arial"/>
          <w:b/>
          <w:bCs/>
          <w:color w:val="auto"/>
        </w:rPr>
        <w:noBreakHyphen xmlns:w="http://schemas.openxmlformats.org/wordprocessingml/2006/main"/>
      </w:r>
      <w:r xmlns:w="http://schemas.openxmlformats.org/wordprocessingml/2006/main" w:rsidR="00500517" w:rsidRPr="0029259B">
        <w:rPr>
          <w:rFonts w:ascii="Arial" w:hAnsi="Arial" w:cs="Arial"/>
        </w:rPr>
        <w:br xmlns:w="http://schemas.openxmlformats.org/wordprocessingml/2006/main" w:type="page"/>
      </w:r>
    </w:p>
    <w:p w14:paraId="32EADB7F" w14:textId="7F27318E" w:rsidR="7BBEC54D" w:rsidRPr="0029259B" w:rsidRDefault="7BBEC54D" w:rsidP="3C0BE9D9">
      <w:pPr xmlns:w="http://schemas.openxmlformats.org/wordprocessingml/2006/main">
        <w:pStyle w:val="Heading2"/>
        <w:rPr>
          <w:rFonts w:cs="Arial"/>
        </w:rPr>
      </w:pPr>
      <w:bookmarkStart xmlns:w="http://schemas.openxmlformats.org/wordprocessingml/2006/main" w:id="84" w:name="_Toc2011163330"/>
      <w:bookmarkStart xmlns:w="http://schemas.openxmlformats.org/wordprocessingml/2006/main" w:id="85" w:name="_Toc1150621940"/>
      <w:bookmarkStart xmlns:w="http://schemas.openxmlformats.org/wordprocessingml/2006/main" w:id="86" w:name="_Toc943676363"/>
      <w:bookmarkStart xmlns:w="http://schemas.openxmlformats.org/wordprocessingml/2006/main" w:id="87" w:name="_Toc1773880028"/>
      <w:bookmarkStart xmlns:w="http://schemas.openxmlformats.org/wordprocessingml/2006/main" w:id="88" w:name="_Toc1351659982"/>
      <w:bookmarkStart xmlns:w="http://schemas.openxmlformats.org/wordprocessingml/2006/main" w:id="89" w:name="_Toc2144164735"/>
      <w:bookmarkStart xmlns:w="http://schemas.openxmlformats.org/wordprocessingml/2006/main" w:id="90" w:name="_Toc1713550308"/>
      <w:bookmarkStart xmlns:w="http://schemas.openxmlformats.org/wordprocessingml/2006/main" w:id="91" w:name="_Toc808195649"/>
      <w:bookmarkStart xmlns:w="http://schemas.openxmlformats.org/wordprocessingml/2006/main" w:id="92" w:name="_Toc1140182224"/>
      <w:bookmarkStart xmlns:w="http://schemas.openxmlformats.org/wordprocessingml/2006/main" w:id="93" w:name="_Toc647247616"/>
      <w:bookmarkStart xmlns:w="http://schemas.openxmlformats.org/wordprocessingml/2006/main" w:id="94" w:name="_Toc1910525297"/>
      <w:bookmarkStart xmlns:w="http://schemas.openxmlformats.org/wordprocessingml/2006/main" w:id="95" w:name="_Toc739892666"/>
      <w:bookmarkStart xmlns:w="http://schemas.openxmlformats.org/wordprocessingml/2006/main" w:id="96" w:name="_Toc1818236593"/>
      <w:bookmarkStart xmlns:w="http://schemas.openxmlformats.org/wordprocessingml/2006/main" w:id="97" w:name="_Toc111808078"/>
      <w:bookmarkStart xmlns:w="http://schemas.openxmlformats.org/wordprocessingml/2006/main" w:id="98" w:name="_Toc494734129"/>
      <w:bookmarkStart xmlns:w="http://schemas.openxmlformats.org/wordprocessingml/2006/main" w:id="99" w:name="_Toc1425686834"/>
      <w:bookmarkStart xmlns:w="http://schemas.openxmlformats.org/wordprocessingml/2006/main" w:id="100" w:name="_Toc1978302597"/>
      <w:bookmarkStart xmlns:w="http://schemas.openxmlformats.org/wordprocessingml/2006/main" w:id="101" w:name="_Toc1796432864"/>
      <w:bookmarkStart xmlns:w="http://schemas.openxmlformats.org/wordprocessingml/2006/main" w:id="102" w:name="_Toc1739843358"/>
      <w:bookmarkStart xmlns:w="http://schemas.openxmlformats.org/wordprocessingml/2006/main" w:id="103" w:name="_Toc1849278647"/>
      <w:bookmarkStart xmlns:w="http://schemas.openxmlformats.org/wordprocessingml/2006/main" w:id="104" w:name="_Toc1970579517"/>
      <w:bookmarkStart xmlns:w="http://schemas.openxmlformats.org/wordprocessingml/2006/main" w:id="105" w:name="_Toc1709218799"/>
      <w:bookmarkStart xmlns:w="http://schemas.openxmlformats.org/wordprocessingml/2006/main" w:id="106" w:name="_Toc1782380452"/>
      <w:bookmarkStart xmlns:w="http://schemas.openxmlformats.org/wordprocessingml/2006/main" w:id="107" w:name="_Toc330307381"/>
      <w:bookmarkStart xmlns:w="http://schemas.openxmlformats.org/wordprocessingml/2006/main" w:id="108" w:name="_Toc2145283914"/>
      <w:bookmarkStart xmlns:w="http://schemas.openxmlformats.org/wordprocessingml/2006/main" w:id="109" w:name="_Toc1905071810"/>
      <w:bookmarkStart xmlns:w="http://schemas.openxmlformats.org/wordprocessingml/2006/main" w:id="110" w:name="_Toc1688374853"/>
      <w:bookmarkStart xmlns:w="http://schemas.openxmlformats.org/wordprocessingml/2006/main" w:id="111" w:name="_Toc87588348"/>
      <w:bookmarkStart xmlns:w="http://schemas.openxmlformats.org/wordprocessingml/2006/main" w:id="112" w:name="_Toc1926818188"/>
      <w:bookmarkStart xmlns:w="http://schemas.openxmlformats.org/wordprocessingml/2006/main" w:id="113" w:name="_Toc1374801014"/>
      <w:bookmarkStart xmlns:w="http://schemas.openxmlformats.org/wordprocessingml/2006/main" w:id="114" w:name="_Toc122608902"/>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1.2 Môi trường điện tử vận </w:t>
      </w:r>
      <w:bookmarkStart xmlns:w="http://schemas.openxmlformats.org/wordprocessingml/2006/main" w:id="115" w:name="MATLAB_0"/>
      <w:bookmarkEnd xmlns:w="http://schemas.openxmlformats.org/wordprocessingml/2006/main" w:id="115"/>
      <w:r xmlns:w="http://schemas.openxmlformats.org/wordprocessingml/2006/main" w:rsidRPr="0029259B">
        <w:rPr>
          <w:rFonts w:cs="Arial"/>
        </w:rPr>
        <w:t xml:space="preserve">hành</w:t>
      </w:r>
      <w:bookmarkEnd xmlns:w="http://schemas.openxmlformats.org/wordprocessingml/2006/main" w:id="84"/>
      <w:bookmarkEnd xmlns:w="http://schemas.openxmlformats.org/wordprocessingml/2006/main" w:id="85"/>
      <w:bookmarkEnd xmlns:w="http://schemas.openxmlformats.org/wordprocessingml/2006/main" w:id="86"/>
      <w:bookmarkEnd xmlns:w="http://schemas.openxmlformats.org/wordprocessingml/2006/main" w:id="87"/>
      <w:bookmarkEnd xmlns:w="http://schemas.openxmlformats.org/wordprocessingml/2006/main" w:id="88"/>
      <w:bookmarkEnd xmlns:w="http://schemas.openxmlformats.org/wordprocessingml/2006/main" w:id="89"/>
      <w:bookmarkEnd xmlns:w="http://schemas.openxmlformats.org/wordprocessingml/2006/main" w:id="90"/>
      <w:bookmarkEnd xmlns:w="http://schemas.openxmlformats.org/wordprocessingml/2006/main" w:id="91"/>
      <w:bookmarkEnd xmlns:w="http://schemas.openxmlformats.org/wordprocessingml/2006/main" w:id="92"/>
      <w:bookmarkEnd xmlns:w="http://schemas.openxmlformats.org/wordprocessingml/2006/main" w:id="93"/>
      <w:bookmarkEnd xmlns:w="http://schemas.openxmlformats.org/wordprocessingml/2006/main" w:id="94"/>
      <w:bookmarkEnd xmlns:w="http://schemas.openxmlformats.org/wordprocessingml/2006/main" w:id="95"/>
      <w:bookmarkEnd xmlns:w="http://schemas.openxmlformats.org/wordprocessingml/2006/main" w:id="96"/>
      <w:bookmarkEnd xmlns:w="http://schemas.openxmlformats.org/wordprocessingml/2006/main" w:id="97"/>
      <w:bookmarkEnd xmlns:w="http://schemas.openxmlformats.org/wordprocessingml/2006/main" w:id="98"/>
      <w:bookmarkEnd xmlns:w="http://schemas.openxmlformats.org/wordprocessingml/2006/main" w:id="99"/>
      <w:bookmarkEnd xmlns:w="http://schemas.openxmlformats.org/wordprocessingml/2006/main" w:id="100"/>
      <w:bookmarkEnd xmlns:w="http://schemas.openxmlformats.org/wordprocessingml/2006/main" w:id="101"/>
      <w:bookmarkEnd xmlns:w="http://schemas.openxmlformats.org/wordprocessingml/2006/main" w:id="102"/>
      <w:bookmarkEnd xmlns:w="http://schemas.openxmlformats.org/wordprocessingml/2006/main" w:id="103"/>
      <w:bookmarkEnd xmlns:w="http://schemas.openxmlformats.org/wordprocessingml/2006/main" w:id="104"/>
      <w:bookmarkEnd xmlns:w="http://schemas.openxmlformats.org/wordprocessingml/2006/main" w:id="105"/>
      <w:bookmarkEnd xmlns:w="http://schemas.openxmlformats.org/wordprocessingml/2006/main" w:id="106"/>
      <w:bookmarkEnd xmlns:w="http://schemas.openxmlformats.org/wordprocessingml/2006/main" w:id="107"/>
      <w:bookmarkEnd xmlns:w="http://schemas.openxmlformats.org/wordprocessingml/2006/main" w:id="108"/>
      <w:bookmarkEnd xmlns:w="http://schemas.openxmlformats.org/wordprocessingml/2006/main" w:id="109"/>
      <w:bookmarkEnd xmlns:w="http://schemas.openxmlformats.org/wordprocessingml/2006/main" w:id="110"/>
      <w:bookmarkEnd xmlns:w="http://schemas.openxmlformats.org/wordprocessingml/2006/main" w:id="111"/>
      <w:bookmarkEnd xmlns:w="http://schemas.openxmlformats.org/wordprocessingml/2006/main" w:id="112"/>
      <w:bookmarkEnd xmlns:w="http://schemas.openxmlformats.org/wordprocessingml/2006/main" w:id="113"/>
      <w:bookmarkEnd xmlns:w="http://schemas.openxmlformats.org/wordprocessingml/2006/main" w:id="114"/>
    </w:p>
    <w:p w14:paraId="4793C66E" w14:textId="103EF778" w:rsidR="3C0BE9D9" w:rsidRPr="0029259B" w:rsidRDefault="3C0BE9D9" w:rsidP="3C0BE9D9">
      <w:pPr>
        <w:rPr>
          <w:rFonts w:ascii="Arial" w:hAnsi="Arial" w:cs="Arial"/>
          <w:szCs w:val="18"/>
        </w:rPr>
      </w:pPr>
    </w:p>
    <w:p w14:paraId="23980555" w14:textId="42AF9545" w:rsidR="00D72838" w:rsidRPr="0029259B" w:rsidRDefault="00C440EB" w:rsidP="00D72838">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Các mô tả dưới đây là các yêu cầu hệ thống đối với ET-VPF.</w:t>
      </w:r>
    </w:p>
    <w:p w14:paraId="2A1EBDED" w14:textId="7868E9F0" w:rsidR="00D72838" w:rsidRPr="0029259B" w:rsidRDefault="00D72838" w:rsidP="00D72838">
      <w:pPr>
        <w:rPr>
          <w:rFonts w:ascii="Arial" w:hAnsi="Arial" w:cs="Arial"/>
          <w:szCs w:val="18"/>
        </w:rPr>
      </w:pPr>
    </w:p>
    <w:p w14:paraId="02F16443" w14:textId="5714958E" w:rsidR="00D4391E" w:rsidRPr="0029259B" w:rsidRDefault="00D72838" w:rsidP="00763C45">
      <w:pPr xmlns:w="http://schemas.openxmlformats.org/wordprocessingml/2006/main">
        <w:pStyle w:val="ListBullet"/>
        <w:widowControl/>
        <w:numPr>
          <w:ilvl w:val="1"/>
          <w:numId w:val="9"/>
        </w:numPr>
        <w:tabs>
          <w:tab w:val="left" w:pos="450"/>
        </w:tabs>
        <w:spacing w:line="300" w:lineRule="exact"/>
        <w:jc w:val="left"/>
        <w:rPr>
          <w:rFonts w:ascii="Arial" w:eastAsia="MS Gothic" w:hAnsi="Arial" w:cs="Arial"/>
          <w:kern w:val="0"/>
          <w:szCs w:val="18"/>
        </w:rPr>
      </w:pPr>
      <w:r xmlns:w="http://schemas.openxmlformats.org/wordprocessingml/2006/main" w:rsidRPr="0029259B">
        <w:rPr>
          <w:rFonts w:ascii="Arial" w:eastAsia="MS Gothic" w:hAnsi="Arial" w:cs="Arial"/>
          <w:kern w:val="0"/>
          <w:szCs w:val="18"/>
        </w:rPr>
        <w:t xml:space="preserve">Môi trường phần cứng</w:t>
      </w:r>
    </w:p>
    <w:p w14:paraId="16964F5F" w14:textId="77777777" w:rsidR="00C3431F" w:rsidRPr="0029259B" w:rsidRDefault="00C3431F" w:rsidP="00763C45">
      <w:pPr xmlns:w="http://schemas.openxmlformats.org/wordprocessingml/2006/main">
        <w:pStyle w:val="ListBullet"/>
        <w:widowControl/>
        <w:numPr>
          <w:ilvl w:val="0"/>
          <w:numId w:val="4"/>
        </w:numPr>
        <w:tabs>
          <w:tab w:val="left" w:pos="450"/>
        </w:tabs>
        <w:spacing w:line="300" w:lineRule="exact"/>
        <w:jc w:val="left"/>
        <w:rPr>
          <w:rFonts w:ascii="Arial" w:eastAsia="MS Gothic" w:hAnsi="Arial" w:cs="Arial"/>
          <w:kern w:val="0"/>
          <w:szCs w:val="18"/>
        </w:rPr>
      </w:pPr>
      <w:r xmlns:w="http://schemas.openxmlformats.org/wordprocessingml/2006/main" w:rsidRPr="0029259B">
        <w:rPr>
          <w:rFonts w:ascii="Arial" w:eastAsia="MS Gothic" w:hAnsi="Arial" w:cs="Arial"/>
          <w:kern w:val="0"/>
          <w:szCs w:val="18"/>
        </w:rPr>
        <w:t xml:space="preserve">Hệ điều hành: </w:t>
      </w:r>
      <w:r xmlns:w="http://schemas.openxmlformats.org/wordprocessingml/2006/main" w:rsidRPr="0029259B">
        <w:rPr>
          <w:rFonts w:ascii="Arial" w:eastAsia="MS Gothic" w:hAnsi="Arial" w:cs="Arial"/>
          <w:kern w:val="0"/>
          <w:szCs w:val="18"/>
        </w:rPr>
        <w:tab xmlns:w="http://schemas.openxmlformats.org/wordprocessingml/2006/main"/>
      </w:r>
      <w:r xmlns:w="http://schemas.openxmlformats.org/wordprocessingml/2006/main" w:rsidRPr="0029259B">
        <w:rPr>
          <w:rFonts w:ascii="Arial" w:eastAsia="MS Gothic" w:hAnsi="Arial" w:cs="Arial"/>
          <w:kern w:val="0"/>
          <w:szCs w:val="18"/>
        </w:rPr>
        <w:tab xmlns:w="http://schemas.openxmlformats.org/wordprocessingml/2006/main"/>
      </w:r>
      <w:r xmlns:w="http://schemas.openxmlformats.org/wordprocessingml/2006/main" w:rsidRPr="0029259B">
        <w:rPr>
          <w:rFonts w:ascii="Arial" w:eastAsia="MS Gothic" w:hAnsi="Arial" w:cs="Arial"/>
          <w:kern w:val="0"/>
          <w:szCs w:val="18"/>
        </w:rPr>
        <w:t xml:space="preserve">Microsoft Windows® 10 (64-bit)</w:t>
      </w:r>
    </w:p>
    <w:p w14:paraId="1F6FA6A9" w14:textId="77777777" w:rsidR="00C3431F" w:rsidRPr="0029259B" w:rsidRDefault="00C3431F" w:rsidP="00813D44">
      <w:pPr xmlns:w="http://schemas.openxmlformats.org/wordprocessingml/2006/main">
        <w:pStyle w:val="ListBullet"/>
        <w:widowControl/>
        <w:tabs>
          <w:tab w:val="left" w:pos="450"/>
        </w:tabs>
        <w:spacing w:line="300" w:lineRule="exact"/>
        <w:ind w:left="1170"/>
        <w:jc w:val="left"/>
        <w:rPr>
          <w:rFonts w:ascii="Arial" w:eastAsia="MS Gothic" w:hAnsi="Arial" w:cs="Arial"/>
          <w:kern w:val="0"/>
          <w:szCs w:val="18"/>
        </w:rPr>
      </w:pPr>
      <w:r xmlns:w="http://schemas.openxmlformats.org/wordprocessingml/2006/main" w:rsidRPr="0029259B">
        <w:rPr>
          <w:rFonts w:ascii="Arial" w:eastAsia="MS Gothic" w:hAnsi="Arial" w:cs="Arial"/>
          <w:kern w:val="0"/>
          <w:szCs w:val="18"/>
        </w:rPr>
        <w:tab xmlns:w="http://schemas.openxmlformats.org/wordprocessingml/2006/main"/>
      </w:r>
      <w:r xmlns:w="http://schemas.openxmlformats.org/wordprocessingml/2006/main" w:rsidRPr="0029259B">
        <w:rPr>
          <w:rFonts w:ascii="Arial" w:eastAsia="MS Gothic" w:hAnsi="Arial" w:cs="Arial"/>
          <w:kern w:val="0"/>
          <w:szCs w:val="18"/>
        </w:rPr>
        <w:tab xmlns:w="http://schemas.openxmlformats.org/wordprocessingml/2006/main"/>
      </w:r>
      <w:r xmlns:w="http://schemas.openxmlformats.org/wordprocessingml/2006/main" w:rsidRPr="0029259B">
        <w:rPr>
          <w:rFonts w:ascii="Arial" w:eastAsia="MS Gothic" w:hAnsi="Arial" w:cs="Arial"/>
          <w:kern w:val="0"/>
          <w:szCs w:val="18"/>
        </w:rPr>
        <w:tab xmlns:w="http://schemas.openxmlformats.org/wordprocessingml/2006/main"/>
      </w:r>
      <w:r xmlns:w="http://schemas.openxmlformats.org/wordprocessingml/2006/main" w:rsidRPr="0029259B">
        <w:rPr>
          <w:rFonts w:ascii="Arial" w:eastAsia="MS Gothic" w:hAnsi="Arial" w:cs="Arial"/>
          <w:kern w:val="0"/>
          <w:szCs w:val="18"/>
        </w:rPr>
        <w:tab xmlns:w="http://schemas.openxmlformats.org/wordprocessingml/2006/main"/>
      </w:r>
      <w:r xmlns:w="http://schemas.openxmlformats.org/wordprocessingml/2006/main" w:rsidRPr="0029259B">
        <w:rPr>
          <w:rFonts w:ascii="Arial" w:eastAsia="MS Gothic" w:hAnsi="Arial" w:cs="Arial"/>
          <w:kern w:val="0"/>
          <w:szCs w:val="18"/>
        </w:rPr>
        <w:t xml:space="preserve">* Phiên bản này chỉ thử nghiệm trên Windows 64-bit</w:t>
      </w:r>
    </w:p>
    <w:p w14:paraId="57612044" w14:textId="59B06090" w:rsidR="00D4391E" w:rsidRPr="0029259B" w:rsidRDefault="00D4391E" w:rsidP="00763C45">
      <w:pPr xmlns:w="http://schemas.openxmlformats.org/wordprocessingml/2006/main">
        <w:pStyle w:val="ListParagraph"/>
        <w:numPr>
          <w:ilvl w:val="0"/>
          <w:numId w:val="4"/>
        </w:numPr>
        <w:rPr>
          <w:rFonts w:ascii="Arial" w:hAnsi="Arial" w:cs="Arial"/>
          <w:kern w:val="0"/>
          <w:szCs w:val="18"/>
        </w:rPr>
      </w:pPr>
      <w:r xmlns:w="http://schemas.openxmlformats.org/wordprocessingml/2006/main" w:rsidRPr="0029259B">
        <w:rPr>
          <w:rFonts w:ascii="Arial" w:hAnsi="Arial" w:cs="Arial"/>
          <w:kern w:val="0"/>
          <w:szCs w:val="18"/>
        </w:rPr>
        <w:t xml:space="preserve">Bộ xử lý: </w:t>
      </w:r>
      <w:r xmlns:w="http://schemas.openxmlformats.org/wordprocessingml/2006/main" w:rsidRPr="0029259B">
        <w:rPr>
          <w:rFonts w:ascii="Arial" w:hAnsi="Arial" w:cs="Arial"/>
          <w:kern w:val="0"/>
          <w:szCs w:val="18"/>
        </w:rPr>
        <w:tab xmlns:w="http://schemas.openxmlformats.org/wordprocessingml/2006/main"/>
      </w:r>
      <w:r xmlns:w="http://schemas.openxmlformats.org/wordprocessingml/2006/main" w:rsidRPr="0029259B">
        <w:rPr>
          <w:rFonts w:ascii="Arial" w:hAnsi="Arial" w:cs="Arial"/>
          <w:kern w:val="0"/>
          <w:szCs w:val="18"/>
        </w:rPr>
        <w:tab xmlns:w="http://schemas.openxmlformats.org/wordprocessingml/2006/main"/>
      </w:r>
      <w:r xmlns:w="http://schemas.openxmlformats.org/wordprocessingml/2006/main" w:rsidR="00487E04" w:rsidRPr="0029259B">
        <w:rPr>
          <w:rFonts w:ascii="Arial" w:hAnsi="Arial" w:cs="Arial"/>
          <w:kern w:val="0"/>
          <w:szCs w:val="18"/>
        </w:rPr>
        <w:tab xmlns:w="http://schemas.openxmlformats.org/wordprocessingml/2006/main"/>
      </w:r>
      <w:r xmlns:w="http://schemas.openxmlformats.org/wordprocessingml/2006/main" w:rsidRPr="0029259B">
        <w:rPr>
          <w:rFonts w:ascii="Arial" w:hAnsi="Arial" w:cs="Arial"/>
          <w:kern w:val="0"/>
          <w:szCs w:val="18"/>
        </w:rPr>
        <w:t xml:space="preserve">1 GHz trở lên (hỗ trợ siêu phân luồng hoặc CPU đa lõi)</w:t>
      </w:r>
    </w:p>
    <w:p w14:paraId="33DAF9A2" w14:textId="6341E476" w:rsidR="00D4391E" w:rsidRPr="0029259B" w:rsidRDefault="00D4391E" w:rsidP="00763C45">
      <w:pPr xmlns:w="http://schemas.openxmlformats.org/wordprocessingml/2006/main">
        <w:pStyle w:val="ListParagraph"/>
        <w:numPr>
          <w:ilvl w:val="0"/>
          <w:numId w:val="4"/>
        </w:numPr>
        <w:rPr>
          <w:rFonts w:ascii="Arial" w:hAnsi="Arial" w:cs="Arial"/>
          <w:kern w:val="0"/>
          <w:szCs w:val="18"/>
        </w:rPr>
      </w:pPr>
      <w:r xmlns:w="http://schemas.openxmlformats.org/wordprocessingml/2006/main" w:rsidRPr="0029259B">
        <w:rPr>
          <w:rFonts w:ascii="Arial" w:hAnsi="Arial" w:cs="Arial"/>
          <w:kern w:val="0"/>
          <w:szCs w:val="18"/>
        </w:rPr>
        <w:t xml:space="preserve">Bộ nhớ chính: </w:t>
      </w:r>
      <w:r xmlns:w="http://schemas.openxmlformats.org/wordprocessingml/2006/main" w:rsidRPr="0029259B">
        <w:rPr>
          <w:rFonts w:ascii="Arial" w:hAnsi="Arial" w:cs="Arial"/>
          <w:kern w:val="0"/>
          <w:szCs w:val="18"/>
        </w:rPr>
        <w:tab xmlns:w="http://schemas.openxmlformats.org/wordprocessingml/2006/main"/>
      </w:r>
      <w:r xmlns:w="http://schemas.openxmlformats.org/wordprocessingml/2006/main" w:rsidR="000423B5" w:rsidRPr="0029259B">
        <w:rPr>
          <w:rFonts w:ascii="Arial" w:hAnsi="Arial" w:cs="Arial"/>
          <w:kern w:val="0"/>
          <w:szCs w:val="18"/>
        </w:rPr>
        <w:tab xmlns:w="http://schemas.openxmlformats.org/wordprocessingml/2006/main"/>
      </w:r>
      <w:r xmlns:w="http://schemas.openxmlformats.org/wordprocessingml/2006/main" w:rsidRPr="0029259B">
        <w:rPr>
          <w:rFonts w:ascii="Arial" w:hAnsi="Arial" w:cs="Arial"/>
          <w:kern w:val="0"/>
          <w:szCs w:val="18"/>
        </w:rPr>
        <w:t xml:space="preserve">khuyến nghị 4 GB trở lên</w:t>
      </w:r>
    </w:p>
    <w:p w14:paraId="1D877C95" w14:textId="77777777" w:rsidR="00D72838" w:rsidRPr="0029259B" w:rsidRDefault="00D72838" w:rsidP="00D4391E">
      <w:pPr>
        <w:pStyle w:val="-"/>
        <w:tabs>
          <w:tab w:val="left" w:pos="2835"/>
          <w:tab w:val="left" w:pos="3060"/>
        </w:tabs>
        <w:ind w:left="630" w:hanging="180"/>
        <w:rPr>
          <w:rFonts w:cs="Arial"/>
        </w:rPr>
      </w:pPr>
    </w:p>
    <w:p w14:paraId="43292EC7" w14:textId="1E96C380" w:rsidR="00D72838" w:rsidRPr="0029259B" w:rsidRDefault="00D72838" w:rsidP="00763C45">
      <w:pPr xmlns:w="http://schemas.openxmlformats.org/wordprocessingml/2006/main">
        <w:pStyle w:val="ListBullet"/>
        <w:widowControl/>
        <w:numPr>
          <w:ilvl w:val="1"/>
          <w:numId w:val="9"/>
        </w:numPr>
        <w:tabs>
          <w:tab w:val="left" w:pos="450"/>
        </w:tabs>
        <w:spacing w:line="300" w:lineRule="exact"/>
        <w:jc w:val="left"/>
        <w:rPr>
          <w:rFonts w:ascii="Arial" w:eastAsia="MS Gothic" w:hAnsi="Arial" w:cs="Arial"/>
          <w:kern w:val="0"/>
          <w:szCs w:val="21"/>
        </w:rPr>
      </w:pPr>
      <w:r xmlns:w="http://schemas.openxmlformats.org/wordprocessingml/2006/main" w:rsidRPr="0029259B">
        <w:rPr>
          <w:rFonts w:ascii="Arial" w:eastAsia="MS Gothic" w:hAnsi="Arial" w:cs="Arial"/>
          <w:kern w:val="0"/>
          <w:szCs w:val="18"/>
        </w:rPr>
        <w:t xml:space="preserve">Môi trường </w:t>
      </w:r>
      <w:r xmlns:w="http://schemas.openxmlformats.org/wordprocessingml/2006/main" w:rsidRPr="0029259B">
        <w:rPr>
          <w:rFonts w:ascii="Arial" w:eastAsia="MS Gothic" w:hAnsi="Arial" w:cs="Arial"/>
          <w:kern w:val="0"/>
          <w:szCs w:val="18"/>
          <w:lang w:val="fr-FR"/>
        </w:rPr>
        <w:t xml:space="preserve">phần mềm</w:t>
      </w:r>
    </w:p>
    <w:p w14:paraId="16C600E9" w14:textId="1A865EEB" w:rsidR="00D4391E" w:rsidRPr="0029259B" w:rsidRDefault="000423B5" w:rsidP="00763C45">
      <w:pPr xmlns:w="http://schemas.openxmlformats.org/wordprocessingml/2006/main">
        <w:pStyle w:val="ListBullet"/>
        <w:widowControl/>
        <w:numPr>
          <w:ilvl w:val="0"/>
          <w:numId w:val="5"/>
        </w:numPr>
        <w:tabs>
          <w:tab w:val="left" w:pos="450"/>
        </w:tabs>
        <w:spacing w:line="300" w:lineRule="exact"/>
        <w:ind w:left="1170"/>
        <w:jc w:val="left"/>
        <w:rPr>
          <w:rFonts w:ascii="Arial" w:eastAsia="MS Gothic" w:hAnsi="Arial" w:cs="Arial"/>
          <w:kern w:val="0"/>
          <w:szCs w:val="21"/>
        </w:rPr>
      </w:pPr>
      <w:r xmlns:w="http://schemas.openxmlformats.org/wordprocessingml/2006/main" w:rsidRPr="0029259B">
        <w:rPr>
          <w:rFonts w:ascii="Arial" w:hAnsi="Arial" w:cs="Arial"/>
          <w:kern w:val="0"/>
          <w:szCs w:val="21"/>
        </w:rPr>
        <w:t xml:space="preserve">Các sản phẩm MATLAB và Simulink (từ The MathWorks, Inc.)</w:t>
      </w:r>
    </w:p>
    <w:p w14:paraId="42B34C0B" w14:textId="77777777" w:rsidR="00D72838" w:rsidRPr="0029259B" w:rsidRDefault="00D72838" w:rsidP="000423B5">
      <w:pPr xmlns:w="http://schemas.openxmlformats.org/wordprocessingml/2006/main">
        <w:pStyle w:val="BodyText"/>
        <w:widowControl/>
        <w:spacing w:line="300" w:lineRule="exact"/>
        <w:ind w:left="1440" w:right="0"/>
        <w:jc w:val="left"/>
        <w:rPr>
          <w:rFonts w:ascii="Arial" w:hAnsi="Arial" w:cs="Arial"/>
          <w:kern w:val="0"/>
          <w:szCs w:val="18"/>
          <w:u w:val="single"/>
          <w:lang w:val="pt-BR"/>
        </w:rPr>
      </w:pPr>
      <w:r xmlns:w="http://schemas.openxmlformats.org/wordprocessingml/2006/main" w:rsidRPr="0029259B">
        <w:rPr>
          <w:rFonts w:ascii="Arial" w:hAnsi="Arial" w:cs="Arial"/>
          <w:kern w:val="0"/>
          <w:szCs w:val="18"/>
          <w:u w:val="single"/>
          <w:lang w:val="pt-BR"/>
        </w:rPr>
        <w:t xml:space="preserve">cửa sổ 10</w:t>
      </w:r>
    </w:p>
    <w:p w14:paraId="73790E58" w14:textId="2A512393" w:rsidR="00D72838" w:rsidRPr="005B2A48" w:rsidRDefault="00D72838" w:rsidP="000423B5">
      <w:pPr xmlns:w="http://schemas.openxmlformats.org/wordprocessingml/2006/main">
        <w:pStyle w:val="BodyText"/>
        <w:widowControl/>
        <w:spacing w:line="300" w:lineRule="exact"/>
        <w:ind w:left="1440" w:right="0"/>
        <w:jc w:val="left"/>
        <w:rPr>
          <w:rFonts w:ascii="Arial" w:hAnsi="Arial" w:cs="Arial"/>
          <w:kern w:val="0"/>
          <w:szCs w:val="18"/>
          <w:highlight w:val="yellow"/>
          <w:lang w:val="pt-BR"/>
        </w:rPr>
      </w:pPr>
      <w:commentRangeStart xmlns:w="http://schemas.openxmlformats.org/wordprocessingml/2006/main" w:id="116"/>
      <w:r xmlns:w="http://schemas.openxmlformats.org/wordprocessingml/2006/main" w:rsidRPr="005B2A48">
        <w:rPr>
          <w:rFonts w:ascii="Arial" w:hAnsi="Arial" w:cs="Arial"/>
          <w:kern w:val="0"/>
          <w:szCs w:val="18"/>
          <w:highlight w:val="yellow"/>
          <w:lang w:val="pt-BR"/>
        </w:rPr>
        <w:t xml:space="preserve">MATLAB </w:t>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005639A8" w:rsidRPr="005B2A48">
        <w:rPr>
          <w:rFonts w:ascii="Arial" w:hAnsi="Arial" w:cs="Arial"/>
          <w:kern w:val="0"/>
          <w:szCs w:val="18"/>
          <w:highlight w:val="yellow"/>
          <w:lang w:val="pt-BR"/>
        </w:rPr>
        <w:t xml:space="preserve">V9.10 (R2021a) </w:t>
      </w:r>
      <w:r xmlns:w="http://schemas.openxmlformats.org/wordprocessingml/2006/main" w:rsidR="00293D73">
        <w:rPr>
          <w:rFonts w:ascii="Arial" w:hAnsi="Arial" w:cs="Arial"/>
          <w:kern w:val="0"/>
          <w:szCs w:val="18"/>
          <w:highlight w:val="yellow"/>
          <w:lang w:val="vi-VN"/>
        </w:rPr>
        <w:t xml:space="preserve">, </w:t>
      </w:r>
      <w:r xmlns:w="http://schemas.openxmlformats.org/wordprocessingml/2006/main" w:rsidR="00DB6DD1" w:rsidRPr="005B2A48">
        <w:rPr>
          <w:rFonts w:ascii="Arial" w:hAnsi="Arial" w:cs="Arial"/>
          <w:kern w:val="0"/>
          <w:szCs w:val="18"/>
          <w:highlight w:val="yellow"/>
          <w:lang w:val="pt-BR"/>
        </w:rPr>
        <w:t xml:space="preserve">V9.3 (R2017b)</w:t>
      </w:r>
    </w:p>
    <w:p w14:paraId="062849B2" w14:textId="05CE78DA" w:rsidR="00D72838" w:rsidRPr="005B2A48" w:rsidRDefault="00D72838" w:rsidP="000423B5">
      <w:pPr xmlns:w="http://schemas.openxmlformats.org/wordprocessingml/2006/main">
        <w:pStyle w:val="BodyText"/>
        <w:widowControl/>
        <w:spacing w:line="300" w:lineRule="exact"/>
        <w:ind w:left="1440" w:right="0"/>
        <w:jc w:val="left"/>
        <w:rPr>
          <w:rFonts w:ascii="Arial" w:hAnsi="Arial" w:cs="Arial"/>
          <w:kern w:val="0"/>
          <w:szCs w:val="18"/>
          <w:highlight w:val="yellow"/>
          <w:lang w:val="pt-BR"/>
        </w:rPr>
      </w:pPr>
      <w:r xmlns:w="http://schemas.openxmlformats.org/wordprocessingml/2006/main" w:rsidRPr="005B2A48">
        <w:rPr>
          <w:rFonts w:ascii="Arial" w:hAnsi="Arial" w:cs="Arial"/>
          <w:kern w:val="0"/>
          <w:szCs w:val="18"/>
          <w:highlight w:val="yellow"/>
          <w:lang w:val="pt-BR"/>
        </w:rPr>
        <w:t xml:space="preserve">Simulink </w:t>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005639A8" w:rsidRPr="005B2A48">
        <w:rPr>
          <w:rFonts w:ascii="Arial" w:hAnsi="Arial" w:cs="Arial"/>
          <w:kern w:val="0"/>
          <w:szCs w:val="18"/>
          <w:highlight w:val="yellow"/>
          <w:lang w:val="pt-BR"/>
        </w:rPr>
        <w:t xml:space="preserve">V10.3 (R2021a) </w:t>
      </w:r>
      <w:r xmlns:w="http://schemas.openxmlformats.org/wordprocessingml/2006/main" w:rsidR="00293D73">
        <w:rPr>
          <w:rFonts w:ascii="Arial" w:hAnsi="Arial" w:cs="Arial"/>
          <w:kern w:val="0"/>
          <w:szCs w:val="18"/>
          <w:highlight w:val="yellow"/>
          <w:lang w:val="vi-VN"/>
        </w:rPr>
        <w:t xml:space="preserve">, </w:t>
      </w:r>
      <w:r xmlns:w="http://schemas.openxmlformats.org/wordprocessingml/2006/main" w:rsidR="00DB6DD1" w:rsidRPr="005B2A48">
        <w:rPr>
          <w:rFonts w:ascii="Arial" w:hAnsi="Arial" w:cs="Arial"/>
          <w:kern w:val="0"/>
          <w:szCs w:val="18"/>
          <w:highlight w:val="yellow"/>
          <w:lang w:val="pt-BR"/>
        </w:rPr>
        <w:t xml:space="preserve">V9.3 (R2017b)</w:t>
      </w:r>
    </w:p>
    <w:p w14:paraId="529FF1BA" w14:textId="5CFEEA62" w:rsidR="00D72838" w:rsidRPr="005B2A48" w:rsidRDefault="00D72838" w:rsidP="00DB6DD1">
      <w:pPr xmlns:w="http://schemas.openxmlformats.org/wordprocessingml/2006/main">
        <w:pStyle w:val="BodyText"/>
        <w:widowControl/>
        <w:spacing w:line="300" w:lineRule="exact"/>
        <w:ind w:left="2160" w:right="0" w:hanging="720"/>
        <w:jc w:val="left"/>
        <w:rPr>
          <w:rFonts w:ascii="Arial" w:hAnsi="Arial" w:cs="Arial"/>
          <w:kern w:val="0"/>
          <w:szCs w:val="18"/>
          <w:highlight w:val="yellow"/>
          <w:lang w:val="pt-BR"/>
        </w:rPr>
      </w:pPr>
      <w:r xmlns:w="http://schemas.openxmlformats.org/wordprocessingml/2006/main" w:rsidRPr="005B2A48">
        <w:rPr>
          <w:rFonts w:ascii="Arial" w:hAnsi="Arial" w:cs="Arial"/>
          <w:kern w:val="0"/>
          <w:szCs w:val="18"/>
          <w:highlight w:val="yellow"/>
          <w:lang w:val="pt-BR"/>
        </w:rPr>
        <w:t xml:space="preserve">Luồng trạng thái </w:t>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005639A8" w:rsidRPr="005B2A48">
        <w:rPr>
          <w:rFonts w:ascii="Arial" w:hAnsi="Arial" w:cs="Arial"/>
          <w:kern w:val="0"/>
          <w:szCs w:val="18"/>
          <w:highlight w:val="yellow"/>
          <w:lang w:val="pt-BR"/>
        </w:rPr>
        <w:t xml:space="preserve">V10.4 (R2021a) </w:t>
      </w:r>
      <w:r xmlns:w="http://schemas.openxmlformats.org/wordprocessingml/2006/main" w:rsidR="00293D73">
        <w:rPr>
          <w:rFonts w:ascii="Arial" w:hAnsi="Arial" w:cs="Arial"/>
          <w:kern w:val="0"/>
          <w:szCs w:val="18"/>
          <w:highlight w:val="yellow"/>
          <w:lang w:val="vi-VN"/>
        </w:rPr>
        <w:t xml:space="preserve">, </w:t>
      </w:r>
      <w:r xmlns:w="http://schemas.openxmlformats.org/wordprocessingml/2006/main" w:rsidR="00DB6DD1" w:rsidRPr="005B2A48">
        <w:rPr>
          <w:rFonts w:ascii="Arial" w:hAnsi="Arial" w:cs="Arial"/>
          <w:kern w:val="0"/>
          <w:szCs w:val="18"/>
          <w:highlight w:val="yellow"/>
          <w:lang w:val="pt-BR"/>
        </w:rPr>
        <w:t xml:space="preserve">V9.0 (R2017b)</w:t>
      </w:r>
    </w:p>
    <w:p w14:paraId="5D095206" w14:textId="3A728B5E" w:rsidR="00D72838" w:rsidRPr="005B2A48" w:rsidRDefault="00D72838" w:rsidP="000423B5">
      <w:pPr xmlns:w="http://schemas.openxmlformats.org/wordprocessingml/2006/main">
        <w:pStyle w:val="BodyText"/>
        <w:widowControl/>
        <w:spacing w:line="300" w:lineRule="exact"/>
        <w:ind w:left="1440" w:right="0"/>
        <w:jc w:val="left"/>
        <w:rPr>
          <w:rFonts w:ascii="Arial" w:hAnsi="Arial" w:cs="Arial"/>
          <w:kern w:val="0"/>
          <w:szCs w:val="18"/>
          <w:highlight w:val="yellow"/>
          <w:lang w:val="pt-BR"/>
        </w:rPr>
      </w:pPr>
      <w:r xmlns:w="http://schemas.openxmlformats.org/wordprocessingml/2006/main" w:rsidRPr="005B2A48">
        <w:rPr>
          <w:rFonts w:ascii="Arial" w:hAnsi="Arial" w:cs="Arial"/>
          <w:kern w:val="0"/>
          <w:szCs w:val="18"/>
          <w:highlight w:val="yellow"/>
          <w:lang w:val="pt-BR"/>
        </w:rPr>
        <w:t xml:space="preserve">MATLAB Coder </w:t>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005E4FE8" w:rsidRPr="005B2A48">
        <w:rPr>
          <w:rFonts w:ascii="Arial" w:hAnsi="Arial" w:cs="Arial"/>
          <w:kern w:val="0"/>
          <w:szCs w:val="18"/>
          <w:highlight w:val="yellow"/>
          <w:lang w:val="pt-BR"/>
        </w:rPr>
        <w:t xml:space="preserve">V5.2 (R2021a) </w:t>
      </w:r>
      <w:r xmlns:w="http://schemas.openxmlformats.org/wordprocessingml/2006/main" w:rsidR="00293D73">
        <w:rPr>
          <w:rFonts w:ascii="Arial" w:hAnsi="Arial" w:cs="Arial"/>
          <w:kern w:val="0"/>
          <w:szCs w:val="18"/>
          <w:highlight w:val="yellow"/>
          <w:lang w:val="vi-VN"/>
        </w:rPr>
        <w:t xml:space="preserve">, </w:t>
      </w:r>
      <w:r xmlns:w="http://schemas.openxmlformats.org/wordprocessingml/2006/main" w:rsidR="00DB6DD1" w:rsidRPr="005B2A48">
        <w:rPr>
          <w:rFonts w:ascii="Arial" w:hAnsi="Arial" w:cs="Arial"/>
          <w:kern w:val="0"/>
          <w:szCs w:val="18"/>
          <w:highlight w:val="yellow"/>
          <w:lang w:val="pt-BR"/>
        </w:rPr>
        <w:t xml:space="preserve">V9.0 (R2017b)</w:t>
      </w:r>
    </w:p>
    <w:p w14:paraId="499C87C5" w14:textId="57595FDA" w:rsidR="00D72838" w:rsidRPr="005B2A48" w:rsidRDefault="00D72838" w:rsidP="000423B5">
      <w:pPr xmlns:w="http://schemas.openxmlformats.org/wordprocessingml/2006/main">
        <w:pStyle w:val="BodyText"/>
        <w:widowControl/>
        <w:spacing w:line="300" w:lineRule="exact"/>
        <w:ind w:left="1440" w:right="0"/>
        <w:jc w:val="left"/>
        <w:rPr>
          <w:rFonts w:ascii="Arial" w:hAnsi="Arial" w:cs="Arial"/>
          <w:kern w:val="0"/>
          <w:szCs w:val="18"/>
          <w:highlight w:val="yellow"/>
          <w:lang w:val="pt-BR"/>
        </w:rPr>
      </w:pPr>
      <w:r xmlns:w="http://schemas.openxmlformats.org/wordprocessingml/2006/main" w:rsidRPr="005B2A48">
        <w:rPr>
          <w:rFonts w:ascii="Arial" w:hAnsi="Arial" w:cs="Arial"/>
          <w:kern w:val="0"/>
          <w:szCs w:val="18"/>
          <w:highlight w:val="yellow"/>
          <w:lang w:val="pt-BR"/>
        </w:rPr>
        <w:t xml:space="preserve">Simulink Coder </w:t>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002768B1" w:rsidRPr="005B2A48">
        <w:rPr>
          <w:rFonts w:ascii="Arial" w:hAnsi="Arial" w:cs="Arial"/>
          <w:kern w:val="0"/>
          <w:szCs w:val="18"/>
          <w:highlight w:val="yellow"/>
          <w:lang w:val="pt-BR"/>
        </w:rPr>
        <w:t xml:space="preserve">V9.5 (R2021a) </w:t>
      </w:r>
      <w:r xmlns:w="http://schemas.openxmlformats.org/wordprocessingml/2006/main" w:rsidR="00293D73">
        <w:rPr>
          <w:rFonts w:ascii="Arial" w:hAnsi="Arial" w:cs="Arial"/>
          <w:kern w:val="0"/>
          <w:szCs w:val="18"/>
          <w:highlight w:val="yellow"/>
          <w:lang w:val="vi-VN"/>
        </w:rPr>
        <w:t xml:space="preserve">, </w:t>
      </w:r>
      <w:r xmlns:w="http://schemas.openxmlformats.org/wordprocessingml/2006/main" w:rsidR="00DB6DD1" w:rsidRPr="005B2A48">
        <w:rPr>
          <w:rFonts w:ascii="Arial" w:hAnsi="Arial" w:cs="Arial"/>
          <w:kern w:val="0"/>
          <w:szCs w:val="18"/>
          <w:highlight w:val="yellow"/>
          <w:lang w:val="pt-BR"/>
        </w:rPr>
        <w:t xml:space="preserve">V8.13 (R2017b)</w:t>
      </w:r>
    </w:p>
    <w:p w14:paraId="1511775F" w14:textId="1ABF0BB5" w:rsidR="00D72838" w:rsidRPr="005B2A48" w:rsidRDefault="00D72838" w:rsidP="000423B5">
      <w:pPr xmlns:w="http://schemas.openxmlformats.org/wordprocessingml/2006/main">
        <w:pStyle w:val="BodyText"/>
        <w:widowControl/>
        <w:spacing w:line="300" w:lineRule="exact"/>
        <w:ind w:left="1440" w:right="0"/>
        <w:jc w:val="left"/>
        <w:rPr>
          <w:rFonts w:ascii="Arial" w:hAnsi="Arial" w:cs="Arial"/>
          <w:kern w:val="0"/>
          <w:szCs w:val="18"/>
          <w:highlight w:val="yellow"/>
          <w:lang w:val="pt-BR"/>
        </w:rPr>
      </w:pPr>
      <w:r xmlns:w="http://schemas.openxmlformats.org/wordprocessingml/2006/main" w:rsidRPr="005B2A48">
        <w:rPr>
          <w:rFonts w:ascii="Arial" w:hAnsi="Arial" w:cs="Arial"/>
          <w:kern w:val="0"/>
          <w:szCs w:val="18"/>
          <w:highlight w:val="yellow"/>
          <w:lang w:val="pt-BR"/>
        </w:rPr>
        <w:t xml:space="preserve">nhúng </w:t>
      </w:r>
      <w:r xmlns:w="http://schemas.openxmlformats.org/wordprocessingml/2006/main" w:rsidRPr="005B2A48">
        <w:rPr>
          <w:rFonts w:ascii="Arial" w:hAnsi="Arial" w:cs="Arial"/>
          <w:kern w:val="0"/>
          <w:szCs w:val="18"/>
          <w:highlight w:val="yellow"/>
          <w:lang w:val="pt-BR"/>
        </w:rPr>
        <w:tab xmlns:w="http://schemas.openxmlformats.org/wordprocessingml/2006/main"/>
      </w:r>
      <w:r xmlns:w="http://schemas.openxmlformats.org/wordprocessingml/2006/main" w:rsidR="00CD507B" w:rsidRPr="005B2A48">
        <w:rPr>
          <w:rFonts w:ascii="Arial" w:hAnsi="Arial" w:cs="Arial"/>
          <w:kern w:val="0"/>
          <w:szCs w:val="18"/>
          <w:highlight w:val="yellow"/>
          <w:lang w:val="pt-BR"/>
        </w:rPr>
        <w:t xml:space="preserve">V7.6 (R2021a) </w:t>
      </w:r>
      <w:r xmlns:w="http://schemas.openxmlformats.org/wordprocessingml/2006/main" w:rsidR="00293D73">
        <w:rPr>
          <w:rFonts w:ascii="Arial" w:hAnsi="Arial" w:cs="Arial"/>
          <w:kern w:val="0"/>
          <w:szCs w:val="18"/>
          <w:highlight w:val="yellow"/>
          <w:lang w:val="vi-VN"/>
        </w:rPr>
        <w:t xml:space="preserve">, </w:t>
      </w:r>
      <w:r xmlns:w="http://schemas.openxmlformats.org/wordprocessingml/2006/main" w:rsidR="00DB6DD1" w:rsidRPr="005B2A48">
        <w:rPr>
          <w:rFonts w:ascii="Arial" w:hAnsi="Arial" w:cs="Arial"/>
          <w:kern w:val="0"/>
          <w:szCs w:val="18"/>
          <w:highlight w:val="yellow"/>
          <w:lang w:val="pt-BR"/>
        </w:rPr>
        <w:t xml:space="preserve">V6.13 (R2017b)</w:t>
      </w:r>
    </w:p>
    <w:p w14:paraId="77B96934" w14:textId="2E30EC9B" w:rsidR="004376C1" w:rsidRPr="005B1AE4" w:rsidRDefault="004376C1" w:rsidP="000423B5">
      <w:pPr xmlns:w="http://schemas.openxmlformats.org/wordprocessingml/2006/main">
        <w:pStyle w:val="BodyText"/>
        <w:widowControl/>
        <w:spacing w:line="300" w:lineRule="exact"/>
        <w:ind w:left="1440" w:right="0"/>
        <w:jc w:val="left"/>
        <w:rPr>
          <w:rFonts w:ascii="Arial" w:hAnsi="Arial" w:cs="Arial"/>
          <w:kern w:val="0"/>
          <w:szCs w:val="18"/>
          <w:lang w:val="vi-VN"/>
        </w:rPr>
      </w:pPr>
      <w:r xmlns:w="http://schemas.openxmlformats.org/wordprocessingml/2006/main" w:rsidRPr="005B2A48">
        <w:rPr>
          <w:rFonts w:ascii="Arial" w:hAnsi="Arial" w:cs="Arial"/>
          <w:kern w:val="0"/>
          <w:szCs w:val="18"/>
          <w:highlight w:val="yellow"/>
          <w:lang w:val="pt-BR"/>
        </w:rPr>
        <w:t xml:space="preserve">Hộp công cụ mạng cho xe V5.0 (R2021a) </w:t>
      </w:r>
      <w:commentRangeEnd xmlns:w="http://schemas.openxmlformats.org/wordprocessingml/2006/main" w:id="116"/>
      <w:r xmlns:w="http://schemas.openxmlformats.org/wordprocessingml/2006/main" w:rsidR="005922DE" w:rsidRPr="005B2A48">
        <w:rPr>
          <w:rStyle w:val="CommentReference"/>
          <w:highlight w:val="yellow"/>
        </w:rPr>
        <w:commentReference xmlns:w="http://schemas.openxmlformats.org/wordprocessingml/2006/main" w:id="116"/>
      </w:r>
      <w:r xmlns:w="http://schemas.openxmlformats.org/wordprocessingml/2006/main" w:rsidR="00293D73">
        <w:rPr>
          <w:rFonts w:ascii="Arial" w:hAnsi="Arial" w:cs="Arial"/>
          <w:kern w:val="0"/>
          <w:szCs w:val="18"/>
          <w:highlight w:val="yellow"/>
          <w:lang w:val="vi-VN"/>
        </w:rPr>
        <w:t xml:space="preserve">, V3.4 (R2017b)</w:t>
      </w:r>
    </w:p>
    <w:p w14:paraId="16C44191" w14:textId="075C23DB" w:rsidR="00500517" w:rsidRPr="0029259B" w:rsidRDefault="00500517" w:rsidP="00D72838">
      <w:pPr>
        <w:rPr>
          <w:rFonts w:ascii="Arial" w:hAnsi="Arial" w:cs="Arial"/>
          <w:szCs w:val="18"/>
        </w:rPr>
      </w:pPr>
    </w:p>
    <w:p w14:paraId="245EEFA5" w14:textId="77777777" w:rsidR="00E06538" w:rsidRPr="0029259B" w:rsidRDefault="00E06538" w:rsidP="00E06538">
      <w:pPr xmlns:w="http://schemas.openxmlformats.org/wordprocessingml/2006/main">
        <w:pStyle w:val="ListParagraph"/>
        <w:numPr>
          <w:ilvl w:val="0"/>
          <w:numId w:val="5"/>
        </w:numPr>
        <w:spacing w:line="300" w:lineRule="auto"/>
        <w:ind w:left="1166"/>
        <w:rPr>
          <w:rFonts w:ascii="Arial" w:hAnsi="Arial" w:cs="Arial"/>
          <w:szCs w:val="18"/>
        </w:rPr>
      </w:pPr>
      <w:r xmlns:w="http://schemas.openxmlformats.org/wordprocessingml/2006/main" w:rsidRPr="0029259B">
        <w:rPr>
          <w:rFonts w:ascii="Arial" w:hAnsi="Arial" w:cs="Arial"/>
          <w:szCs w:val="18"/>
        </w:rPr>
        <w:t xml:space="preserve">Trình biên dịch tệp MEX</w:t>
      </w:r>
    </w:p>
    <w:p w14:paraId="691C53E5" w14:textId="77777777" w:rsidR="00E06538" w:rsidRPr="0029259B" w:rsidRDefault="00E06538" w:rsidP="00E06538">
      <w:pPr xmlns:w="http://schemas.openxmlformats.org/wordprocessingml/2006/main">
        <w:spacing w:line="300" w:lineRule="auto"/>
        <w:ind w:left="720" w:firstLine="720"/>
        <w:rPr>
          <w:rFonts w:ascii="Arial" w:hAnsi="Arial" w:cs="Arial"/>
          <w:szCs w:val="18"/>
        </w:rPr>
      </w:pPr>
      <w:r xmlns:w="http://schemas.openxmlformats.org/wordprocessingml/2006/main" w:rsidRPr="0029259B">
        <w:rPr>
          <w:rFonts w:ascii="Arial" w:hAnsi="Arial" w:cs="Arial"/>
          <w:szCs w:val="18"/>
        </w:rPr>
        <w:t xml:space="preserve">Trình biên dịch Microsoft Visual C++ 2013, 2015, 2017 (của tập đoàn Microsoft)</w:t>
      </w:r>
    </w:p>
    <w:p w14:paraId="7ECB78EA" w14:textId="77777777" w:rsidR="00E06538" w:rsidRPr="0029259B" w:rsidRDefault="00E06538" w:rsidP="00E06538">
      <w:pPr xmlns:w="http://schemas.openxmlformats.org/wordprocessingml/2006/main">
        <w:spacing w:line="300" w:lineRule="auto"/>
        <w:ind w:left="1440"/>
        <w:rPr>
          <w:rFonts w:ascii="Arial" w:hAnsi="Arial" w:cs="Arial"/>
          <w:szCs w:val="18"/>
        </w:rPr>
      </w:pPr>
      <w:r xmlns:w="http://schemas.openxmlformats.org/wordprocessingml/2006/main" w:rsidRPr="0029259B">
        <w:rPr>
          <w:rFonts w:ascii="Arial" w:hAnsi="Arial" w:cs="Arial"/>
          <w:szCs w:val="18"/>
        </w:rPr>
        <w:t xml:space="preserve">Tham khảo: Yêu cầu hệ thống &amp; Tính khả dụng của nền tảng</w:t>
      </w:r>
    </w:p>
    <w:p w14:paraId="5EEAAB75" w14:textId="4275F1EA" w:rsidR="00E06538" w:rsidRPr="0029259B" w:rsidRDefault="00E06538" w:rsidP="00E06538">
      <w:pPr xmlns:w="http://schemas.openxmlformats.org/wordprocessingml/2006/main">
        <w:spacing w:line="300" w:lineRule="auto"/>
        <w:ind w:left="720" w:firstLine="720"/>
        <w:rPr>
          <w:rFonts w:ascii="Arial" w:hAnsi="Arial" w:cs="Arial"/>
          <w:szCs w:val="18"/>
        </w:rPr>
      </w:pPr>
      <w:r xmlns:w="http://schemas.openxmlformats.org/wordprocessingml/2006/main" w:rsidRPr="0029259B">
        <w:rPr>
          <w:rFonts w:ascii="Arial" w:hAnsi="Arial" w:cs="Arial"/>
          <w:szCs w:val="18"/>
        </w:rPr>
        <w:t xml:space="preserve">   </w:t>
      </w:r>
      <w:hyperlink xmlns:w="http://schemas.openxmlformats.org/wordprocessingml/2006/main" xmlns:r="http://schemas.openxmlformats.org/officeDocument/2006/relationships" r:id="rId17" w:history="1">
        <w:r xmlns:w="http://schemas.openxmlformats.org/wordprocessingml/2006/main" w:rsidRPr="0029259B">
          <w:rPr>
            <w:rStyle w:val="Hyperlink"/>
            <w:rFonts w:ascii="Arial" w:hAnsi="Arial" w:cs="Arial"/>
            <w:szCs w:val="18"/>
          </w:rPr>
          <w:t xml:space="preserve">https://www.mathworks.com/support/sysreq/previous_releases.html</w:t>
        </w:r>
      </w:hyperlink>
    </w:p>
    <w:p w14:paraId="74D82DB8" w14:textId="77777777" w:rsidR="00E06538" w:rsidRPr="0029259B" w:rsidRDefault="00E06538" w:rsidP="00D72838">
      <w:pPr>
        <w:rPr>
          <w:rFonts w:ascii="Arial" w:hAnsi="Arial" w:cs="Arial"/>
          <w:szCs w:val="18"/>
        </w:rPr>
      </w:pPr>
    </w:p>
    <w:p w14:paraId="021421EF" w14:textId="2ACC8038" w:rsidR="00500517" w:rsidRPr="0029259B" w:rsidRDefault="00500517" w:rsidP="00763C45">
      <w:pPr xmlns:w="http://schemas.openxmlformats.org/wordprocessingml/2006/main">
        <w:pStyle w:val="ListBullet"/>
        <w:widowControl/>
        <w:numPr>
          <w:ilvl w:val="0"/>
          <w:numId w:val="5"/>
        </w:numPr>
        <w:tabs>
          <w:tab w:val="left" w:pos="450"/>
        </w:tabs>
        <w:spacing w:line="300" w:lineRule="exact"/>
        <w:ind w:left="1170"/>
        <w:jc w:val="left"/>
        <w:rPr>
          <w:rFonts w:ascii="Arial" w:eastAsia="MS Gothic" w:hAnsi="Arial" w:cs="Arial"/>
          <w:kern w:val="0"/>
          <w:szCs w:val="21"/>
        </w:rPr>
      </w:pPr>
      <w:r xmlns:w="http://schemas.openxmlformats.org/wordprocessingml/2006/main" w:rsidRPr="0029259B">
        <w:rPr>
          <w:rFonts w:ascii="Arial" w:hAnsi="Arial" w:cs="Arial"/>
          <w:kern w:val="0"/>
          <w:szCs w:val="21"/>
        </w:rPr>
        <w:t xml:space="preserve">VLAB (từ The VLAB Works Pty Ltd)</w:t>
      </w:r>
    </w:p>
    <w:p w14:paraId="487B9A72" w14:textId="172FA138" w:rsidR="00487E04" w:rsidRPr="0029259B" w:rsidRDefault="00487E04" w:rsidP="00487E04">
      <w:pPr xmlns:w="http://schemas.openxmlformats.org/wordprocessingml/2006/main">
        <w:pStyle w:val="ListBullet"/>
        <w:widowControl/>
        <w:tabs>
          <w:tab w:val="left" w:pos="450"/>
        </w:tabs>
        <w:spacing w:line="300" w:lineRule="exact"/>
        <w:ind w:left="1440"/>
        <w:jc w:val="left"/>
        <w:rPr>
          <w:rFonts w:ascii="Arial" w:hAnsi="Arial" w:cs="Arial"/>
          <w:kern w:val="0"/>
          <w:szCs w:val="21"/>
        </w:rPr>
      </w:pPr>
      <w:r xmlns:w="http://schemas.openxmlformats.org/wordprocessingml/2006/main" w:rsidRPr="0029259B">
        <w:rPr>
          <w:rFonts w:ascii="Arial" w:hAnsi="Arial" w:cs="Arial"/>
          <w:kern w:val="0"/>
          <w:szCs w:val="21"/>
          <w:highlight w:val="yellow"/>
        </w:rPr>
        <w:t xml:space="preserve">VLAB </w:t>
      </w:r>
      <w:r xmlns:w="http://schemas.openxmlformats.org/wordprocessingml/2006/main" w:rsidRPr="0029259B">
        <w:rPr>
          <w:rFonts w:ascii="Arial" w:hAnsi="Arial" w:cs="Arial"/>
          <w:kern w:val="0"/>
          <w:szCs w:val="21"/>
          <w:highlight w:val="yellow"/>
        </w:rPr>
        <w:tab xmlns:w="http://schemas.openxmlformats.org/wordprocessingml/2006/main"/>
      </w:r>
      <w:r xmlns:w="http://schemas.openxmlformats.org/wordprocessingml/2006/main" w:rsidRPr="0029259B">
        <w:rPr>
          <w:rFonts w:ascii="Arial" w:hAnsi="Arial" w:cs="Arial"/>
          <w:kern w:val="0"/>
          <w:szCs w:val="21"/>
          <w:highlight w:val="yellow"/>
        </w:rPr>
        <w:tab xmlns:w="http://schemas.openxmlformats.org/wordprocessingml/2006/main"/>
      </w:r>
      <w:r xmlns:w="http://schemas.openxmlformats.org/wordprocessingml/2006/main" w:rsidRPr="0029259B">
        <w:rPr>
          <w:rFonts w:ascii="Arial" w:hAnsi="Arial" w:cs="Arial"/>
          <w:kern w:val="0"/>
          <w:szCs w:val="21"/>
          <w:highlight w:val="yellow"/>
        </w:rPr>
        <w:tab xmlns:w="http://schemas.openxmlformats.org/wordprocessingml/2006/main"/>
      </w:r>
      <w:r xmlns:w="http://schemas.openxmlformats.org/wordprocessingml/2006/main" w:rsidR="00C331A6" w:rsidRPr="0029259B">
        <w:rPr>
          <w:rFonts w:ascii="Arial" w:hAnsi="Arial" w:cs="Arial"/>
          <w:kern w:val="0"/>
          <w:szCs w:val="21"/>
          <w:highlight w:val="yellow"/>
        </w:rPr>
        <w:t xml:space="preserve">V2.7 </w:t>
      </w:r>
      <w:r xmlns:w="http://schemas.openxmlformats.org/wordprocessingml/2006/main" w:rsidR="0030565B" w:rsidRPr="0029259B">
        <w:rPr>
          <w:rFonts w:ascii="Arial" w:hAnsi="Arial" w:cs="Arial"/>
          <w:kern w:val="0"/>
          <w:szCs w:val="21"/>
          <w:highlight w:val="yellow"/>
          <w:lang w:val="vi-VN"/>
        </w:rPr>
        <w:t xml:space="preserve">. </w:t>
      </w:r>
      <w:r xmlns:w="http://schemas.openxmlformats.org/wordprocessingml/2006/main" w:rsidR="0010648B">
        <w:rPr>
          <w:rFonts w:ascii="Arial" w:hAnsi="Arial" w:cs="Arial"/>
          <w:kern w:val="0"/>
          <w:szCs w:val="21"/>
          <w:highlight w:val="yellow"/>
        </w:rPr>
        <w:t xml:space="preserve">2 (thắng-vc140-x64)</w:t>
      </w:r>
    </w:p>
    <w:p w14:paraId="0F88DF4D" w14:textId="77777777" w:rsidR="00C331A6" w:rsidRPr="0029259B" w:rsidRDefault="00C331A6" w:rsidP="00487E04">
      <w:pPr>
        <w:pStyle w:val="ListBullet"/>
        <w:widowControl/>
        <w:tabs>
          <w:tab w:val="left" w:pos="450"/>
        </w:tabs>
        <w:spacing w:line="300" w:lineRule="exact"/>
        <w:ind w:left="1440"/>
        <w:jc w:val="left"/>
        <w:rPr>
          <w:rFonts w:ascii="Arial" w:eastAsia="MS Gothic" w:hAnsi="Arial" w:cs="Arial"/>
          <w:kern w:val="0"/>
          <w:szCs w:val="21"/>
        </w:rPr>
      </w:pPr>
    </w:p>
    <w:p w14:paraId="5FA47936" w14:textId="1282036B" w:rsidR="00487E04" w:rsidRPr="0029259B" w:rsidRDefault="00487E04" w:rsidP="00763C45">
      <w:pPr xmlns:w="http://schemas.openxmlformats.org/wordprocessingml/2006/main">
        <w:pStyle w:val="ListBullet"/>
        <w:widowControl/>
        <w:numPr>
          <w:ilvl w:val="0"/>
          <w:numId w:val="5"/>
        </w:numPr>
        <w:tabs>
          <w:tab w:val="left" w:pos="450"/>
        </w:tabs>
        <w:spacing w:line="300" w:lineRule="exact"/>
        <w:ind w:left="1170"/>
        <w:jc w:val="left"/>
        <w:rPr>
          <w:rFonts w:ascii="Arial" w:eastAsia="MS Gothic" w:hAnsi="Arial" w:cs="Arial"/>
          <w:kern w:val="0"/>
          <w:szCs w:val="21"/>
          <w:highlight w:val="yellow"/>
        </w:rPr>
      </w:pPr>
      <w:r xmlns:w="http://schemas.openxmlformats.org/wordprocessingml/2006/main" w:rsidRPr="0029259B">
        <w:rPr>
          <w:rFonts w:ascii="Arial" w:hAnsi="Arial" w:cs="Arial"/>
          <w:kern w:val="0"/>
          <w:szCs w:val="21"/>
          <w:highlight w:val="yellow"/>
        </w:rPr>
        <w:t xml:space="preserve">Hộp công cụ của VLAB </w:t>
      </w:r>
      <w:r xmlns:w="http://schemas.openxmlformats.org/wordprocessingml/2006/main" w:rsidR="001C3B17" w:rsidRPr="0029259B">
        <w:rPr>
          <w:rFonts w:ascii="Arial" w:eastAsia="MS Gothic" w:hAnsi="Arial" w:cs="Arial"/>
          <w:kern w:val="0"/>
          <w:szCs w:val="21"/>
          <w:highlight w:val="yellow"/>
        </w:rPr>
        <w:t xml:space="preserve">(đi kèm </w:t>
      </w:r>
      <w:r xmlns:w="http://schemas.openxmlformats.org/wordprocessingml/2006/main" w:rsidR="001C3B17" w:rsidRPr="0029259B">
        <w:rPr>
          <w:rFonts w:ascii="Arial" w:hAnsi="Arial" w:cs="Arial"/>
          <w:kern w:val="0"/>
          <w:szCs w:val="21"/>
          <w:highlight w:val="yellow"/>
        </w:rPr>
        <w:t xml:space="preserve">VLAB </w:t>
      </w:r>
      <w:r xmlns:w="http://schemas.openxmlformats.org/wordprocessingml/2006/main" w:rsidR="001C3B17" w:rsidRPr="0029259B">
        <w:rPr>
          <w:rFonts w:ascii="Arial" w:eastAsia="MS Gothic" w:hAnsi="Arial" w:cs="Arial"/>
          <w:kern w:val="0"/>
          <w:szCs w:val="21"/>
          <w:highlight w:val="yellow"/>
        </w:rPr>
        <w:t xml:space="preserve">V2.6 </w:t>
      </w:r>
      <w:r xmlns:w="http://schemas.openxmlformats.org/wordprocessingml/2006/main" w:rsidR="0030565B" w:rsidRPr="0029259B">
        <w:rPr>
          <w:rFonts w:ascii="Arial" w:eastAsia="MS Gothic" w:hAnsi="Arial" w:cs="Arial"/>
          <w:kern w:val="0"/>
          <w:szCs w:val="21"/>
          <w:highlight w:val="yellow"/>
          <w:lang w:val="vi-VN"/>
        </w:rPr>
        <w:t xml:space="preserve">. </w:t>
      </w:r>
      <w:r xmlns:w="http://schemas.openxmlformats.org/wordprocessingml/2006/main" w:rsidR="00EC69F1">
        <w:rPr>
          <w:rFonts w:ascii="Arial" w:eastAsia="MS Gothic" w:hAnsi="Arial" w:cs="Arial"/>
          <w:kern w:val="0"/>
          <w:szCs w:val="21"/>
          <w:highlight w:val="yellow"/>
        </w:rPr>
        <w:t xml:space="preserve">1)</w:t>
      </w:r>
    </w:p>
    <w:p w14:paraId="233FB9E1" w14:textId="259830C5" w:rsidR="002E5C04" w:rsidRPr="00EA098C" w:rsidRDefault="002E5C04" w:rsidP="002029EC">
      <w:pPr xmlns:w="http://schemas.openxmlformats.org/wordprocessingml/2006/main">
        <w:pStyle w:val="ListBullet"/>
        <w:widowControl/>
        <w:tabs>
          <w:tab w:val="left" w:pos="450"/>
        </w:tabs>
        <w:spacing w:line="300" w:lineRule="exact"/>
        <w:ind w:left="1440"/>
        <w:jc w:val="left"/>
        <w:rPr>
          <w:rFonts w:ascii="Arial" w:hAnsi="Arial" w:cs="Arial"/>
          <w:kern w:val="0"/>
          <w:szCs w:val="21"/>
          <w:highlight w:val="yellow"/>
        </w:rPr>
      </w:pPr>
      <w:r xmlns:w="http://schemas.openxmlformats.org/wordprocessingml/2006/main" w:rsidRPr="00EA098C">
        <w:rPr>
          <w:rFonts w:ascii="Arial" w:hAnsi="Arial" w:cs="Arial"/>
          <w:kern w:val="0"/>
          <w:szCs w:val="21"/>
          <w:highlight w:val="yellow"/>
        </w:rPr>
        <w:t xml:space="preserve">Toolbox RH850 Virtual Platform V3.1.8 (Dành cho các thiết bị hỗ trợ thử nghiệm (RH850/F1M-S1, RH850/F1M-S4))</w:t>
      </w:r>
    </w:p>
    <w:p w14:paraId="27C1EC4B" w14:textId="51AD5960" w:rsidR="00FB4A93" w:rsidRPr="00EA098C" w:rsidRDefault="00FB4A93" w:rsidP="002469D2">
      <w:pPr xmlns:w="http://schemas.openxmlformats.org/wordprocessingml/2006/main">
        <w:pStyle w:val="ListBullet"/>
        <w:widowControl/>
        <w:tabs>
          <w:tab w:val="left" w:pos="450"/>
        </w:tabs>
        <w:spacing w:line="300" w:lineRule="exact"/>
        <w:ind w:left="1440"/>
        <w:jc w:val="left"/>
        <w:rPr>
          <w:rFonts w:ascii="Arial" w:hAnsi="Arial" w:cs="Arial"/>
          <w:kern w:val="0"/>
          <w:szCs w:val="21"/>
          <w:highlight w:val="yellow"/>
        </w:rPr>
      </w:pPr>
      <w:r xmlns:w="http://schemas.openxmlformats.org/wordprocessingml/2006/main" w:rsidRPr="00EA098C">
        <w:rPr>
          <w:rFonts w:ascii="Arial" w:hAnsi="Arial" w:cs="Arial"/>
          <w:kern w:val="0"/>
          <w:szCs w:val="21"/>
          <w:highlight w:val="yellow"/>
        </w:rPr>
        <w:t xml:space="preserve">Hộp công cụ CAN 2.5.0 (Đối với RS-CANFD ngoại vi được hỗ trợ thử nghiệm)</w:t>
      </w:r>
    </w:p>
    <w:p w14:paraId="31A02D0D" w14:textId="0A2A02F2" w:rsidR="002469D2" w:rsidRPr="002C26CB" w:rsidRDefault="002E5C04" w:rsidP="002469D2">
      <w:pPr xmlns:w="http://schemas.openxmlformats.org/wordprocessingml/2006/main">
        <w:pStyle w:val="ListBullet"/>
        <w:widowControl/>
        <w:tabs>
          <w:tab w:val="left" w:pos="450"/>
        </w:tabs>
        <w:spacing w:line="300" w:lineRule="exact"/>
        <w:ind w:left="1440"/>
        <w:jc w:val="left"/>
        <w:rPr>
          <w:rFonts w:ascii="Arial" w:eastAsia="MS Gothic" w:hAnsi="Arial" w:cs="Arial"/>
          <w:kern w:val="0"/>
          <w:szCs w:val="21"/>
          <w:lang w:val="vi-VN"/>
        </w:rPr>
      </w:pPr>
      <w:r xmlns:w="http://schemas.openxmlformats.org/wordprocessingml/2006/main" w:rsidRPr="00EA098C">
        <w:rPr>
          <w:rFonts w:ascii="Arial" w:hAnsi="Arial" w:cs="Arial"/>
          <w:kern w:val="0"/>
          <w:szCs w:val="21"/>
          <w:highlight w:val="yellow"/>
        </w:rPr>
        <w:t xml:space="preserve">Toolbox RH850 G4 Virtual Platform </w:t>
      </w:r>
      <w:commentRangeStart xmlns:w="http://schemas.openxmlformats.org/wordprocessingml/2006/main" w:id="117"/>
      <w:r xmlns:w="http://schemas.openxmlformats.org/wordprocessingml/2006/main" w:rsidRPr="00EA098C">
        <w:rPr>
          <w:rFonts w:ascii="Arial" w:hAnsi="Arial" w:cs="Arial"/>
          <w:kern w:val="0"/>
          <w:szCs w:val="21"/>
          <w:highlight w:val="yellow"/>
        </w:rPr>
        <w:t xml:space="preserve">1.16.0 </w:t>
      </w:r>
      <w:commentRangeEnd xmlns:w="http://schemas.openxmlformats.org/wordprocessingml/2006/main" w:id="117"/>
      <w:r xmlns:w="http://schemas.openxmlformats.org/wordprocessingml/2006/main" w:rsidR="003D5A6F">
        <w:rPr>
          <w:rStyle w:val="CommentReference"/>
          <w:rFonts w:eastAsia="MS Gothic"/>
          <w:szCs w:val="20"/>
        </w:rPr>
        <w:commentReference xmlns:w="http://schemas.openxmlformats.org/wordprocessingml/2006/main" w:id="117"/>
      </w:r>
      <w:r xmlns:w="http://schemas.openxmlformats.org/wordprocessingml/2006/main" w:rsidRPr="00EA098C">
        <w:rPr>
          <w:rFonts w:ascii="Arial" w:hAnsi="Arial" w:cs="Arial"/>
          <w:kern w:val="0"/>
          <w:szCs w:val="21"/>
          <w:highlight w:val="yellow"/>
        </w:rPr>
        <w:t xml:space="preserve">(Dành cho các thiết bị hỗ trợ thử nghiệm </w:t>
      </w:r>
      <w:commentRangeStart xmlns:w="http://schemas.openxmlformats.org/wordprocessingml/2006/main" w:id="118"/>
      <w:r xmlns:w="http://schemas.openxmlformats.org/wordprocessingml/2006/main" w:rsidRPr="00EA098C">
        <w:rPr>
          <w:rFonts w:ascii="Arial" w:hAnsi="Arial" w:cs="Arial"/>
          <w:kern w:val="0"/>
          <w:szCs w:val="21"/>
          <w:highlight w:val="yellow"/>
        </w:rPr>
        <w:t xml:space="preserve">RH850/U2C </w:t>
      </w:r>
      <w:commentRangeEnd xmlns:w="http://schemas.openxmlformats.org/wordprocessingml/2006/main" w:id="118"/>
      <w:r xmlns:w="http://schemas.openxmlformats.org/wordprocessingml/2006/main" w:rsidR="00FB2519">
        <w:rPr>
          <w:rStyle w:val="CommentReference"/>
          <w:rFonts w:eastAsia="MS Gothic"/>
          <w:szCs w:val="20"/>
        </w:rPr>
        <w:commentReference xmlns:w="http://schemas.openxmlformats.org/wordprocessingml/2006/main" w:id="118"/>
      </w:r>
      <w:r xmlns:w="http://schemas.openxmlformats.org/wordprocessingml/2006/main" w:rsidRPr="00EA098C">
        <w:rPr>
          <w:rFonts w:ascii="Arial" w:hAnsi="Arial" w:cs="Arial"/>
          <w:kern w:val="0"/>
          <w:szCs w:val="21"/>
          <w:highlight w:val="yellow"/>
        </w:rPr>
        <w:t xml:space="preserve">)</w:t>
      </w:r>
      <w:bookmarkStart xmlns:w="http://schemas.openxmlformats.org/wordprocessingml/2006/main" w:id="119" w:name="V10000_Req_03_015"/>
      <w:bookmarkEnd xmlns:w="http://schemas.openxmlformats.org/wordprocessingml/2006/main" w:id="119"/>
    </w:p>
    <w:p w14:paraId="7F19A6A0" w14:textId="58365F58" w:rsidR="007F60A4" w:rsidRPr="0029259B" w:rsidRDefault="007F60A4" w:rsidP="00763C45">
      <w:pPr xmlns:w="http://schemas.openxmlformats.org/wordprocessingml/2006/main">
        <w:pStyle w:val="ListBullet"/>
        <w:widowControl/>
        <w:numPr>
          <w:ilvl w:val="0"/>
          <w:numId w:val="5"/>
        </w:numPr>
        <w:tabs>
          <w:tab w:val="left" w:pos="450"/>
        </w:tabs>
        <w:spacing w:line="300" w:lineRule="exact"/>
        <w:ind w:left="1170"/>
        <w:jc w:val="left"/>
        <w:rPr>
          <w:rFonts w:ascii="Arial" w:eastAsia="MS Gothic" w:hAnsi="Arial" w:cs="Arial"/>
          <w:kern w:val="0"/>
          <w:szCs w:val="21"/>
        </w:rPr>
      </w:pPr>
      <w:r xmlns:w="http://schemas.openxmlformats.org/wordprocessingml/2006/main" w:rsidRPr="0029259B">
        <w:rPr>
          <w:rFonts w:ascii="Arial" w:eastAsia="MS Gothic" w:hAnsi="Arial" w:cs="Arial"/>
          <w:kern w:val="0"/>
          <w:szCs w:val="21"/>
        </w:rPr>
        <w:t xml:space="preserve">Bộ cấu hình thông minh cho RH850 (từ Renesas Electronics Corp)</w:t>
      </w:r>
    </w:p>
    <w:p w14:paraId="38F48637" w14:textId="0D617517" w:rsidR="007F60A4" w:rsidRPr="0029259B" w:rsidRDefault="007F60A4" w:rsidP="007F60A4">
      <w:pPr xmlns:w="http://schemas.openxmlformats.org/wordprocessingml/2006/main">
        <w:pStyle w:val="ListBullet"/>
        <w:widowControl/>
        <w:tabs>
          <w:tab w:val="left" w:pos="450"/>
        </w:tabs>
        <w:spacing w:line="300" w:lineRule="exact"/>
        <w:ind w:left="1440"/>
        <w:jc w:val="left"/>
        <w:rPr>
          <w:rFonts w:ascii="Arial" w:eastAsia="MS Gothic" w:hAnsi="Arial" w:cs="Arial"/>
          <w:kern w:val="0"/>
          <w:szCs w:val="21"/>
        </w:rPr>
      </w:pPr>
      <w:r xmlns:w="http://schemas.openxmlformats.org/wordprocessingml/2006/main" w:rsidRPr="0029259B">
        <w:rPr>
          <w:rFonts w:ascii="Arial" w:eastAsia="MS Gothic" w:hAnsi="Arial" w:cs="Arial"/>
          <w:kern w:val="0"/>
          <w:szCs w:val="21"/>
        </w:rPr>
        <w:t xml:space="preserve">SC </w:t>
      </w:r>
      <w:r xmlns:w="http://schemas.openxmlformats.org/wordprocessingml/2006/main" w:rsidRPr="0029259B">
        <w:rPr>
          <w:rFonts w:ascii="Arial" w:eastAsia="MS Gothic" w:hAnsi="Arial" w:cs="Arial"/>
          <w:kern w:val="0"/>
          <w:szCs w:val="21"/>
        </w:rPr>
        <w:tab xmlns:w="http://schemas.openxmlformats.org/wordprocessingml/2006/main"/>
      </w:r>
      <w:r xmlns:w="http://schemas.openxmlformats.org/wordprocessingml/2006/main" w:rsidRPr="0029259B">
        <w:rPr>
          <w:rFonts w:ascii="Arial" w:eastAsia="MS Gothic" w:hAnsi="Arial" w:cs="Arial"/>
          <w:kern w:val="0"/>
          <w:szCs w:val="21"/>
        </w:rPr>
        <w:tab xmlns:w="http://schemas.openxmlformats.org/wordprocessingml/2006/main"/>
      </w:r>
      <w:r xmlns:w="http://schemas.openxmlformats.org/wordprocessingml/2006/main" w:rsidRPr="0029259B">
        <w:rPr>
          <w:rFonts w:ascii="Arial" w:eastAsia="MS Gothic" w:hAnsi="Arial" w:cs="Arial"/>
          <w:kern w:val="0"/>
          <w:szCs w:val="21"/>
        </w:rPr>
        <w:tab xmlns:w="http://schemas.openxmlformats.org/wordprocessingml/2006/main"/>
      </w:r>
      <w:r xmlns:w="http://schemas.openxmlformats.org/wordprocessingml/2006/main" w:rsidRPr="0029259B">
        <w:rPr>
          <w:rFonts w:ascii="Arial" w:eastAsia="MS Gothic" w:hAnsi="Arial" w:cs="Arial"/>
          <w:kern w:val="0"/>
          <w:szCs w:val="21"/>
        </w:rPr>
        <w:t xml:space="preserve">V1.5.0</w:t>
      </w:r>
    </w:p>
    <w:p w14:paraId="538AD13A" w14:textId="0F898BC5" w:rsidR="00237345" w:rsidRPr="0029259B" w:rsidRDefault="00237345" w:rsidP="007F60A4">
      <w:pPr>
        <w:pStyle w:val="ListBullet"/>
        <w:widowControl/>
        <w:tabs>
          <w:tab w:val="left" w:pos="450"/>
        </w:tabs>
        <w:spacing w:line="300" w:lineRule="exact"/>
        <w:ind w:left="1440"/>
        <w:jc w:val="left"/>
        <w:rPr>
          <w:rFonts w:ascii="Arial" w:eastAsia="MS Gothic" w:hAnsi="Arial" w:cs="Arial"/>
          <w:kern w:val="0"/>
          <w:szCs w:val="21"/>
        </w:rPr>
      </w:pPr>
    </w:p>
    <w:p w14:paraId="6080B693" w14:textId="69CC7B29" w:rsidR="00237345" w:rsidRPr="0029259B" w:rsidRDefault="2062ADAD" w:rsidP="3C0BE9D9">
      <w:pPr xmlns:w="http://schemas.openxmlformats.org/wordprocessingml/2006/main">
        <w:pStyle w:val="ListBullet"/>
        <w:widowControl/>
        <w:numPr>
          <w:ilvl w:val="0"/>
          <w:numId w:val="5"/>
        </w:numPr>
        <w:tabs>
          <w:tab w:val="left" w:pos="450"/>
        </w:tabs>
        <w:spacing w:line="300" w:lineRule="exact"/>
        <w:ind w:left="1170"/>
        <w:jc w:val="left"/>
        <w:rPr>
          <w:rFonts w:ascii="Arial" w:eastAsia="MS Gothic" w:hAnsi="Arial" w:cs="Arial"/>
          <w:kern w:val="0"/>
        </w:rPr>
      </w:pPr>
      <w:r xmlns:w="http://schemas.openxmlformats.org/wordprocessingml/2006/main" w:rsidRPr="0029259B">
        <w:rPr>
          <w:rFonts w:ascii="Arial" w:eastAsia="MS Gothic" w:hAnsi="Arial" w:cs="Arial"/>
          <w:kern w:val="0"/>
        </w:rPr>
        <w:t xml:space="preserve">Công cụ xây dựng</w:t>
      </w:r>
    </w:p>
    <w:p w14:paraId="3494A0E3" w14:textId="0D8944BF" w:rsidR="00237345" w:rsidRPr="002469D2" w:rsidRDefault="3C0BE9D9" w:rsidP="002469D2">
      <w:pPr xmlns:w="http://schemas.openxmlformats.org/wordprocessingml/2006/main">
        <w:pStyle w:val="ListBullet"/>
        <w:widowControl/>
        <w:tabs>
          <w:tab w:val="left" w:pos="450"/>
        </w:tabs>
        <w:spacing w:line="300" w:lineRule="exact"/>
        <w:ind w:left="1440"/>
        <w:jc w:val="left"/>
        <w:rPr>
          <w:rFonts w:ascii="Arial" w:eastAsia="Arial" w:hAnsi="Arial" w:cs="Arial"/>
          <w:szCs w:val="18"/>
          <w:lang w:val="pt-BR"/>
        </w:rPr>
      </w:pPr>
      <w:r xmlns:w="http://schemas.openxmlformats.org/wordprocessingml/2006/main" w:rsidRPr="0029259B">
        <w:rPr>
          <w:rFonts w:ascii="Arial" w:eastAsia="Arial" w:hAnsi="Arial" w:cs="Arial"/>
          <w:szCs w:val="18"/>
          <w:highlight w:val="yellow"/>
          <w:lang w:val="pt-BR"/>
        </w:rPr>
        <w:t xml:space="preserve">CC-RH </w:t>
      </w:r>
      <w:r xmlns:w="http://schemas.openxmlformats.org/wordprocessingml/2006/main" w:rsidR="00237345" w:rsidRPr="0029259B">
        <w:rPr>
          <w:rFonts w:ascii="Arial" w:hAnsi="Arial" w:cs="Arial"/>
          <w:highlight w:val="yellow"/>
        </w:rPr>
        <w:tab xmlns:w="http://schemas.openxmlformats.org/wordprocessingml/2006/main"/>
      </w:r>
      <w:r xmlns:w="http://schemas.openxmlformats.org/wordprocessingml/2006/main" w:rsidR="00237345" w:rsidRPr="0029259B">
        <w:rPr>
          <w:rFonts w:ascii="Arial" w:hAnsi="Arial" w:cs="Arial"/>
          <w:highlight w:val="yellow"/>
        </w:rPr>
        <w:tab xmlns:w="http://schemas.openxmlformats.org/wordprocessingml/2006/main"/>
      </w:r>
      <w:r xmlns:w="http://schemas.openxmlformats.org/wordprocessingml/2006/main" w:rsidR="00237345" w:rsidRPr="0029259B">
        <w:rPr>
          <w:rFonts w:ascii="Arial" w:hAnsi="Arial" w:cs="Arial"/>
          <w:highlight w:val="yellow"/>
        </w:rPr>
        <w:tab xmlns:w="http://schemas.openxmlformats.org/wordprocessingml/2006/main"/>
      </w:r>
      <w:r xmlns:w="http://schemas.openxmlformats.org/wordprocessingml/2006/main" w:rsidRPr="0029259B">
        <w:rPr>
          <w:rFonts w:ascii="Arial" w:eastAsia="Arial" w:hAnsi="Arial" w:cs="Arial"/>
          <w:szCs w:val="18"/>
          <w:highlight w:val="yellow"/>
          <w:lang w:val="pt-BR"/>
        </w:rPr>
        <w:t xml:space="preserve">Đi kèm với CS+ V8.07.00/ E8.07.00j2 (của Renesas Electronics)</w:t>
      </w:r>
      <w:r xmlns:w="http://schemas.openxmlformats.org/wordprocessingml/2006/main" w:rsidR="00237345" w:rsidRPr="0029259B">
        <w:rPr>
          <w:rFonts w:ascii="Arial" w:eastAsia="MS Gothic" w:hAnsi="Arial" w:cs="Arial"/>
          <w:kern w:val="0"/>
          <w:szCs w:val="21"/>
        </w:rPr>
        <w:tab xmlns:w="http://schemas.openxmlformats.org/wordprocessingml/2006/main"/>
      </w:r>
    </w:p>
    <w:p w14:paraId="2AC3B50C" w14:textId="77777777" w:rsidR="00237345" w:rsidRPr="0029259B" w:rsidRDefault="00237345" w:rsidP="007F60A4">
      <w:pPr>
        <w:pStyle w:val="ListBullet"/>
        <w:widowControl/>
        <w:tabs>
          <w:tab w:val="left" w:pos="450"/>
        </w:tabs>
        <w:spacing w:line="300" w:lineRule="exact"/>
        <w:ind w:left="1440"/>
        <w:jc w:val="left"/>
        <w:rPr>
          <w:rFonts w:ascii="Arial" w:eastAsia="MS Gothic" w:hAnsi="Arial" w:cs="Arial"/>
          <w:kern w:val="0"/>
          <w:szCs w:val="21"/>
        </w:rPr>
      </w:pPr>
    </w:p>
    <w:p w14:paraId="2B9F7A3F" w14:textId="47CEE08C" w:rsidR="002C7197" w:rsidRPr="0029259B" w:rsidRDefault="002C7197" w:rsidP="00763C45">
      <w:pPr xmlns:w="http://schemas.openxmlformats.org/wordprocessingml/2006/main">
        <w:pStyle w:val="ListBullet"/>
        <w:widowControl/>
        <w:numPr>
          <w:ilvl w:val="0"/>
          <w:numId w:val="5"/>
        </w:numPr>
        <w:tabs>
          <w:tab w:val="left" w:pos="450"/>
        </w:tabs>
        <w:spacing w:line="300" w:lineRule="exact"/>
        <w:ind w:left="1170"/>
        <w:jc w:val="left"/>
        <w:rPr>
          <w:rFonts w:ascii="Arial" w:eastAsia="MS Gothic" w:hAnsi="Arial" w:cs="Arial"/>
          <w:kern w:val="0"/>
          <w:szCs w:val="21"/>
        </w:rPr>
      </w:pPr>
      <w:r xmlns:w="http://schemas.openxmlformats.org/wordprocessingml/2006/main" w:rsidRPr="0029259B">
        <w:rPr>
          <w:rFonts w:ascii="Arial" w:eastAsia="MS Gothic" w:hAnsi="Arial" w:cs="Arial"/>
          <w:kern w:val="0"/>
          <w:szCs w:val="21"/>
        </w:rPr>
        <w:t xml:space="preserve">Cygwin (từ Tác giả Cygwin)</w:t>
      </w:r>
    </w:p>
    <w:p w14:paraId="66894302" w14:textId="6A77B144" w:rsidR="00DA3D95" w:rsidRDefault="00DA3D95" w:rsidP="00DA3D95">
      <w:pPr xmlns:w="http://schemas.openxmlformats.org/wordprocessingml/2006/main">
        <w:pStyle w:val="ListBullet"/>
        <w:widowControl/>
        <w:tabs>
          <w:tab w:val="left" w:pos="450"/>
        </w:tabs>
        <w:spacing w:line="300" w:lineRule="exact"/>
        <w:ind w:left="1440"/>
        <w:jc w:val="left"/>
        <w:rPr>
          <w:rFonts w:ascii="Arial" w:eastAsia="MS Gothic" w:hAnsi="Arial" w:cs="Arial"/>
          <w:kern w:val="0"/>
          <w:szCs w:val="21"/>
        </w:rPr>
      </w:pPr>
      <w:r xmlns:w="http://schemas.openxmlformats.org/wordprocessingml/2006/main" w:rsidRPr="0029259B">
        <w:rPr>
          <w:rFonts w:ascii="Arial" w:eastAsia="MS Gothic" w:hAnsi="Arial" w:cs="Arial"/>
          <w:kern w:val="0"/>
          <w:szCs w:val="21"/>
        </w:rPr>
        <w:t xml:space="preserve">Cygwin </w:t>
      </w:r>
      <w:r xmlns:w="http://schemas.openxmlformats.org/wordprocessingml/2006/main" w:rsidRPr="0029259B">
        <w:rPr>
          <w:rFonts w:ascii="Arial" w:eastAsia="MS Gothic" w:hAnsi="Arial" w:cs="Arial"/>
          <w:kern w:val="0"/>
          <w:szCs w:val="21"/>
        </w:rPr>
        <w:tab xmlns:w="http://schemas.openxmlformats.org/wordprocessingml/2006/main"/>
      </w:r>
      <w:r xmlns:w="http://schemas.openxmlformats.org/wordprocessingml/2006/main" w:rsidRPr="0029259B">
        <w:rPr>
          <w:rFonts w:ascii="Arial" w:eastAsia="MS Gothic" w:hAnsi="Arial" w:cs="Arial"/>
          <w:kern w:val="0"/>
          <w:szCs w:val="21"/>
        </w:rPr>
        <w:tab xmlns:w="http://schemas.openxmlformats.org/wordprocessingml/2006/main"/>
      </w:r>
      <w:r xmlns:w="http://schemas.openxmlformats.org/wordprocessingml/2006/main" w:rsidRPr="0029259B">
        <w:rPr>
          <w:rFonts w:ascii="Arial" w:eastAsia="MS Gothic" w:hAnsi="Arial" w:cs="Arial"/>
          <w:kern w:val="0"/>
          <w:szCs w:val="21"/>
        </w:rPr>
        <w:tab xmlns:w="http://schemas.openxmlformats.org/wordprocessingml/2006/main"/>
      </w:r>
      <w:r xmlns:w="http://schemas.openxmlformats.org/wordprocessingml/2006/main" w:rsidRPr="0029259B">
        <w:rPr>
          <w:rFonts w:ascii="Arial" w:eastAsia="MS Gothic" w:hAnsi="Arial" w:cs="Arial"/>
          <w:kern w:val="0"/>
          <w:szCs w:val="21"/>
        </w:rPr>
        <w:t xml:space="preserve">V2.11.2</w:t>
      </w:r>
    </w:p>
    <w:p w14:paraId="0CD8639C" w14:textId="647217CF" w:rsidR="007630B4" w:rsidRDefault="007630B4" w:rsidP="00DA3D95">
      <w:pPr>
        <w:pStyle w:val="ListBullet"/>
        <w:widowControl/>
        <w:tabs>
          <w:tab w:val="left" w:pos="450"/>
        </w:tabs>
        <w:spacing w:line="300" w:lineRule="exact"/>
        <w:ind w:left="1440"/>
        <w:jc w:val="left"/>
        <w:rPr>
          <w:rFonts w:ascii="Arial" w:eastAsia="MS Gothic" w:hAnsi="Arial" w:cs="Arial"/>
          <w:kern w:val="0"/>
          <w:szCs w:val="21"/>
        </w:rPr>
      </w:pPr>
    </w:p>
    <w:p w14:paraId="4170433B" w14:textId="657476BF" w:rsidR="007630B4" w:rsidRPr="007630B4" w:rsidRDefault="007630B4" w:rsidP="007630B4">
      <w:pPr xmlns:w="http://schemas.openxmlformats.org/wordprocessingml/2006/main">
        <w:pStyle w:val="ListBullet"/>
        <w:widowControl/>
        <w:numPr>
          <w:ilvl w:val="0"/>
          <w:numId w:val="5"/>
        </w:numPr>
        <w:tabs>
          <w:tab w:val="left" w:pos="450"/>
        </w:tabs>
        <w:spacing w:line="300" w:lineRule="exact"/>
        <w:ind w:left="1170"/>
        <w:jc w:val="left"/>
        <w:rPr>
          <w:rFonts w:ascii="Arial" w:eastAsia="MS Gothic" w:hAnsi="Arial" w:cs="Arial"/>
          <w:kern w:val="0"/>
          <w:szCs w:val="21"/>
          <w:highlight w:val="yellow"/>
        </w:rPr>
      </w:pPr>
      <w:commentRangeStart xmlns:w="http://schemas.openxmlformats.org/wordprocessingml/2006/main" w:id="120"/>
      <w:r xmlns:w="http://schemas.openxmlformats.org/wordprocessingml/2006/main" w:rsidRPr="007630B4">
        <w:rPr>
          <w:rFonts w:ascii="Arial" w:hAnsi="Arial" w:cs="Arial"/>
          <w:szCs w:val="18"/>
          <w:highlight w:val="yellow"/>
        </w:rPr>
        <w:t xml:space="preserve">Công cụ hệ thống cài đặt Nullsoft Scriptable</w:t>
      </w:r>
      <w:bookmarkStart xmlns:w="http://schemas.openxmlformats.org/wordprocessingml/2006/main" w:id="121" w:name="V10000_Installer_006"/>
      <w:bookmarkEnd xmlns:w="http://schemas.openxmlformats.org/wordprocessingml/2006/main" w:id="121"/>
      <w:commentRangeEnd xmlns:w="http://schemas.openxmlformats.org/wordprocessingml/2006/main" w:id="120"/>
      <w:r xmlns:w="http://schemas.openxmlformats.org/wordprocessingml/2006/main" w:rsidR="009E35F4">
        <w:rPr>
          <w:rStyle w:val="CommentReference"/>
          <w:rFonts w:eastAsia="MS Gothic"/>
          <w:szCs w:val="20"/>
        </w:rPr>
        <w:commentReference xmlns:w="http://schemas.openxmlformats.org/wordprocessingml/2006/main" w:id="120"/>
      </w:r>
    </w:p>
    <w:p w14:paraId="0AD0159D" w14:textId="0776A2D7" w:rsidR="007630B4" w:rsidRPr="0029259B" w:rsidRDefault="007630B4" w:rsidP="007630B4">
      <w:pPr xmlns:w="http://schemas.openxmlformats.org/wordprocessingml/2006/main">
        <w:pStyle w:val="ListBullet"/>
        <w:widowControl/>
        <w:tabs>
          <w:tab w:val="left" w:pos="450"/>
        </w:tabs>
        <w:spacing w:line="300" w:lineRule="exact"/>
        <w:ind w:left="1440"/>
        <w:jc w:val="left"/>
        <w:rPr>
          <w:rFonts w:ascii="Arial" w:eastAsia="MS Gothic" w:hAnsi="Arial" w:cs="Arial"/>
          <w:kern w:val="0"/>
          <w:szCs w:val="21"/>
        </w:rPr>
      </w:pPr>
      <w:r xmlns:w="http://schemas.openxmlformats.org/wordprocessingml/2006/main" w:rsidRPr="007630B4">
        <w:rPr>
          <w:rFonts w:ascii="Arial" w:eastAsia="MS Gothic" w:hAnsi="Arial" w:cs="Arial"/>
          <w:kern w:val="0"/>
          <w:szCs w:val="21"/>
          <w:highlight w:val="yellow"/>
        </w:rPr>
        <w:t xml:space="preserve">NSIS </w:t>
      </w:r>
      <w:r xmlns:w="http://schemas.openxmlformats.org/wordprocessingml/2006/main" w:rsidRPr="007630B4">
        <w:rPr>
          <w:rFonts w:ascii="Arial" w:eastAsia="MS Gothic" w:hAnsi="Arial" w:cs="Arial"/>
          <w:kern w:val="0"/>
          <w:szCs w:val="21"/>
          <w:highlight w:val="yellow"/>
        </w:rPr>
        <w:tab xmlns:w="http://schemas.openxmlformats.org/wordprocessingml/2006/main"/>
      </w:r>
      <w:r xmlns:w="http://schemas.openxmlformats.org/wordprocessingml/2006/main" w:rsidRPr="007630B4">
        <w:rPr>
          <w:rFonts w:ascii="Arial" w:eastAsia="MS Gothic" w:hAnsi="Arial" w:cs="Arial"/>
          <w:kern w:val="0"/>
          <w:szCs w:val="21"/>
          <w:highlight w:val="yellow"/>
        </w:rPr>
        <w:tab xmlns:w="http://schemas.openxmlformats.org/wordprocessingml/2006/main"/>
      </w:r>
      <w:r xmlns:w="http://schemas.openxmlformats.org/wordprocessingml/2006/main" w:rsidRPr="007630B4">
        <w:rPr>
          <w:rFonts w:ascii="Arial" w:eastAsia="MS Gothic" w:hAnsi="Arial" w:cs="Arial"/>
          <w:kern w:val="0"/>
          <w:szCs w:val="21"/>
          <w:highlight w:val="yellow"/>
        </w:rPr>
        <w:tab xmlns:w="http://schemas.openxmlformats.org/wordprocessingml/2006/main"/>
      </w:r>
      <w:r xmlns:w="http://schemas.openxmlformats.org/wordprocessingml/2006/main" w:rsidRPr="007630B4">
        <w:rPr>
          <w:rFonts w:ascii="Arial" w:eastAsia="MS Gothic" w:hAnsi="Arial" w:cs="Arial"/>
          <w:kern w:val="0"/>
          <w:szCs w:val="21"/>
          <w:highlight w:val="yellow"/>
        </w:rPr>
        <w:t xml:space="preserve">V3.08</w:t>
      </w:r>
    </w:p>
    <w:p w14:paraId="68476CB0" w14:textId="77777777" w:rsidR="007F60A4" w:rsidRPr="0029259B" w:rsidRDefault="007F60A4" w:rsidP="001C3B17">
      <w:pPr>
        <w:pStyle w:val="ListBullet"/>
        <w:widowControl/>
        <w:tabs>
          <w:tab w:val="left" w:pos="450"/>
        </w:tabs>
        <w:spacing w:line="300" w:lineRule="exact"/>
        <w:jc w:val="left"/>
        <w:rPr>
          <w:rFonts w:ascii="Arial" w:eastAsia="MS Gothic" w:hAnsi="Arial" w:cs="Arial"/>
          <w:kern w:val="0"/>
          <w:szCs w:val="21"/>
        </w:rPr>
      </w:pPr>
    </w:p>
    <w:p w14:paraId="405B52CB" w14:textId="77777777" w:rsidR="002C7197" w:rsidRPr="0029259B" w:rsidRDefault="002C7197" w:rsidP="002C7197">
      <w:pPr xmlns:w="http://schemas.openxmlformats.org/wordprocessingml/2006/main">
        <w:ind w:left="1440" w:hanging="1440"/>
        <w:rPr>
          <w:rFonts w:ascii="Arial" w:hAnsi="Arial" w:cs="Arial"/>
          <w:szCs w:val="18"/>
        </w:rPr>
      </w:pPr>
      <w:r xmlns:w="http://schemas.openxmlformats.org/wordprocessingml/2006/main" w:rsidRPr="0029259B">
        <w:rPr>
          <w:rFonts w:ascii="Arial" w:hAnsi="Arial" w:cs="Arial"/>
          <w:szCs w:val="18"/>
        </w:rPr>
        <w:t xml:space="preserve">Lưu </w:t>
      </w:r>
      <w:r xmlns:w="http://schemas.openxmlformats.org/wordprocessingml/2006/main" w:rsidRPr="0029259B">
        <w:rPr>
          <w:rFonts w:ascii="Arial" w:hAnsi="Arial" w:cs="Arial"/>
          <w:szCs w:val="18"/>
        </w:rPr>
        <w:tab xmlns:w="http://schemas.openxmlformats.org/wordprocessingml/2006/main"/>
      </w:r>
      <w:r xmlns:w="http://schemas.openxmlformats.org/wordprocessingml/2006/main" w:rsidRPr="0029259B">
        <w:rPr>
          <w:rFonts w:ascii="Arial" w:hAnsi="Arial" w:cs="Arial"/>
          <w:szCs w:val="18"/>
        </w:rPr>
        <w:t xml:space="preserve">ý 1. Đối với các sản phẩm MATLAB và Simulink, một môi trường được xây dựng bằng cách sử dụng các sản phẩm tùy chọn tương ứng với </w:t>
      </w:r>
      <w:r xmlns:w="http://schemas.openxmlformats.org/wordprocessingml/2006/main" w:rsidRPr="0029259B">
        <w:rPr>
          <w:rFonts w:ascii="Arial" w:hAnsi="Arial" w:cs="Arial"/>
          <w:szCs w:val="18"/>
        </w:rPr>
        <w:lastRenderedPageBreak xmlns:w="http://schemas.openxmlformats.org/wordprocessingml/2006/main"/>
      </w:r>
      <w:r xmlns:w="http://schemas.openxmlformats.org/wordprocessingml/2006/main" w:rsidRPr="0029259B">
        <w:rPr>
          <w:rFonts w:ascii="Arial" w:hAnsi="Arial" w:cs="Arial"/>
          <w:szCs w:val="18"/>
        </w:rPr>
        <w:t xml:space="preserve">các phiên bản MATLAB và Simulink đang được sử dụng.</w:t>
      </w:r>
    </w:p>
    <w:p w14:paraId="0642D808" w14:textId="6F219C4E" w:rsidR="002C7197" w:rsidRPr="0029259B" w:rsidRDefault="6DF88A07" w:rsidP="3C0BE9D9">
      <w:pPr xmlns:w="http://schemas.openxmlformats.org/wordprocessingml/2006/main">
        <w:ind w:left="1440"/>
        <w:rPr>
          <w:rFonts w:ascii="Arial" w:hAnsi="Arial" w:cs="Arial"/>
        </w:rPr>
      </w:pPr>
      <w:r xmlns:w="http://schemas.openxmlformats.org/wordprocessingml/2006/main" w:rsidRPr="0029259B">
        <w:rPr>
          <w:rFonts w:ascii="Arial" w:hAnsi="Arial" w:cs="Arial"/>
        </w:rPr>
        <w:t xml:space="preserve">2. Khi cài đặt MATLAB, nên thay đổi thư mục cài đặt khác với thư mục dành cho UAC (kiểm soát tài khoản người dùng). Tùy thuộc vào phiên bản MATLAB đang sử dụng, nếu thư mục cài đặt là thư mục dành cho UAC, chẳng hạn như “&lt;ổ đĩa hệ thống&gt;:\Program Files” hoặc “&lt;ổ đĩa hệ thống&gt;:\Program Files (x86)”, thì có thể xảy ra sự cố MEX không thể xây dựng được </w:t>
      </w:r>
      <w:r xmlns:w="http://schemas.openxmlformats.org/wordprocessingml/2006/main" w:rsidR="00A160E5">
        <w:rPr>
          <w:rFonts w:ascii="Arial" w:hAnsi="Arial" w:cs="Arial"/>
          <w:lang w:val="vi-VN"/>
        </w:rPr>
        <w:t xml:space="preserve">hoặc </w:t>
      </w:r>
      <w:r xmlns:w="http://schemas.openxmlformats.org/wordprocessingml/2006/main" w:rsidRPr="0029259B">
        <w:rPr>
          <w:rFonts w:ascii="Arial" w:hAnsi="Arial" w:cs="Arial"/>
        </w:rPr>
        <w:t xml:space="preserve">có thể xảy ra trường hợp không thể lưu đường dẫn MATLAB.</w:t>
      </w:r>
    </w:p>
    <w:p w14:paraId="77595D25" w14:textId="5B42052B" w:rsidR="3C0BE9D9" w:rsidRPr="0029259B" w:rsidRDefault="3C0BE9D9" w:rsidP="3C0BE9D9">
      <w:pPr xmlns:w="http://schemas.openxmlformats.org/wordprocessingml/2006/main">
        <w:ind w:left="1440"/>
        <w:rPr>
          <w:rFonts w:ascii="Arial" w:hAnsi="Arial" w:cs="Arial"/>
          <w:szCs w:val="18"/>
        </w:rPr>
      </w:pPr>
      <w:r xmlns:w="http://schemas.openxmlformats.org/wordprocessingml/2006/main" w:rsidRPr="005922DE">
        <w:rPr>
          <w:rFonts w:ascii="Arial" w:hAnsi="Arial" w:cs="Arial"/>
          <w:szCs w:val="18"/>
          <w:highlight w:val="yellow"/>
        </w:rPr>
        <w:t xml:space="preserve">3. </w:t>
      </w:r>
      <w:commentRangeStart xmlns:w="http://schemas.openxmlformats.org/wordprocessingml/2006/main" w:id="122"/>
      <w:r xmlns:w="http://schemas.openxmlformats.org/wordprocessingml/2006/main" w:rsidRPr="005922DE">
        <w:rPr>
          <w:rFonts w:ascii="Arial" w:hAnsi="Arial" w:cs="Arial"/>
          <w:szCs w:val="18"/>
          <w:highlight w:val="yellow"/>
        </w:rPr>
        <w:t xml:space="preserve">MATLAB R2017b được sử dụng vì khi chuẩn bị nguyên mẫu của vHILS, VLAB Co-Simulink hỗ trợ R2017b. Đối với MATLAB R2021a, VLAB Co-Simulink không xác nhận hỗ trợ </w:t>
      </w:r>
      <w:r xmlns:w="http://schemas.openxmlformats.org/wordprocessingml/2006/main" w:rsidR="007E17B6">
        <w:rPr>
          <w:rFonts w:ascii="Arial" w:hAnsi="Arial" w:cs="Arial"/>
          <w:szCs w:val="18"/>
          <w:highlight w:val="yellow"/>
          <w:lang w:val="vi-VN"/>
        </w:rPr>
        <w:t xml:space="preserve">. </w:t>
      </w:r>
      <w:r xmlns:w="http://schemas.openxmlformats.org/wordprocessingml/2006/main" w:rsidRPr="005922DE">
        <w:rPr>
          <w:rFonts w:ascii="Arial" w:hAnsi="Arial" w:cs="Arial"/>
          <w:szCs w:val="18"/>
          <w:highlight w:val="yellow"/>
        </w:rPr>
        <w:t xml:space="preserve">Đối với các phiên bản khác, chúng chưa được thử nghiệm.</w:t>
      </w:r>
      <w:commentRangeEnd xmlns:w="http://schemas.openxmlformats.org/wordprocessingml/2006/main" w:id="122"/>
      <w:r xmlns:w="http://schemas.openxmlformats.org/wordprocessingml/2006/main" w:rsidR="005922DE" w:rsidRPr="005922DE">
        <w:rPr>
          <w:rStyle w:val="CommentReference"/>
          <w:highlight w:val="yellow"/>
        </w:rPr>
        <w:commentReference xmlns:w="http://schemas.openxmlformats.org/wordprocessingml/2006/main" w:id="122"/>
      </w:r>
    </w:p>
    <w:p w14:paraId="3F5DD32C" w14:textId="5D08DDE4" w:rsidR="3C0BE9D9" w:rsidRDefault="3C0BE9D9" w:rsidP="3C0BE9D9">
      <w:pPr xmlns:w="http://schemas.openxmlformats.org/wordprocessingml/2006/main">
        <w:ind w:left="1440"/>
        <w:rPr>
          <w:rFonts w:ascii="Arial" w:hAnsi="Arial" w:cs="Arial"/>
          <w:szCs w:val="18"/>
        </w:rPr>
      </w:pPr>
      <w:r xmlns:w="http://schemas.openxmlformats.org/wordprocessingml/2006/main" w:rsidRPr="0029259B">
        <w:rPr>
          <w:rFonts w:ascii="Arial" w:hAnsi="Arial" w:cs="Arial"/>
          <w:szCs w:val="18"/>
        </w:rPr>
        <w:t xml:space="preserve">4. Có thể sử dụng các phiên bản phần mềm cao hơn nếu các tính năng được sử dụng cho ET-VPF không bị thay đổi nhưng </w:t>
      </w:r>
      <w:r xmlns:w="http://schemas.openxmlformats.org/wordprocessingml/2006/main" w:rsidR="1EED42AF" w:rsidRPr="0029259B">
        <w:rPr>
          <w:rFonts w:ascii="Arial" w:hAnsi="Arial" w:cs="Arial"/>
        </w:rPr>
        <w:t xml:space="preserve">Renesas Electronics không </w:t>
      </w:r>
      <w:r xmlns:w="http://schemas.openxmlformats.org/wordprocessingml/2006/main" w:rsidRPr="0029259B">
        <w:rPr>
          <w:rFonts w:ascii="Arial" w:hAnsi="Arial" w:cs="Arial"/>
          <w:szCs w:val="18"/>
        </w:rPr>
        <w:t xml:space="preserve">đảm bảo điều đó.</w:t>
      </w:r>
    </w:p>
    <w:p w14:paraId="38355ED4" w14:textId="4E1696B5" w:rsidR="002469D2" w:rsidRDefault="002469D2" w:rsidP="3C0BE9D9">
      <w:pPr xmlns:w="http://schemas.openxmlformats.org/wordprocessingml/2006/main">
        <w:ind w:left="1440"/>
        <w:rPr>
          <w:rFonts w:ascii="Arial" w:hAnsi="Arial" w:cs="Arial"/>
          <w:szCs w:val="18"/>
        </w:rPr>
      </w:pPr>
      <w:commentRangeStart xmlns:w="http://schemas.openxmlformats.org/wordprocessingml/2006/main" w:id="123"/>
      <w:r xmlns:w="http://schemas.openxmlformats.org/wordprocessingml/2006/main" w:rsidRPr="00787D51">
        <w:rPr>
          <w:rFonts w:ascii="Arial" w:hAnsi="Arial" w:cs="Arial"/>
          <w:szCs w:val="18"/>
          <w:highlight w:val="yellow"/>
        </w:rPr>
        <w:t xml:space="preserve">5. Đối với CS+ </w:t>
      </w:r>
      <w:r xmlns:w="http://schemas.openxmlformats.org/wordprocessingml/2006/main" w:rsidR="00787D51" w:rsidRPr="00787D51">
        <w:rPr>
          <w:rFonts w:ascii="Arial" w:eastAsia="Arial" w:hAnsi="Arial" w:cs="Arial"/>
          <w:szCs w:val="18"/>
          <w:highlight w:val="yellow"/>
          <w:lang w:val="pt-BR"/>
        </w:rPr>
        <w:t xml:space="preserve">E8.07.00j2 </w:t>
      </w:r>
      <w:r xmlns:w="http://schemas.openxmlformats.org/wordprocessingml/2006/main" w:rsidR="00787D51" w:rsidRPr="00787D51">
        <w:rPr>
          <w:rFonts w:ascii="Arial" w:hAnsi="Arial" w:cs="Arial"/>
          <w:szCs w:val="18"/>
          <w:highlight w:val="yellow"/>
        </w:rPr>
        <w:t xml:space="preserve">, nó chỉ được sử dụng cho dòng thiết bị RH850/U2C. </w:t>
      </w:r>
      <w:commentRangeEnd xmlns:w="http://schemas.openxmlformats.org/wordprocessingml/2006/main" w:id="123"/>
      <w:r xmlns:w="http://schemas.openxmlformats.org/wordprocessingml/2006/main" w:rsidR="00787D51" w:rsidRPr="000900BF">
        <w:rPr>
          <w:rStyle w:val="CommentReference"/>
          <w:highlight w:val="yellow"/>
        </w:rPr>
        <w:commentReference xmlns:w="http://schemas.openxmlformats.org/wordprocessingml/2006/main" w:id="123"/>
      </w:r>
      <w:r xmlns:w="http://schemas.openxmlformats.org/wordprocessingml/2006/main" w:rsidR="004F477D" w:rsidRPr="000900BF">
        <w:rPr>
          <w:rFonts w:ascii="Arial" w:hAnsi="Arial" w:cs="Arial"/>
          <w:szCs w:val="18"/>
          <w:highlight w:val="yellow"/>
        </w:rPr>
        <w:t xml:space="preserve">Đối với CS+ V8.07.00, nó chỉ được sử dụng cho dòng thiết bị RH850/F1KM-S1, RH850/F1KM-S4.</w:t>
      </w:r>
      <w:r xmlns:w="http://schemas.openxmlformats.org/wordprocessingml/2006/main" w:rsidR="004F477D">
        <w:rPr>
          <w:rFonts w:ascii="Arial" w:hAnsi="Arial" w:cs="Arial"/>
          <w:szCs w:val="18"/>
        </w:rPr>
        <w:t xml:space="preserve"> </w:t>
      </w:r>
    </w:p>
    <w:p w14:paraId="76DE4B05" w14:textId="2567296D" w:rsidR="00787D51" w:rsidRPr="00B948D5" w:rsidRDefault="00787D51" w:rsidP="3C0BE9D9">
      <w:pPr xmlns:w="http://schemas.openxmlformats.org/wordprocessingml/2006/main">
        <w:ind w:left="1440"/>
        <w:rPr>
          <w:rFonts w:ascii="Arial" w:hAnsi="Arial" w:cs="Arial"/>
          <w:szCs w:val="18"/>
          <w:highlight w:val="yellow"/>
        </w:rPr>
      </w:pPr>
      <w:r xmlns:w="http://schemas.openxmlformats.org/wordprocessingml/2006/main" w:rsidRPr="00787D51">
        <w:rPr>
          <w:rFonts w:ascii="Arial" w:hAnsi="Arial" w:cs="Arial"/>
          <w:szCs w:val="18"/>
          <w:highlight w:val="yellow"/>
        </w:rPr>
        <w:t xml:space="preserve">6. Bộ </w:t>
      </w:r>
      <w:r xmlns:w="http://schemas.openxmlformats.org/wordprocessingml/2006/main" w:rsidRPr="00787D51">
        <w:rPr>
          <w:rFonts w:ascii="Arial" w:hAnsi="Arial" w:cs="Arial"/>
          <w:kern w:val="0"/>
          <w:szCs w:val="21"/>
          <w:highlight w:val="yellow"/>
        </w:rPr>
        <w:t xml:space="preserve">cấu hình Thông minh cho RH850 không khả dụng cho </w:t>
      </w:r>
      <w:r xmlns:w="http://schemas.openxmlformats.org/wordprocessingml/2006/main" w:rsidRPr="00B948D5">
        <w:rPr>
          <w:rFonts w:ascii="Arial" w:hAnsi="Arial" w:cs="Arial"/>
          <w:szCs w:val="18"/>
          <w:highlight w:val="yellow"/>
        </w:rPr>
        <w:t xml:space="preserve">dòng thiết bị RH850/U2C.</w:t>
      </w:r>
    </w:p>
    <w:p w14:paraId="01AD0E26" w14:textId="17304593" w:rsidR="00B948D5" w:rsidRPr="0029259B" w:rsidRDefault="00B948D5" w:rsidP="3C0BE9D9">
      <w:pPr xmlns:w="http://schemas.openxmlformats.org/wordprocessingml/2006/main">
        <w:ind w:left="1440"/>
        <w:rPr>
          <w:rFonts w:ascii="Arial" w:hAnsi="Arial" w:cs="Arial"/>
          <w:szCs w:val="18"/>
        </w:rPr>
      </w:pPr>
      <w:r xmlns:w="http://schemas.openxmlformats.org/wordprocessingml/2006/main" w:rsidRPr="00B948D5">
        <w:rPr>
          <w:rFonts w:ascii="Arial" w:hAnsi="Arial" w:cs="Arial"/>
          <w:szCs w:val="18"/>
          <w:highlight w:val="yellow"/>
        </w:rPr>
        <w:t xml:space="preserve">7. Đường dẫn cài đặt của gói ET-VPF, CS+, Cygwin, Smart Configurator và VLAB không được chứa một số ký tự đặc biệt (tham khảo </w:t>
      </w:r>
      <w:r xmlns:w="http://schemas.openxmlformats.org/wordprocessingml/2006/main" w:rsidRPr="00B948D5">
        <w:rPr>
          <w:rFonts w:ascii="Arial" w:hAnsi="Arial" w:cs="Arial"/>
          <w:szCs w:val="18"/>
          <w:highlight w:val="yellow"/>
        </w:rPr>
        <w:fldChar xmlns:w="http://schemas.openxmlformats.org/wordprocessingml/2006/main" w:fldCharType="begin"/>
      </w:r>
      <w:r xmlns:w="http://schemas.openxmlformats.org/wordprocessingml/2006/main" w:rsidRPr="00B948D5">
        <w:rPr>
          <w:rFonts w:ascii="Arial" w:hAnsi="Arial" w:cs="Arial"/>
          <w:szCs w:val="18"/>
          <w:highlight w:val="yellow"/>
        </w:rPr>
        <w:instrText xmlns:w="http://schemas.openxmlformats.org/wordprocessingml/2006/main" xml:space="preserve"> REF _Ref120516728 \h </w:instrText>
      </w:r>
      <w:r xmlns:w="http://schemas.openxmlformats.org/wordprocessingml/2006/main">
        <w:rPr>
          <w:rFonts w:ascii="Arial" w:hAnsi="Arial" w:cs="Arial"/>
          <w:szCs w:val="18"/>
          <w:highlight w:val="yellow"/>
        </w:rPr>
        <w:instrText xmlns:w="http://schemas.openxmlformats.org/wordprocessingml/2006/main" xml:space="preserve"> \* MERGEFORMAT </w:instrText>
      </w:r>
      <w:r xmlns:w="http://schemas.openxmlformats.org/wordprocessingml/2006/main" w:rsidRPr="00B948D5">
        <w:rPr>
          <w:rFonts w:ascii="Arial" w:hAnsi="Arial" w:cs="Arial"/>
          <w:szCs w:val="18"/>
          <w:highlight w:val="yellow"/>
        </w:rPr>
        <w:fldChar xmlns:w="http://schemas.openxmlformats.org/wordprocessingml/2006/main" w:fldCharType="separate"/>
      </w:r>
      <w:r xmlns:w="http://schemas.openxmlformats.org/wordprocessingml/2006/main" w:rsidR="003C2150" w:rsidRPr="00AD5FEC">
        <w:rPr>
          <w:rFonts w:ascii="Arial" w:hAnsi="Arial" w:cs="Arial"/>
          <w:b/>
          <w:bCs/>
          <w:highlight w:val="yellow"/>
        </w:rPr>
        <w:t xml:space="preserve">Bảng </w:t>
      </w:r>
      <w:r xmlns:w="http://schemas.openxmlformats.org/wordprocessingml/2006/main" w:rsidR="003C2150">
        <w:rPr>
          <w:rFonts w:ascii="Arial" w:hAnsi="Arial" w:cs="Arial"/>
          <w:b/>
          <w:bCs/>
          <w:noProof/>
          <w:highlight w:val="yellow"/>
        </w:rPr>
        <w:t xml:space="preserve">3 </w:t>
      </w:r>
      <w:r xmlns:w="http://schemas.openxmlformats.org/wordprocessingml/2006/main" w:rsidR="003C2150" w:rsidRPr="00AD5FEC">
        <w:rPr>
          <w:rFonts w:ascii="Arial" w:hAnsi="Arial" w:cs="Arial"/>
          <w:b/>
          <w:bCs/>
          <w:noProof/>
          <w:highlight w:val="yellow"/>
        </w:rPr>
        <w:noBreakHyphen xmlns:w="http://schemas.openxmlformats.org/wordprocessingml/2006/main"/>
      </w:r>
      <w:r xmlns:w="http://schemas.openxmlformats.org/wordprocessingml/2006/main" w:rsidR="003C2150">
        <w:rPr>
          <w:rFonts w:ascii="Arial" w:hAnsi="Arial" w:cs="Arial"/>
          <w:b/>
          <w:bCs/>
          <w:noProof/>
          <w:highlight w:val="yellow"/>
        </w:rPr>
        <w:t xml:space="preserve">6 </w:t>
      </w:r>
      <w:r xmlns:w="http://schemas.openxmlformats.org/wordprocessingml/2006/main" w:rsidR="003C2150" w:rsidRPr="00AD5FEC">
        <w:rPr>
          <w:rFonts w:ascii="Arial" w:hAnsi="Arial" w:cs="Arial"/>
          <w:b/>
          <w:bCs/>
          <w:highlight w:val="yellow"/>
        </w:rPr>
        <w:t xml:space="preserve">Các ký tự đặc biệt được hỗ trợ </w:t>
      </w:r>
      <w:r xmlns:w="http://schemas.openxmlformats.org/wordprocessingml/2006/main" w:rsidRPr="00B948D5">
        <w:rPr>
          <w:rFonts w:ascii="Arial" w:hAnsi="Arial" w:cs="Arial"/>
          <w:szCs w:val="18"/>
          <w:highlight w:val="yellow"/>
        </w:rPr>
        <w:fldChar xmlns:w="http://schemas.openxmlformats.org/wordprocessingml/2006/main" w:fldCharType="end"/>
      </w:r>
      <w:r xmlns:w="http://schemas.openxmlformats.org/wordprocessingml/2006/main" w:rsidRPr="00B948D5">
        <w:rPr>
          <w:rFonts w:ascii="Arial" w:hAnsi="Arial" w:cs="Arial"/>
          <w:szCs w:val="18"/>
          <w:highlight w:val="yellow"/>
        </w:rPr>
        <w:t xml:space="preserve">để biết thêm chi tiết).</w:t>
      </w:r>
      <w:bookmarkStart xmlns:w="http://schemas.openxmlformats.org/wordprocessingml/2006/main" w:id="125" w:name="V10000_REL_Comment_006"/>
      <w:bookmarkEnd xmlns:w="http://schemas.openxmlformats.org/wordprocessingml/2006/main" w:id="125"/>
    </w:p>
    <w:p w14:paraId="6211B45C" w14:textId="35770B67" w:rsidR="00427A1A" w:rsidRPr="0029259B" w:rsidRDefault="00427A1A" w:rsidP="002C7197">
      <w:pPr>
        <w:rPr>
          <w:rFonts w:ascii="Arial" w:hAnsi="Arial" w:cs="Arial"/>
          <w:szCs w:val="18"/>
        </w:rPr>
      </w:pPr>
    </w:p>
    <w:p w14:paraId="1836AAB3" w14:textId="778619C1" w:rsidR="00EB06E3" w:rsidRPr="0029259B" w:rsidRDefault="494074F8" w:rsidP="3C0BE9D9">
      <w:pPr xmlns:w="http://schemas.openxmlformats.org/wordprocessingml/2006/main">
        <w:pStyle w:val="Heading2"/>
        <w:rPr>
          <w:rFonts w:cs="Arial"/>
        </w:rPr>
      </w:pPr>
      <w:bookmarkStart xmlns:w="http://schemas.openxmlformats.org/wordprocessingml/2006/main" w:id="126" w:name="_Toc2117752918"/>
      <w:bookmarkStart xmlns:w="http://schemas.openxmlformats.org/wordprocessingml/2006/main" w:id="127" w:name="_Toc847135301"/>
      <w:bookmarkStart xmlns:w="http://schemas.openxmlformats.org/wordprocessingml/2006/main" w:id="128" w:name="_Toc407394458"/>
      <w:bookmarkStart xmlns:w="http://schemas.openxmlformats.org/wordprocessingml/2006/main" w:id="129" w:name="_Toc665032379"/>
      <w:bookmarkStart xmlns:w="http://schemas.openxmlformats.org/wordprocessingml/2006/main" w:id="130" w:name="_Toc1432819200"/>
      <w:bookmarkStart xmlns:w="http://schemas.openxmlformats.org/wordprocessingml/2006/main" w:id="131" w:name="_Toc548497875"/>
      <w:bookmarkStart xmlns:w="http://schemas.openxmlformats.org/wordprocessingml/2006/main" w:id="132" w:name="_Toc1537672196"/>
      <w:bookmarkStart xmlns:w="http://schemas.openxmlformats.org/wordprocessingml/2006/main" w:id="133" w:name="_Toc1608602616"/>
      <w:bookmarkStart xmlns:w="http://schemas.openxmlformats.org/wordprocessingml/2006/main" w:id="134" w:name="_Toc25431700"/>
      <w:bookmarkStart xmlns:w="http://schemas.openxmlformats.org/wordprocessingml/2006/main" w:id="135" w:name="_Toc1132984137"/>
      <w:bookmarkStart xmlns:w="http://schemas.openxmlformats.org/wordprocessingml/2006/main" w:id="136" w:name="_Toc271337183"/>
      <w:bookmarkStart xmlns:w="http://schemas.openxmlformats.org/wordprocessingml/2006/main" w:id="137" w:name="_Toc1752706246"/>
      <w:bookmarkStart xmlns:w="http://schemas.openxmlformats.org/wordprocessingml/2006/main" w:id="138" w:name="_Toc1429251688"/>
      <w:bookmarkStart xmlns:w="http://schemas.openxmlformats.org/wordprocessingml/2006/main" w:id="139" w:name="_Toc537483313"/>
      <w:bookmarkStart xmlns:w="http://schemas.openxmlformats.org/wordprocessingml/2006/main" w:id="140" w:name="_Toc505255299"/>
      <w:bookmarkStart xmlns:w="http://schemas.openxmlformats.org/wordprocessingml/2006/main" w:id="141" w:name="_Toc2004409442"/>
      <w:bookmarkStart xmlns:w="http://schemas.openxmlformats.org/wordprocessingml/2006/main" w:id="142" w:name="_Toc363837772"/>
      <w:bookmarkStart xmlns:w="http://schemas.openxmlformats.org/wordprocessingml/2006/main" w:id="143" w:name="_Toc2040698397"/>
      <w:bookmarkStart xmlns:w="http://schemas.openxmlformats.org/wordprocessingml/2006/main" w:id="144" w:name="_Toc1759389180"/>
      <w:bookmarkStart xmlns:w="http://schemas.openxmlformats.org/wordprocessingml/2006/main" w:id="145" w:name="_Toc846170127"/>
      <w:bookmarkStart xmlns:w="http://schemas.openxmlformats.org/wordprocessingml/2006/main" w:id="146" w:name="_Toc85236318"/>
      <w:bookmarkStart xmlns:w="http://schemas.openxmlformats.org/wordprocessingml/2006/main" w:id="147" w:name="_Toc1519096286"/>
      <w:bookmarkStart xmlns:w="http://schemas.openxmlformats.org/wordprocessingml/2006/main" w:id="148" w:name="_Toc483454276"/>
      <w:bookmarkStart xmlns:w="http://schemas.openxmlformats.org/wordprocessingml/2006/main" w:id="149" w:name="_Toc25131332"/>
      <w:bookmarkStart xmlns:w="http://schemas.openxmlformats.org/wordprocessingml/2006/main" w:id="150" w:name="_Toc679871823"/>
      <w:bookmarkStart xmlns:w="http://schemas.openxmlformats.org/wordprocessingml/2006/main" w:id="151" w:name="_Toc1043875093"/>
      <w:bookmarkStart xmlns:w="http://schemas.openxmlformats.org/wordprocessingml/2006/main" w:id="152" w:name="_Toc2024421142"/>
      <w:bookmarkStart xmlns:w="http://schemas.openxmlformats.org/wordprocessingml/2006/main" w:id="153" w:name="_Toc1274417728"/>
      <w:bookmarkStart xmlns:w="http://schemas.openxmlformats.org/wordprocessingml/2006/main" w:id="154" w:name="_Toc356716290"/>
      <w:bookmarkStart xmlns:w="http://schemas.openxmlformats.org/wordprocessingml/2006/main" w:id="155" w:name="_Toc875842798"/>
      <w:bookmarkStart xmlns:w="http://schemas.openxmlformats.org/wordprocessingml/2006/main" w:id="156" w:name="_Toc122608903"/>
      <w:r xmlns:w="http://schemas.openxmlformats.org/wordprocessingml/2006/main" w:rsidRPr="0029259B">
        <w:rPr>
          <w:rFonts w:cs="Arial"/>
        </w:rPr>
        <w:t xml:space="preserve">1.3 Dòng thiết bị mục tiêu</w:t>
      </w:r>
      <w:bookmarkEnd xmlns:w="http://schemas.openxmlformats.org/wordprocessingml/2006/main" w:id="126"/>
      <w:bookmarkEnd xmlns:w="http://schemas.openxmlformats.org/wordprocessingml/2006/main" w:id="127"/>
      <w:bookmarkEnd xmlns:w="http://schemas.openxmlformats.org/wordprocessingml/2006/main" w:id="128"/>
      <w:bookmarkEnd xmlns:w="http://schemas.openxmlformats.org/wordprocessingml/2006/main" w:id="129"/>
      <w:bookmarkEnd xmlns:w="http://schemas.openxmlformats.org/wordprocessingml/2006/main" w:id="130"/>
      <w:bookmarkEnd xmlns:w="http://schemas.openxmlformats.org/wordprocessingml/2006/main" w:id="131"/>
      <w:bookmarkEnd xmlns:w="http://schemas.openxmlformats.org/wordprocessingml/2006/main" w:id="132"/>
      <w:bookmarkEnd xmlns:w="http://schemas.openxmlformats.org/wordprocessingml/2006/main" w:id="133"/>
      <w:bookmarkEnd xmlns:w="http://schemas.openxmlformats.org/wordprocessingml/2006/main" w:id="134"/>
      <w:bookmarkEnd xmlns:w="http://schemas.openxmlformats.org/wordprocessingml/2006/main" w:id="135"/>
      <w:bookmarkEnd xmlns:w="http://schemas.openxmlformats.org/wordprocessingml/2006/main" w:id="136"/>
      <w:bookmarkEnd xmlns:w="http://schemas.openxmlformats.org/wordprocessingml/2006/main" w:id="137"/>
      <w:bookmarkEnd xmlns:w="http://schemas.openxmlformats.org/wordprocessingml/2006/main" w:id="138"/>
      <w:bookmarkEnd xmlns:w="http://schemas.openxmlformats.org/wordprocessingml/2006/main" w:id="139"/>
      <w:bookmarkEnd xmlns:w="http://schemas.openxmlformats.org/wordprocessingml/2006/main" w:id="140"/>
      <w:bookmarkEnd xmlns:w="http://schemas.openxmlformats.org/wordprocessingml/2006/main" w:id="141"/>
      <w:bookmarkEnd xmlns:w="http://schemas.openxmlformats.org/wordprocessingml/2006/main" w:id="142"/>
      <w:bookmarkEnd xmlns:w="http://schemas.openxmlformats.org/wordprocessingml/2006/main" w:id="143"/>
      <w:bookmarkEnd xmlns:w="http://schemas.openxmlformats.org/wordprocessingml/2006/main" w:id="144"/>
      <w:bookmarkEnd xmlns:w="http://schemas.openxmlformats.org/wordprocessingml/2006/main" w:id="145"/>
      <w:bookmarkEnd xmlns:w="http://schemas.openxmlformats.org/wordprocessingml/2006/main" w:id="146"/>
      <w:bookmarkEnd xmlns:w="http://schemas.openxmlformats.org/wordprocessingml/2006/main" w:id="147"/>
      <w:bookmarkEnd xmlns:w="http://schemas.openxmlformats.org/wordprocessingml/2006/main" w:id="148"/>
      <w:bookmarkEnd xmlns:w="http://schemas.openxmlformats.org/wordprocessingml/2006/main" w:id="149"/>
      <w:bookmarkEnd xmlns:w="http://schemas.openxmlformats.org/wordprocessingml/2006/main" w:id="150"/>
      <w:bookmarkEnd xmlns:w="http://schemas.openxmlformats.org/wordprocessingml/2006/main" w:id="151"/>
      <w:bookmarkEnd xmlns:w="http://schemas.openxmlformats.org/wordprocessingml/2006/main" w:id="152"/>
      <w:bookmarkEnd xmlns:w="http://schemas.openxmlformats.org/wordprocessingml/2006/main" w:id="153"/>
      <w:bookmarkEnd xmlns:w="http://schemas.openxmlformats.org/wordprocessingml/2006/main" w:id="154"/>
      <w:bookmarkEnd xmlns:w="http://schemas.openxmlformats.org/wordprocessingml/2006/main" w:id="155"/>
      <w:bookmarkEnd xmlns:w="http://schemas.openxmlformats.org/wordprocessingml/2006/main" w:id="156"/>
    </w:p>
    <w:p w14:paraId="4D67E01D" w14:textId="1393D796" w:rsidR="00EB06E3" w:rsidRPr="0029259B" w:rsidRDefault="00EB06E3" w:rsidP="3C0BE9D9">
      <w:pPr>
        <w:rPr>
          <w:rFonts w:ascii="Arial" w:hAnsi="Arial" w:cs="Arial"/>
          <w:szCs w:val="18"/>
        </w:rPr>
      </w:pPr>
    </w:p>
    <w:p w14:paraId="01DF1B5E" w14:textId="5D21942D" w:rsidR="00A54C38" w:rsidRPr="0029259B" w:rsidRDefault="00A54C38"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Các thiết bị sau được hỗ trợ trong ET-VPF.</w:t>
      </w:r>
    </w:p>
    <w:p w14:paraId="6C3E7642" w14:textId="6B63AC4E" w:rsidR="00A54C38" w:rsidRPr="0029259B" w:rsidRDefault="00A54C38" w:rsidP="00F760DA">
      <w:pPr>
        <w:rPr>
          <w:rFonts w:ascii="Arial" w:hAnsi="Arial" w:cs="Arial"/>
          <w:szCs w:val="18"/>
        </w:rPr>
      </w:pPr>
    </w:p>
    <w:p w14:paraId="69D611A3" w14:textId="44B5DDF3" w:rsidR="00A54C38" w:rsidRPr="0029259B" w:rsidRDefault="00A54C38" w:rsidP="00A54C38">
      <w:pPr xmlns:w="http://schemas.openxmlformats.org/wordprocessingml/2006/main">
        <w:pStyle w:val="Caption"/>
        <w:jc w:val="center"/>
        <w:rPr>
          <w:rFonts w:ascii="Arial" w:hAnsi="Arial" w:cs="Arial"/>
          <w:b/>
          <w:bCs/>
          <w:color w:val="auto"/>
        </w:rPr>
      </w:pPr>
      <w:bookmarkStart xmlns:w="http://schemas.openxmlformats.org/wordprocessingml/2006/main" w:id="157" w:name="_Ref97626991"/>
      <w:r xmlns:w="http://schemas.openxmlformats.org/wordprocessingml/2006/main" w:rsidRPr="0029259B">
        <w:rPr>
          <w:rFonts w:ascii="Arial" w:hAnsi="Arial" w:cs="Arial"/>
          <w:b/>
          <w:bCs/>
          <w:color w:val="auto"/>
        </w:rPr>
        <w:t xml:space="preserve">Bảng </w:t>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STYLEREF 1 \s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1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00A3763F" w:rsidRPr="0029259B">
        <w:rPr>
          <w:rFonts w:ascii="Arial" w:hAnsi="Arial" w:cs="Arial"/>
          <w:b/>
          <w:bCs/>
          <w:color w:val="auto"/>
        </w:rPr>
        <w:noBreakHyphen xmlns:w="http://schemas.openxmlformats.org/wordprocessingml/2006/main"/>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1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Các thiết bị được hỗ trợ</w:t>
      </w:r>
      <w:bookmarkEnd xmlns:w="http://schemas.openxmlformats.org/wordprocessingml/2006/main" w:id="157"/>
    </w:p>
    <w:tbl>
      <w:tblPr>
        <w:tblStyle w:val="TableGrid"/>
        <w:tblW w:w="0" w:type="auto"/>
        <w:tblLook w:val="04A0" w:firstRow="1" w:lastRow="0" w:firstColumn="1" w:lastColumn="0" w:noHBand="0" w:noVBand="1"/>
      </w:tblPr>
      <w:tblGrid>
        <w:gridCol w:w="3055"/>
        <w:gridCol w:w="7735"/>
      </w:tblGrid>
      <w:tr w:rsidR="00A54C38" w:rsidRPr="0029259B" w14:paraId="060F7899" w14:textId="77777777" w:rsidTr="00A54C38">
        <w:tc>
          <w:tcPr>
            <w:tcW w:w="3055" w:type="dxa"/>
            <w:shd w:val="clear" w:color="auto" w:fill="0070C0"/>
          </w:tcPr>
          <w:p w14:paraId="46F35A4A" w14:textId="65798CEF" w:rsidR="00A54C38" w:rsidRPr="0029259B" w:rsidRDefault="00A54C38" w:rsidP="00A54C38">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Loạt</w:t>
            </w:r>
          </w:p>
        </w:tc>
        <w:tc>
          <w:tcPr>
            <w:tcW w:w="7735" w:type="dxa"/>
            <w:shd w:val="clear" w:color="auto" w:fill="0070C0"/>
          </w:tcPr>
          <w:p w14:paraId="00DBA9D8" w14:textId="110D4339" w:rsidR="00A54C38" w:rsidRPr="0029259B" w:rsidRDefault="00A54C38" w:rsidP="00A54C38">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thiết bị</w:t>
            </w:r>
          </w:p>
        </w:tc>
      </w:tr>
      <w:tr w:rsidR="00A54C38" w:rsidRPr="0029259B" w14:paraId="352590F3" w14:textId="77777777" w:rsidTr="00A54C38">
        <w:tc>
          <w:tcPr>
            <w:tcW w:w="3055" w:type="dxa"/>
          </w:tcPr>
          <w:p w14:paraId="1A9230BF" w14:textId="5F134771" w:rsidR="00A54C38" w:rsidRPr="0029259B" w:rsidRDefault="00A54C38"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RH850/F1x</w:t>
            </w:r>
          </w:p>
        </w:tc>
        <w:tc>
          <w:tcPr>
            <w:tcW w:w="7735" w:type="dxa"/>
          </w:tcPr>
          <w:p w14:paraId="7564BFF8" w14:textId="5B5192FB" w:rsidR="00A54C38" w:rsidRPr="0029259B" w:rsidRDefault="00A54C38"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RH850/F1KM-S1, RH850/F1KM-S4</w:t>
            </w:r>
          </w:p>
        </w:tc>
      </w:tr>
      <w:tr w:rsidR="00787D51" w:rsidRPr="0029259B" w14:paraId="5E55310B" w14:textId="77777777" w:rsidTr="00A54C38">
        <w:tc>
          <w:tcPr>
            <w:tcW w:w="3055" w:type="dxa"/>
          </w:tcPr>
          <w:p w14:paraId="7CF35E31" w14:textId="0887A7B7" w:rsidR="00787D51" w:rsidRPr="00787D51" w:rsidRDefault="00787D51" w:rsidP="00F760DA">
            <w:pPr xmlns:w="http://schemas.openxmlformats.org/wordprocessingml/2006/main">
              <w:rPr>
                <w:rFonts w:ascii="Arial" w:hAnsi="Arial" w:cs="Arial"/>
                <w:szCs w:val="18"/>
                <w:highlight w:val="yellow"/>
              </w:rPr>
            </w:pPr>
            <w:r xmlns:w="http://schemas.openxmlformats.org/wordprocessingml/2006/main" w:rsidRPr="00787D51">
              <w:rPr>
                <w:rFonts w:ascii="Arial" w:hAnsi="Arial" w:cs="Arial"/>
                <w:szCs w:val="18"/>
                <w:highlight w:val="yellow"/>
              </w:rPr>
              <w:t xml:space="preserve">RH850/U2x</w:t>
            </w:r>
          </w:p>
        </w:tc>
        <w:tc>
          <w:tcPr>
            <w:tcW w:w="7735" w:type="dxa"/>
          </w:tcPr>
          <w:p w14:paraId="1F7172FE" w14:textId="1ED1094A" w:rsidR="00787D51" w:rsidRPr="00787D51" w:rsidRDefault="00787D51" w:rsidP="00F760DA">
            <w:pPr xmlns:w="http://schemas.openxmlformats.org/wordprocessingml/2006/main">
              <w:rPr>
                <w:rFonts w:ascii="Arial" w:hAnsi="Arial" w:cs="Arial"/>
                <w:szCs w:val="18"/>
                <w:highlight w:val="yellow"/>
              </w:rPr>
            </w:pPr>
            <w:commentRangeStart xmlns:w="http://schemas.openxmlformats.org/wordprocessingml/2006/main" w:id="158"/>
            <w:r xmlns:w="http://schemas.openxmlformats.org/wordprocessingml/2006/main" w:rsidRPr="00787D51">
              <w:rPr>
                <w:rFonts w:ascii="Arial" w:hAnsi="Arial" w:cs="Arial"/>
                <w:szCs w:val="18"/>
                <w:highlight w:val="yellow"/>
              </w:rPr>
              <w:t xml:space="preserve">RH850/U2C</w:t>
            </w:r>
            <w:commentRangeEnd xmlns:w="http://schemas.openxmlformats.org/wordprocessingml/2006/main" w:id="158"/>
            <w:r xmlns:w="http://schemas.openxmlformats.org/wordprocessingml/2006/main">
              <w:rPr>
                <w:rStyle w:val="CommentReference"/>
              </w:rPr>
              <w:commentReference xmlns:w="http://schemas.openxmlformats.org/wordprocessingml/2006/main" w:id="158"/>
            </w:r>
            <w:bookmarkStart xmlns:w="http://schemas.openxmlformats.org/wordprocessingml/2006/main" w:id="160" w:name="V10000_Req_03_004"/>
            <w:bookmarkEnd xmlns:w="http://schemas.openxmlformats.org/wordprocessingml/2006/main" w:id="160"/>
          </w:p>
        </w:tc>
      </w:tr>
    </w:tbl>
    <w:p w14:paraId="1BC8E71E" w14:textId="5D213A53" w:rsidR="004039E0" w:rsidRPr="0029259B" w:rsidRDefault="004039E0" w:rsidP="3C0BE9D9">
      <w:pPr>
        <w:rPr>
          <w:rFonts w:ascii="Arial" w:hAnsi="Arial" w:cs="Arial"/>
          <w:szCs w:val="18"/>
        </w:rPr>
      </w:pPr>
    </w:p>
    <w:p w14:paraId="684A0F62" w14:textId="5C160DC0" w:rsidR="001F5A39" w:rsidRPr="0029259B" w:rsidRDefault="494074F8" w:rsidP="001F5A39">
      <w:pPr xmlns:w="http://schemas.openxmlformats.org/wordprocessingml/2006/main">
        <w:pStyle w:val="Heading2"/>
        <w:rPr>
          <w:rFonts w:cs="Arial"/>
        </w:rPr>
      </w:pPr>
      <w:bookmarkStart xmlns:w="http://schemas.openxmlformats.org/wordprocessingml/2006/main" w:id="161" w:name="_Toc87373273"/>
      <w:bookmarkStart xmlns:w="http://schemas.openxmlformats.org/wordprocessingml/2006/main" w:id="162" w:name="_Toc94021756"/>
      <w:bookmarkStart xmlns:w="http://schemas.openxmlformats.org/wordprocessingml/2006/main" w:id="163" w:name="_Toc791433576"/>
      <w:bookmarkStart xmlns:w="http://schemas.openxmlformats.org/wordprocessingml/2006/main" w:id="164" w:name="_Toc919058867"/>
      <w:bookmarkStart xmlns:w="http://schemas.openxmlformats.org/wordprocessingml/2006/main" w:id="165" w:name="_Toc335747240"/>
      <w:bookmarkStart xmlns:w="http://schemas.openxmlformats.org/wordprocessingml/2006/main" w:id="166" w:name="_Toc1110984275"/>
      <w:bookmarkStart xmlns:w="http://schemas.openxmlformats.org/wordprocessingml/2006/main" w:id="167" w:name="_Toc1743541201"/>
      <w:bookmarkStart xmlns:w="http://schemas.openxmlformats.org/wordprocessingml/2006/main" w:id="168" w:name="_Toc1349252411"/>
      <w:bookmarkStart xmlns:w="http://schemas.openxmlformats.org/wordprocessingml/2006/main" w:id="169" w:name="_Toc1376672141"/>
      <w:bookmarkStart xmlns:w="http://schemas.openxmlformats.org/wordprocessingml/2006/main" w:id="170" w:name="_Toc1503940086"/>
      <w:bookmarkStart xmlns:w="http://schemas.openxmlformats.org/wordprocessingml/2006/main" w:id="171" w:name="_Toc1870105803"/>
      <w:bookmarkStart xmlns:w="http://schemas.openxmlformats.org/wordprocessingml/2006/main" w:id="172" w:name="_Toc306530350"/>
      <w:bookmarkStart xmlns:w="http://schemas.openxmlformats.org/wordprocessingml/2006/main" w:id="173" w:name="_Toc2138976853"/>
      <w:bookmarkStart xmlns:w="http://schemas.openxmlformats.org/wordprocessingml/2006/main" w:id="174" w:name="_Toc1236153862"/>
      <w:bookmarkStart xmlns:w="http://schemas.openxmlformats.org/wordprocessingml/2006/main" w:id="175" w:name="_Toc878383943"/>
      <w:bookmarkStart xmlns:w="http://schemas.openxmlformats.org/wordprocessingml/2006/main" w:id="176" w:name="_Toc1587708088"/>
      <w:bookmarkStart xmlns:w="http://schemas.openxmlformats.org/wordprocessingml/2006/main" w:id="177" w:name="_Toc1856933032"/>
      <w:bookmarkStart xmlns:w="http://schemas.openxmlformats.org/wordprocessingml/2006/main" w:id="178" w:name="_Toc866690266"/>
      <w:bookmarkStart xmlns:w="http://schemas.openxmlformats.org/wordprocessingml/2006/main" w:id="179" w:name="_Toc62148366"/>
      <w:bookmarkStart xmlns:w="http://schemas.openxmlformats.org/wordprocessingml/2006/main" w:id="180" w:name="_Toc1077750558"/>
      <w:bookmarkStart xmlns:w="http://schemas.openxmlformats.org/wordprocessingml/2006/main" w:id="181" w:name="_Toc1595272610"/>
      <w:bookmarkStart xmlns:w="http://schemas.openxmlformats.org/wordprocessingml/2006/main" w:id="182" w:name="_Toc588567359"/>
      <w:bookmarkStart xmlns:w="http://schemas.openxmlformats.org/wordprocessingml/2006/main" w:id="183" w:name="_Toc1873879037"/>
      <w:bookmarkStart xmlns:w="http://schemas.openxmlformats.org/wordprocessingml/2006/main" w:id="184" w:name="_Toc1808554058"/>
      <w:bookmarkStart xmlns:w="http://schemas.openxmlformats.org/wordprocessingml/2006/main" w:id="185" w:name="_Toc1192633454"/>
      <w:bookmarkStart xmlns:w="http://schemas.openxmlformats.org/wordprocessingml/2006/main" w:id="186" w:name="_Toc1466687651"/>
      <w:bookmarkStart xmlns:w="http://schemas.openxmlformats.org/wordprocessingml/2006/main" w:id="187" w:name="_Toc1662925863"/>
      <w:bookmarkStart xmlns:w="http://schemas.openxmlformats.org/wordprocessingml/2006/main" w:id="188" w:name="_Toc1194721119"/>
      <w:bookmarkStart xmlns:w="http://schemas.openxmlformats.org/wordprocessingml/2006/main" w:id="189" w:name="_Toc133360517"/>
      <w:bookmarkStart xmlns:w="http://schemas.openxmlformats.org/wordprocessingml/2006/main" w:id="190" w:name="_Toc433593523"/>
      <w:bookmarkStart xmlns:w="http://schemas.openxmlformats.org/wordprocessingml/2006/main" w:id="191" w:name="_Toc284527469"/>
      <w:bookmarkStart xmlns:w="http://schemas.openxmlformats.org/wordprocessingml/2006/main" w:id="192" w:name="_Toc764789144"/>
      <w:bookmarkStart xmlns:w="http://schemas.openxmlformats.org/wordprocessingml/2006/main" w:id="193" w:name="_Toc122608904"/>
      <w:r xmlns:w="http://schemas.openxmlformats.org/wordprocessingml/2006/main" w:rsidRPr="0029259B">
        <w:rPr>
          <w:rFonts w:cs="Arial"/>
        </w:rPr>
        <w:t xml:space="preserve">1.4 </w:t>
      </w:r>
      <w:bookmarkEnd xmlns:w="http://schemas.openxmlformats.org/wordprocessingml/2006/main" w:id="161"/>
      <w:r xmlns:w="http://schemas.openxmlformats.org/wordprocessingml/2006/main" w:rsidR="41FBEBDF" w:rsidRPr="0029259B">
        <w:rPr>
          <w:rFonts w:cs="Arial"/>
        </w:rPr>
        <w:t xml:space="preserve">Chính sách giấy phép</w:t>
      </w:r>
      <w:bookmarkEnd xmlns:w="http://schemas.openxmlformats.org/wordprocessingml/2006/main" w:id="162"/>
      <w:bookmarkEnd xmlns:w="http://schemas.openxmlformats.org/wordprocessingml/2006/main" w:id="163"/>
      <w:bookmarkEnd xmlns:w="http://schemas.openxmlformats.org/wordprocessingml/2006/main" w:id="164"/>
      <w:bookmarkEnd xmlns:w="http://schemas.openxmlformats.org/wordprocessingml/2006/main" w:id="165"/>
      <w:bookmarkEnd xmlns:w="http://schemas.openxmlformats.org/wordprocessingml/2006/main" w:id="166"/>
      <w:bookmarkEnd xmlns:w="http://schemas.openxmlformats.org/wordprocessingml/2006/main" w:id="167"/>
      <w:bookmarkEnd xmlns:w="http://schemas.openxmlformats.org/wordprocessingml/2006/main" w:id="168"/>
      <w:bookmarkEnd xmlns:w="http://schemas.openxmlformats.org/wordprocessingml/2006/main" w:id="169"/>
      <w:bookmarkEnd xmlns:w="http://schemas.openxmlformats.org/wordprocessingml/2006/main" w:id="170"/>
      <w:bookmarkEnd xmlns:w="http://schemas.openxmlformats.org/wordprocessingml/2006/main" w:id="171"/>
      <w:bookmarkEnd xmlns:w="http://schemas.openxmlformats.org/wordprocessingml/2006/main" w:id="172"/>
      <w:bookmarkEnd xmlns:w="http://schemas.openxmlformats.org/wordprocessingml/2006/main" w:id="173"/>
      <w:bookmarkEnd xmlns:w="http://schemas.openxmlformats.org/wordprocessingml/2006/main" w:id="174"/>
      <w:bookmarkEnd xmlns:w="http://schemas.openxmlformats.org/wordprocessingml/2006/main" w:id="175"/>
      <w:bookmarkEnd xmlns:w="http://schemas.openxmlformats.org/wordprocessingml/2006/main" w:id="176"/>
      <w:bookmarkEnd xmlns:w="http://schemas.openxmlformats.org/wordprocessingml/2006/main" w:id="177"/>
      <w:bookmarkEnd xmlns:w="http://schemas.openxmlformats.org/wordprocessingml/2006/main" w:id="178"/>
      <w:bookmarkEnd xmlns:w="http://schemas.openxmlformats.org/wordprocessingml/2006/main" w:id="179"/>
      <w:bookmarkEnd xmlns:w="http://schemas.openxmlformats.org/wordprocessingml/2006/main" w:id="180"/>
      <w:bookmarkEnd xmlns:w="http://schemas.openxmlformats.org/wordprocessingml/2006/main" w:id="181"/>
      <w:bookmarkEnd xmlns:w="http://schemas.openxmlformats.org/wordprocessingml/2006/main" w:id="182"/>
      <w:bookmarkEnd xmlns:w="http://schemas.openxmlformats.org/wordprocessingml/2006/main" w:id="183"/>
      <w:bookmarkEnd xmlns:w="http://schemas.openxmlformats.org/wordprocessingml/2006/main" w:id="184"/>
      <w:bookmarkEnd xmlns:w="http://schemas.openxmlformats.org/wordprocessingml/2006/main" w:id="185"/>
      <w:bookmarkEnd xmlns:w="http://schemas.openxmlformats.org/wordprocessingml/2006/main" w:id="186"/>
      <w:bookmarkEnd xmlns:w="http://schemas.openxmlformats.org/wordprocessingml/2006/main" w:id="187"/>
      <w:bookmarkEnd xmlns:w="http://schemas.openxmlformats.org/wordprocessingml/2006/main" w:id="188"/>
      <w:bookmarkEnd xmlns:w="http://schemas.openxmlformats.org/wordprocessingml/2006/main" w:id="189"/>
      <w:bookmarkEnd xmlns:w="http://schemas.openxmlformats.org/wordprocessingml/2006/main" w:id="190"/>
      <w:bookmarkEnd xmlns:w="http://schemas.openxmlformats.org/wordprocessingml/2006/main" w:id="191"/>
      <w:bookmarkEnd xmlns:w="http://schemas.openxmlformats.org/wordprocessingml/2006/main" w:id="192"/>
      <w:bookmarkEnd xmlns:w="http://schemas.openxmlformats.org/wordprocessingml/2006/main" w:id="193"/>
    </w:p>
    <w:p w14:paraId="4097F1E4" w14:textId="77777777" w:rsidR="001F5A39" w:rsidRPr="0029259B" w:rsidRDefault="001F5A39" w:rsidP="001F5A39">
      <w:pPr>
        <w:rPr>
          <w:rFonts w:ascii="Arial" w:hAnsi="Arial" w:cs="Arial"/>
          <w:szCs w:val="18"/>
        </w:rPr>
      </w:pPr>
    </w:p>
    <w:p w14:paraId="7C3D0893" w14:textId="3D817CB9" w:rsidR="001F5A39" w:rsidRPr="0029259B" w:rsidRDefault="001F5A39" w:rsidP="001F5A39">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ET-VPF cung cấp nhiều tính năng khác nhau để xác minh thuật toán của các mô hình nhúng. Một số tính năng yêu cầu giấy phép cụ thể đã được đăng ký với Renesas Electronics. Phần này mô tả các trường hợp sử dụng các tính năng này.</w:t>
      </w:r>
    </w:p>
    <w:p w14:paraId="603B65E4" w14:textId="2B3DDDCF" w:rsidR="005238FC" w:rsidRPr="0029259B" w:rsidRDefault="005238FC" w:rsidP="3C0BE9D9">
      <w:pPr>
        <w:rPr>
          <w:rFonts w:ascii="Arial" w:hAnsi="Arial" w:cs="Arial"/>
          <w:szCs w:val="18"/>
        </w:rPr>
      </w:pPr>
    </w:p>
    <w:p w14:paraId="16C2A9AB" w14:textId="402A83A4" w:rsidR="00233A18" w:rsidRPr="0029259B" w:rsidRDefault="00977B15" w:rsidP="00233A18">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Bảng bên dưới hiển thị hoạt động khả dụng khi chúng tôi sở hữu từng loại giấy phép.</w:t>
      </w:r>
    </w:p>
    <w:p w14:paraId="70389EAB" w14:textId="1044343A" w:rsidR="00233A18" w:rsidRPr="0029259B" w:rsidRDefault="00233A18" w:rsidP="00233A18">
      <w:pPr>
        <w:rPr>
          <w:rFonts w:ascii="Arial" w:hAnsi="Arial" w:cs="Arial"/>
          <w:szCs w:val="18"/>
        </w:rPr>
      </w:pPr>
    </w:p>
    <w:p w14:paraId="3CB209D8" w14:textId="47D34FEE" w:rsidR="007D1F73" w:rsidRPr="0029259B" w:rsidRDefault="007D1F73" w:rsidP="00663C33">
      <w:pPr xmlns:w="http://schemas.openxmlformats.org/wordprocessingml/2006/main">
        <w:pStyle w:val="Caption"/>
        <w:jc w:val="center"/>
        <w:rPr>
          <w:rFonts w:ascii="Arial" w:hAnsi="Arial" w:cs="Arial"/>
          <w:b/>
          <w:bCs/>
          <w:color w:val="auto"/>
        </w:rPr>
      </w:pPr>
      <w:bookmarkStart xmlns:w="http://schemas.openxmlformats.org/wordprocessingml/2006/main" w:id="194" w:name="_Ref93407976"/>
      <w:r xmlns:w="http://schemas.openxmlformats.org/wordprocessingml/2006/main" w:rsidRPr="0029259B">
        <w:rPr>
          <w:rFonts w:ascii="Arial" w:hAnsi="Arial" w:cs="Arial"/>
          <w:b/>
          <w:bCs/>
          <w:color w:val="auto"/>
        </w:rPr>
        <w:t xml:space="preserve">Bảng </w:t>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STYLEREF 1 \s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1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00A3763F" w:rsidRPr="0029259B">
        <w:rPr>
          <w:rFonts w:ascii="Arial" w:hAnsi="Arial" w:cs="Arial"/>
          <w:b/>
          <w:bCs/>
          <w:color w:val="auto"/>
        </w:rPr>
        <w:noBreakHyphen xmlns:w="http://schemas.openxmlformats.org/wordprocessingml/2006/main"/>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2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Định nghĩa giấy phép của ET-VPF</w:t>
      </w:r>
      <w:bookmarkEnd xmlns:w="http://schemas.openxmlformats.org/wordprocessingml/2006/main" w:id="194"/>
    </w:p>
    <w:tbl>
      <w:tblPr>
        <w:tblStyle w:val="TableGrid"/>
        <w:tblW w:w="10795" w:type="dxa"/>
        <w:tblLook w:val="04A0" w:firstRow="1" w:lastRow="0" w:firstColumn="1" w:lastColumn="0" w:noHBand="0" w:noVBand="1"/>
      </w:tblPr>
      <w:tblGrid>
        <w:gridCol w:w="2126"/>
        <w:gridCol w:w="1613"/>
        <w:gridCol w:w="1613"/>
        <w:gridCol w:w="1187"/>
        <w:gridCol w:w="1387"/>
        <w:gridCol w:w="1339"/>
        <w:gridCol w:w="1530"/>
      </w:tblGrid>
      <w:tr w:rsidR="00787D51" w:rsidRPr="0029259B" w14:paraId="2AA731AA" w14:textId="77777777" w:rsidTr="00787D51">
        <w:tc>
          <w:tcPr>
            <w:tcW w:w="2126" w:type="dxa"/>
            <w:vMerge w:val="restart"/>
            <w:shd w:val="clear" w:color="auto" w:fill="0070C0"/>
            <w:vAlign w:val="center"/>
          </w:tcPr>
          <w:p w14:paraId="3C60504D" w14:textId="1CA7EC5C" w:rsidR="00787D51" w:rsidRPr="0029259B" w:rsidRDefault="00787D51" w:rsidP="007D1F73">
            <w:pPr xmlns:w="http://schemas.openxmlformats.org/wordprocessingml/2006/main">
              <w:jc w:val="center"/>
              <w:rPr>
                <w:rFonts w:ascii="Arial" w:hAnsi="Arial" w:cs="Arial"/>
                <w:b/>
                <w:bCs/>
                <w:szCs w:val="18"/>
              </w:rPr>
            </w:pPr>
            <w:r xmlns:w="http://schemas.openxmlformats.org/wordprocessingml/2006/main" w:rsidRPr="0029259B">
              <w:rPr>
                <w:rFonts w:ascii="Arial" w:hAnsi="Arial" w:cs="Arial"/>
                <w:b/>
                <w:bCs/>
                <w:color w:val="FFFFFF" w:themeColor="background1"/>
                <w:szCs w:val="18"/>
              </w:rPr>
              <w:t xml:space="preserve">Tên giấy phép</w:t>
            </w:r>
          </w:p>
        </w:tc>
        <w:tc>
          <w:tcPr>
            <w:tcW w:w="4413" w:type="dxa"/>
            <w:gridSpan w:val="3"/>
            <w:shd w:val="clear" w:color="auto" w:fill="0070C0"/>
            <w:vAlign w:val="center"/>
          </w:tcPr>
          <w:p w14:paraId="6D44B4C2" w14:textId="26E3E831" w:rsidR="00787D51" w:rsidRPr="0029259B" w:rsidRDefault="00787D51" w:rsidP="007D1F73">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thiết bị được hỗ trợ</w:t>
            </w:r>
          </w:p>
        </w:tc>
        <w:tc>
          <w:tcPr>
            <w:tcW w:w="1387" w:type="dxa"/>
            <w:vMerge w:val="restart"/>
            <w:shd w:val="clear" w:color="auto" w:fill="0070C0"/>
            <w:vAlign w:val="center"/>
          </w:tcPr>
          <w:p w14:paraId="2843F0EF" w14:textId="32F7F37C" w:rsidR="00787D51" w:rsidRPr="0029259B" w:rsidRDefault="00787D51" w:rsidP="007D1F73">
            <w:pPr xmlns:w="http://schemas.openxmlformats.org/wordprocessingml/2006/main">
              <w:jc w:val="center"/>
              <w:rPr>
                <w:rFonts w:ascii="Arial" w:hAnsi="Arial" w:cs="Arial"/>
                <w:b/>
                <w:bCs/>
                <w:szCs w:val="18"/>
              </w:rPr>
            </w:pPr>
            <w:r xmlns:w="http://schemas.openxmlformats.org/wordprocessingml/2006/main" w:rsidRPr="0029259B">
              <w:rPr>
                <w:rFonts w:ascii="Arial" w:hAnsi="Arial" w:cs="Arial"/>
                <w:b/>
                <w:bCs/>
                <w:color w:val="FFFFFF" w:themeColor="background1"/>
                <w:szCs w:val="18"/>
              </w:rPr>
              <w:t xml:space="preserve">Tính năng đo thời gian</w:t>
            </w:r>
          </w:p>
        </w:tc>
        <w:tc>
          <w:tcPr>
            <w:tcW w:w="2869" w:type="dxa"/>
            <w:gridSpan w:val="2"/>
            <w:shd w:val="clear" w:color="auto" w:fill="0070C0"/>
            <w:vAlign w:val="center"/>
          </w:tcPr>
          <w:p w14:paraId="058717C2" w14:textId="3CBE6212" w:rsidR="00787D51" w:rsidRPr="0029259B" w:rsidRDefault="00787D51" w:rsidP="00663C33">
            <w:pPr xmlns:w="http://schemas.openxmlformats.org/wordprocessingml/2006/main">
              <w:jc w:val="center"/>
              <w:rPr>
                <w:rFonts w:ascii="Arial" w:hAnsi="Arial" w:cs="Arial"/>
                <w:b/>
                <w:bCs/>
                <w:szCs w:val="18"/>
              </w:rPr>
            </w:pPr>
            <w:r xmlns:w="http://schemas.openxmlformats.org/wordprocessingml/2006/main" w:rsidRPr="0029259B">
              <w:rPr>
                <w:rFonts w:ascii="Arial" w:hAnsi="Arial" w:cs="Arial"/>
                <w:b/>
                <w:bCs/>
                <w:color w:val="FFFFFF" w:themeColor="background1"/>
                <w:szCs w:val="18"/>
              </w:rPr>
              <w:t xml:space="preserve">Công cụ xây dựng được hỗ trợ</w:t>
            </w:r>
          </w:p>
        </w:tc>
      </w:tr>
      <w:tr w:rsidR="00787D51" w:rsidRPr="0029259B" w14:paraId="6CFB0025" w14:textId="77777777" w:rsidTr="00787D51">
        <w:tc>
          <w:tcPr>
            <w:tcW w:w="2126" w:type="dxa"/>
            <w:vMerge/>
            <w:shd w:val="clear" w:color="auto" w:fill="0070C0"/>
            <w:vAlign w:val="center"/>
          </w:tcPr>
          <w:p w14:paraId="6B290578" w14:textId="77777777" w:rsidR="00787D51" w:rsidRPr="0029259B" w:rsidRDefault="00787D51" w:rsidP="00787D51">
            <w:pPr>
              <w:jc w:val="center"/>
              <w:rPr>
                <w:rFonts w:ascii="Arial" w:hAnsi="Arial" w:cs="Arial"/>
                <w:szCs w:val="18"/>
              </w:rPr>
            </w:pPr>
          </w:p>
        </w:tc>
        <w:tc>
          <w:tcPr>
            <w:tcW w:w="1613" w:type="dxa"/>
            <w:shd w:val="clear" w:color="auto" w:fill="0070C0"/>
            <w:vAlign w:val="center"/>
          </w:tcPr>
          <w:p w14:paraId="71548300" w14:textId="7BF06401" w:rsidR="00787D51" w:rsidRPr="0029259B" w:rsidRDefault="00787D51" w:rsidP="00787D51">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RH850/F1KM-S1</w:t>
            </w:r>
          </w:p>
        </w:tc>
        <w:tc>
          <w:tcPr>
            <w:tcW w:w="1613" w:type="dxa"/>
            <w:shd w:val="clear" w:color="auto" w:fill="0070C0"/>
            <w:vAlign w:val="center"/>
          </w:tcPr>
          <w:p w14:paraId="6FA3FD2F" w14:textId="71A47EE5" w:rsidR="00787D51" w:rsidRPr="0029259B" w:rsidRDefault="00787D51" w:rsidP="00787D51">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RH850/F1KM-S4</w:t>
            </w:r>
          </w:p>
        </w:tc>
        <w:tc>
          <w:tcPr>
            <w:tcW w:w="1187" w:type="dxa"/>
            <w:shd w:val="clear" w:color="auto" w:fill="0070C0"/>
            <w:vAlign w:val="center"/>
          </w:tcPr>
          <w:p w14:paraId="084CBED3" w14:textId="223D1CA8" w:rsidR="00787D51" w:rsidRPr="0029259B" w:rsidRDefault="00787D51" w:rsidP="00787D51">
            <w:pPr xmlns:w="http://schemas.openxmlformats.org/wordprocessingml/2006/main">
              <w:jc w:val="center"/>
              <w:rPr>
                <w:rFonts w:ascii="Arial" w:hAnsi="Arial" w:cs="Arial"/>
                <w:szCs w:val="18"/>
              </w:rPr>
            </w:pPr>
            <w:r xmlns:w="http://schemas.openxmlformats.org/wordprocessingml/2006/main" w:rsidRPr="0029259B">
              <w:rPr>
                <w:rFonts w:ascii="Arial" w:hAnsi="Arial" w:cs="Arial"/>
                <w:b/>
                <w:bCs/>
                <w:color w:val="FFFFFF" w:themeColor="background1"/>
                <w:szCs w:val="18"/>
              </w:rPr>
              <w:t xml:space="preserve">RH850/U2C</w:t>
            </w:r>
          </w:p>
        </w:tc>
        <w:tc>
          <w:tcPr>
            <w:tcW w:w="1387" w:type="dxa"/>
            <w:vMerge/>
            <w:shd w:val="clear" w:color="auto" w:fill="0070C0"/>
            <w:vAlign w:val="center"/>
          </w:tcPr>
          <w:p w14:paraId="0134EF09" w14:textId="7FD77913" w:rsidR="00787D51" w:rsidRPr="0029259B" w:rsidRDefault="00787D51" w:rsidP="00787D51">
            <w:pPr>
              <w:jc w:val="center"/>
              <w:rPr>
                <w:rFonts w:ascii="Arial" w:hAnsi="Arial" w:cs="Arial"/>
                <w:szCs w:val="18"/>
              </w:rPr>
            </w:pPr>
          </w:p>
        </w:tc>
        <w:tc>
          <w:tcPr>
            <w:tcW w:w="1339" w:type="dxa"/>
            <w:shd w:val="clear" w:color="auto" w:fill="0070C0"/>
            <w:vAlign w:val="center"/>
          </w:tcPr>
          <w:p w14:paraId="66C2E297" w14:textId="22CC891C" w:rsidR="00787D51" w:rsidRPr="0029259B" w:rsidRDefault="00787D51" w:rsidP="00787D51">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Trình biên dịch GHS</w:t>
            </w:r>
          </w:p>
        </w:tc>
        <w:tc>
          <w:tcPr>
            <w:tcW w:w="1530" w:type="dxa"/>
            <w:shd w:val="clear" w:color="auto" w:fill="0070C0"/>
            <w:vAlign w:val="center"/>
          </w:tcPr>
          <w:p w14:paraId="5D7BAF25" w14:textId="3A45BAB9" w:rsidR="00787D51" w:rsidRPr="0029259B" w:rsidRDefault="00787D51" w:rsidP="00787D51">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Trình biên dịch Renesas</w:t>
            </w:r>
          </w:p>
        </w:tc>
      </w:tr>
      <w:tr w:rsidR="00787D51" w:rsidRPr="0029259B" w14:paraId="7DE0814D" w14:textId="77777777" w:rsidTr="00787D51">
        <w:tc>
          <w:tcPr>
            <w:tcW w:w="2126" w:type="dxa"/>
          </w:tcPr>
          <w:p w14:paraId="03FAED8B" w14:textId="564D05EB" w:rsidR="00787D51" w:rsidRPr="0029259B" w:rsidRDefault="00787D51" w:rsidP="00787D51">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Mục tiêu được nhúng cho Nền tảng ảo RH850</w:t>
            </w:r>
          </w:p>
        </w:tc>
        <w:tc>
          <w:tcPr>
            <w:tcW w:w="1613" w:type="dxa"/>
            <w:vAlign w:val="center"/>
          </w:tcPr>
          <w:p w14:paraId="36F3A062" w14:textId="17703526" w:rsidR="00787D51" w:rsidRPr="0029259B" w:rsidRDefault="00787D51" w:rsidP="00787D51">
            <w:pPr>
              <w:jc w:val="center"/>
              <w:rPr>
                <w:rFonts w:ascii="Arial" w:hAnsi="Arial" w:cs="Arial"/>
                <w:szCs w:val="18"/>
              </w:rPr>
            </w:pPr>
            <w:ins w:id="195" w:author="Duy Quoc. Tu" w:date="2017-11-27T09:47:00Z">
              <w:r w:rsidRPr="0029259B">
                <w:rPr>
                  <w:rFonts w:ascii="Arial" w:hAnsi="Arial" w:cs="Arial"/>
                  <w:sz w:val="22"/>
                  <w:szCs w:val="16"/>
                </w:rPr>
                <w:sym w:font="Symbol" w:char="F0D6"/>
              </w:r>
            </w:ins>
          </w:p>
        </w:tc>
        <w:tc>
          <w:tcPr>
            <w:tcW w:w="1613" w:type="dxa"/>
            <w:vAlign w:val="center"/>
          </w:tcPr>
          <w:p w14:paraId="578BE886" w14:textId="53B9370B" w:rsidR="00787D51" w:rsidRPr="0029259B" w:rsidRDefault="00787D51" w:rsidP="00787D51">
            <w:pPr>
              <w:jc w:val="center"/>
              <w:rPr>
                <w:rFonts w:ascii="Arial" w:hAnsi="Arial" w:cs="Arial"/>
                <w:szCs w:val="18"/>
              </w:rPr>
            </w:pPr>
            <w:ins w:id="196" w:author="Duy Quoc. Tu" w:date="2017-11-27T09:47:00Z">
              <w:r w:rsidRPr="00712787">
                <w:rPr>
                  <w:rFonts w:ascii="Arial" w:hAnsi="Arial" w:cs="Arial"/>
                  <w:sz w:val="22"/>
                  <w:szCs w:val="16"/>
                </w:rPr>
                <w:sym w:font="Symbol" w:char="F0D6"/>
              </w:r>
            </w:ins>
          </w:p>
        </w:tc>
        <w:tc>
          <w:tcPr>
            <w:tcW w:w="1187" w:type="dxa"/>
            <w:vAlign w:val="center"/>
          </w:tcPr>
          <w:p w14:paraId="7B57CD3F" w14:textId="28605AC1" w:rsidR="00787D51" w:rsidRPr="0029259B" w:rsidRDefault="00787D51" w:rsidP="00787D51">
            <w:pPr>
              <w:jc w:val="center"/>
              <w:rPr>
                <w:rFonts w:ascii="Arial" w:hAnsi="Arial" w:cs="Arial"/>
                <w:sz w:val="22"/>
                <w:szCs w:val="16"/>
              </w:rPr>
            </w:pPr>
            <w:commentRangeStart w:id="197"/>
            <w:ins w:id="198" w:author="Duy Quoc. Tu" w:date="2017-11-27T09:47:00Z">
              <w:r w:rsidRPr="009169BC">
                <w:rPr>
                  <w:rFonts w:ascii="Arial" w:hAnsi="Arial" w:cs="Arial"/>
                  <w:sz w:val="22"/>
                  <w:szCs w:val="16"/>
                  <w:highlight w:val="yellow"/>
                </w:rPr>
                <w:sym w:font="Symbol" w:char="F0D6"/>
              </w:r>
            </w:ins>
            <w:commentRangeEnd w:id="197"/>
            <w:r w:rsidR="00712787">
              <w:rPr>
                <w:rStyle w:val="CommentReference"/>
              </w:rPr>
              <w:commentReference w:id="197"/>
            </w:r>
          </w:p>
        </w:tc>
        <w:tc>
          <w:tcPr>
            <w:tcW w:w="1387" w:type="dxa"/>
            <w:vAlign w:val="center"/>
          </w:tcPr>
          <w:p w14:paraId="2D643565" w14:textId="03414DF1" w:rsidR="00787D51" w:rsidRPr="0029259B" w:rsidRDefault="00787D51" w:rsidP="00787D51">
            <w:pPr>
              <w:jc w:val="center"/>
              <w:rPr>
                <w:rFonts w:ascii="Arial" w:hAnsi="Arial" w:cs="Arial"/>
                <w:szCs w:val="18"/>
              </w:rPr>
            </w:pPr>
            <w:ins w:id="200" w:author="Duy Quoc. Tu" w:date="2017-11-27T09:47:00Z">
              <w:r w:rsidRPr="0029259B">
                <w:rPr>
                  <w:rFonts w:ascii="Arial" w:hAnsi="Arial" w:cs="Arial"/>
                  <w:sz w:val="22"/>
                  <w:szCs w:val="16"/>
                </w:rPr>
                <w:sym w:font="Symbol" w:char="F0D6"/>
              </w:r>
            </w:ins>
          </w:p>
        </w:tc>
        <w:tc>
          <w:tcPr>
            <w:tcW w:w="1339" w:type="dxa"/>
            <w:vAlign w:val="center"/>
          </w:tcPr>
          <w:p w14:paraId="78613FED" w14:textId="045FAEF2" w:rsidR="00787D51" w:rsidRPr="0029259B" w:rsidRDefault="00787D51" w:rsidP="00787D51">
            <w:pPr xmlns:w="http://schemas.openxmlformats.org/wordprocessingml/2006/main">
              <w:jc w:val="center"/>
              <w:rPr>
                <w:rFonts w:ascii="Arial" w:hAnsi="Arial" w:cs="Arial"/>
                <w:szCs w:val="18"/>
              </w:rPr>
            </w:pPr>
            <w:r xmlns:w="http://schemas.openxmlformats.org/wordprocessingml/2006/main" w:rsidRPr="0029259B">
              <w:rPr>
                <w:rFonts w:ascii="Arial" w:hAnsi="Arial" w:cs="Arial"/>
                <w:sz w:val="22"/>
                <w:szCs w:val="16"/>
              </w:rPr>
              <w:t xml:space="preserve">-</w:t>
            </w:r>
          </w:p>
        </w:tc>
        <w:tc>
          <w:tcPr>
            <w:tcW w:w="1530" w:type="dxa"/>
            <w:vAlign w:val="center"/>
          </w:tcPr>
          <w:p w14:paraId="45DE57F1" w14:textId="74143EA7" w:rsidR="00787D51" w:rsidRPr="0029259B" w:rsidRDefault="00787D51" w:rsidP="00787D51">
            <w:pPr>
              <w:jc w:val="center"/>
              <w:rPr>
                <w:rFonts w:ascii="Arial" w:hAnsi="Arial" w:cs="Arial"/>
                <w:szCs w:val="18"/>
              </w:rPr>
            </w:pPr>
            <w:ins w:id="201" w:author="Duy Quoc. Tu" w:date="2017-11-27T09:47:00Z">
              <w:r w:rsidRPr="0029259B">
                <w:rPr>
                  <w:rFonts w:ascii="Arial" w:hAnsi="Arial" w:cs="Arial"/>
                  <w:sz w:val="22"/>
                  <w:szCs w:val="16"/>
                </w:rPr>
                <w:sym w:font="Symbol" w:char="F0D6"/>
              </w:r>
            </w:ins>
          </w:p>
        </w:tc>
      </w:tr>
    </w:tbl>
    <w:p w14:paraId="48A414F3" w14:textId="52386A5F" w:rsidR="00DB5667" w:rsidRPr="0029259B" w:rsidRDefault="00DB5667" w:rsidP="00DB5667">
      <w:pPr xmlns:w="http://schemas.openxmlformats.org/wordprocessingml/2006/main">
        <w:pStyle w:val="Caption"/>
        <w:spacing w:before="240" w:after="120"/>
        <w:jc w:val="left"/>
        <w:rPr>
          <w:rFonts w:ascii="Arial" w:hAnsi="Arial" w:cs="Arial"/>
          <w:i w:val="0"/>
          <w:iCs w:val="0"/>
          <w:color w:val="auto"/>
        </w:rPr>
      </w:pPr>
      <w:r xmlns:w="http://schemas.openxmlformats.org/wordprocessingml/2006/main" w:rsidRPr="0029259B">
        <w:rPr>
          <w:rFonts w:ascii="Arial" w:hAnsi="Arial" w:cs="Arial"/>
          <w:i w:val="0"/>
          <w:iCs w:val="0"/>
          <w:color w:val="auto"/>
        </w:rPr>
        <w:t xml:space="preserve">*</w:t>
      </w:r>
      <w:ins xmlns:w="http://schemas.openxmlformats.org/wordprocessingml/2006/main" w:id="202" w:author="Duy Quoc. Tu" w:date="2017-11-27T09:47:00Z">
        <w:r w:rsidR="008028F0" w:rsidRPr="0029259B">
          <w:rPr>
            <w:rFonts w:ascii="Arial" w:hAnsi="Arial" w:cs="Arial"/>
            <w:sz w:val="22"/>
            <w:szCs w:val="16"/>
          </w:rPr>
          <w:sym w:font="Symbol" w:char="F0D6"/>
        </w:r>
      </w:ins>
      <w:r xmlns:w="http://schemas.openxmlformats.org/wordprocessingml/2006/main" w:rsidR="008028F0" w:rsidRPr="0029259B">
        <w:rPr>
          <w:rFonts w:ascii="Arial" w:hAnsi="Arial" w:cs="Arial"/>
          <w:sz w:val="22"/>
          <w:szCs w:val="16"/>
          <w:lang w:val="vi-VN"/>
        </w:rPr>
        <w:t xml:space="preserve"> </w:t>
      </w:r>
      <w:r xmlns:w="http://schemas.openxmlformats.org/wordprocessingml/2006/main" w:rsidRPr="0029259B">
        <w:rPr>
          <w:rFonts w:ascii="Arial" w:hAnsi="Arial" w:cs="Arial"/>
          <w:i w:val="0"/>
          <w:iCs w:val="0"/>
          <w:color w:val="auto"/>
        </w:rPr>
        <w:t xml:space="preserve">: Có thể thực hiện </w:t>
      </w:r>
      <w:r xmlns:w="http://schemas.openxmlformats.org/wordprocessingml/2006/main" w:rsidRPr="0029259B">
        <w:rPr>
          <w:rFonts w:ascii="Arial" w:hAnsi="Arial" w:cs="Arial"/>
          <w:i w:val="0"/>
          <w:iCs w:val="0"/>
          <w:color w:val="auto"/>
        </w:rPr>
        <w:br xmlns:w="http://schemas.openxmlformats.org/wordprocessingml/2006/main"/>
      </w:r>
      <w:r xmlns:w="http://schemas.openxmlformats.org/wordprocessingml/2006/main" w:rsidRPr="0029259B">
        <w:rPr>
          <w:rFonts w:ascii="Arial" w:hAnsi="Arial" w:cs="Arial"/>
          <w:i w:val="0"/>
          <w:iCs w:val="0"/>
          <w:color w:val="auto"/>
        </w:rPr>
        <w:t xml:space="preserve">-: Không thể thực hiện</w:t>
      </w:r>
    </w:p>
    <w:p w14:paraId="535385B2" w14:textId="6CB797B5" w:rsidR="00663C33" w:rsidRPr="0029259B" w:rsidRDefault="00663C33" w:rsidP="00233A18">
      <w:pPr>
        <w:rPr>
          <w:rFonts w:ascii="Arial" w:hAnsi="Arial" w:cs="Arial"/>
          <w:szCs w:val="18"/>
        </w:rPr>
      </w:pPr>
    </w:p>
    <w:p w14:paraId="5A43F1AA" w14:textId="27A80EF5" w:rsidR="007755DA" w:rsidRPr="0029259B" w:rsidRDefault="007755DA" w:rsidP="00233A18">
      <w:pPr>
        <w:rPr>
          <w:rFonts w:ascii="Arial" w:hAnsi="Arial" w:cs="Arial"/>
          <w:szCs w:val="18"/>
        </w:rPr>
      </w:pPr>
      <w:r w:rsidRPr="0029259B">
        <w:rPr>
          <w:rFonts w:ascii="Arial" w:hAnsi="Arial" w:cs="Arial"/>
          <w:szCs w:val="18"/>
        </w:rPr>
        <w:br w:type="page"/>
      </w:r>
    </w:p>
    <w:p w14:paraId="25434B5A" w14:textId="5D18DC08" w:rsidR="007755DA" w:rsidRPr="0029259B" w:rsidRDefault="0EB9BB9A" w:rsidP="3C0BE9D9">
      <w:pPr xmlns:w="http://schemas.openxmlformats.org/wordprocessingml/2006/main">
        <w:pStyle w:val="Heading2"/>
        <w:rPr>
          <w:rFonts w:cs="Arial"/>
        </w:rPr>
      </w:pPr>
      <w:bookmarkStart xmlns:w="http://schemas.openxmlformats.org/wordprocessingml/2006/main" w:id="203" w:name="_Toc94021757"/>
      <w:bookmarkStart xmlns:w="http://schemas.openxmlformats.org/wordprocessingml/2006/main" w:id="204" w:name="_Toc1050742905"/>
      <w:bookmarkStart xmlns:w="http://schemas.openxmlformats.org/wordprocessingml/2006/main" w:id="205" w:name="_Toc1777771718"/>
      <w:bookmarkStart xmlns:w="http://schemas.openxmlformats.org/wordprocessingml/2006/main" w:id="206" w:name="_Toc651386214"/>
      <w:bookmarkStart xmlns:w="http://schemas.openxmlformats.org/wordprocessingml/2006/main" w:id="207" w:name="_Toc1483347784"/>
      <w:bookmarkStart xmlns:w="http://schemas.openxmlformats.org/wordprocessingml/2006/main" w:id="208" w:name="_Toc1170728886"/>
      <w:bookmarkStart xmlns:w="http://schemas.openxmlformats.org/wordprocessingml/2006/main" w:id="209" w:name="_Toc1071268913"/>
      <w:bookmarkStart xmlns:w="http://schemas.openxmlformats.org/wordprocessingml/2006/main" w:id="210" w:name="_Toc498806094"/>
      <w:bookmarkStart xmlns:w="http://schemas.openxmlformats.org/wordprocessingml/2006/main" w:id="211" w:name="_Toc672525060"/>
      <w:bookmarkStart xmlns:w="http://schemas.openxmlformats.org/wordprocessingml/2006/main" w:id="212" w:name="_Toc1237868149"/>
      <w:bookmarkStart xmlns:w="http://schemas.openxmlformats.org/wordprocessingml/2006/main" w:id="213" w:name="_Toc148732728"/>
      <w:bookmarkStart xmlns:w="http://schemas.openxmlformats.org/wordprocessingml/2006/main" w:id="214" w:name="_Toc1971299301"/>
      <w:bookmarkStart xmlns:w="http://schemas.openxmlformats.org/wordprocessingml/2006/main" w:id="215" w:name="_Toc1643087889"/>
      <w:bookmarkStart xmlns:w="http://schemas.openxmlformats.org/wordprocessingml/2006/main" w:id="216" w:name="_Toc1266158491"/>
      <w:bookmarkStart xmlns:w="http://schemas.openxmlformats.org/wordprocessingml/2006/main" w:id="217" w:name="_Toc1871646206"/>
      <w:bookmarkStart xmlns:w="http://schemas.openxmlformats.org/wordprocessingml/2006/main" w:id="218" w:name="_Toc909952279"/>
      <w:bookmarkStart xmlns:w="http://schemas.openxmlformats.org/wordprocessingml/2006/main" w:id="219" w:name="_Toc774852594"/>
      <w:bookmarkStart xmlns:w="http://schemas.openxmlformats.org/wordprocessingml/2006/main" w:id="220" w:name="_Toc455289969"/>
      <w:bookmarkStart xmlns:w="http://schemas.openxmlformats.org/wordprocessingml/2006/main" w:id="221" w:name="_Toc1580166011"/>
      <w:bookmarkStart xmlns:w="http://schemas.openxmlformats.org/wordprocessingml/2006/main" w:id="222" w:name="_Toc911350359"/>
      <w:bookmarkStart xmlns:w="http://schemas.openxmlformats.org/wordprocessingml/2006/main" w:id="223" w:name="_Toc658149251"/>
      <w:bookmarkStart xmlns:w="http://schemas.openxmlformats.org/wordprocessingml/2006/main" w:id="224" w:name="_Toc2101432089"/>
      <w:bookmarkStart xmlns:w="http://schemas.openxmlformats.org/wordprocessingml/2006/main" w:id="225" w:name="_Toc2062823663"/>
      <w:bookmarkStart xmlns:w="http://schemas.openxmlformats.org/wordprocessingml/2006/main" w:id="226" w:name="_Toc251540551"/>
      <w:bookmarkStart xmlns:w="http://schemas.openxmlformats.org/wordprocessingml/2006/main" w:id="227" w:name="_Toc1011219865"/>
      <w:bookmarkStart xmlns:w="http://schemas.openxmlformats.org/wordprocessingml/2006/main" w:id="228" w:name="_Toc1312095667"/>
      <w:bookmarkStart xmlns:w="http://schemas.openxmlformats.org/wordprocessingml/2006/main" w:id="229" w:name="_Toc740797812"/>
      <w:bookmarkStart xmlns:w="http://schemas.openxmlformats.org/wordprocessingml/2006/main" w:id="230" w:name="_Toc1347760962"/>
      <w:bookmarkStart xmlns:w="http://schemas.openxmlformats.org/wordprocessingml/2006/main" w:id="231" w:name="_Toc1088257471"/>
      <w:bookmarkStart xmlns:w="http://schemas.openxmlformats.org/wordprocessingml/2006/main" w:id="232" w:name="_Toc1898659618"/>
      <w:bookmarkStart xmlns:w="http://schemas.openxmlformats.org/wordprocessingml/2006/main" w:id="233" w:name="_Toc1734068629"/>
      <w:bookmarkStart xmlns:w="http://schemas.openxmlformats.org/wordprocessingml/2006/main" w:id="234" w:name="_Ref116922939"/>
      <w:bookmarkStart xmlns:w="http://schemas.openxmlformats.org/wordprocessingml/2006/main" w:id="235" w:name="_Ref116922981"/>
      <w:bookmarkStart xmlns:w="http://schemas.openxmlformats.org/wordprocessingml/2006/main" w:id="236" w:name="_Ref116924245"/>
      <w:bookmarkStart xmlns:w="http://schemas.openxmlformats.org/wordprocessingml/2006/main" w:id="237" w:name="_Ref116924286"/>
      <w:bookmarkStart xmlns:w="http://schemas.openxmlformats.org/wordprocessingml/2006/main" w:id="238" w:name="_Toc122608905"/>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1.5 </w:t>
      </w:r>
      <w:r xmlns:w="http://schemas.openxmlformats.org/wordprocessingml/2006/main" w:rsidR="64E24FD6" w:rsidRPr="0029259B">
        <w:rPr>
          <w:rFonts w:cs="Arial"/>
        </w:rPr>
        <w:t xml:space="preserve">Gói cài đặt</w:t>
      </w:r>
      <w:bookmarkEnd xmlns:w="http://schemas.openxmlformats.org/wordprocessingml/2006/main" w:id="203"/>
      <w:bookmarkEnd xmlns:w="http://schemas.openxmlformats.org/wordprocessingml/2006/main" w:id="204"/>
      <w:bookmarkEnd xmlns:w="http://schemas.openxmlformats.org/wordprocessingml/2006/main" w:id="205"/>
      <w:bookmarkEnd xmlns:w="http://schemas.openxmlformats.org/wordprocessingml/2006/main" w:id="206"/>
      <w:bookmarkEnd xmlns:w="http://schemas.openxmlformats.org/wordprocessingml/2006/main" w:id="207"/>
      <w:bookmarkEnd xmlns:w="http://schemas.openxmlformats.org/wordprocessingml/2006/main" w:id="208"/>
      <w:bookmarkEnd xmlns:w="http://schemas.openxmlformats.org/wordprocessingml/2006/main" w:id="209"/>
      <w:bookmarkEnd xmlns:w="http://schemas.openxmlformats.org/wordprocessingml/2006/main" w:id="210"/>
      <w:bookmarkEnd xmlns:w="http://schemas.openxmlformats.org/wordprocessingml/2006/main" w:id="211"/>
      <w:bookmarkEnd xmlns:w="http://schemas.openxmlformats.org/wordprocessingml/2006/main" w:id="212"/>
      <w:bookmarkEnd xmlns:w="http://schemas.openxmlformats.org/wordprocessingml/2006/main" w:id="213"/>
      <w:bookmarkEnd xmlns:w="http://schemas.openxmlformats.org/wordprocessingml/2006/main" w:id="214"/>
      <w:bookmarkEnd xmlns:w="http://schemas.openxmlformats.org/wordprocessingml/2006/main" w:id="215"/>
      <w:bookmarkEnd xmlns:w="http://schemas.openxmlformats.org/wordprocessingml/2006/main" w:id="216"/>
      <w:bookmarkEnd xmlns:w="http://schemas.openxmlformats.org/wordprocessingml/2006/main" w:id="217"/>
      <w:bookmarkEnd xmlns:w="http://schemas.openxmlformats.org/wordprocessingml/2006/main" w:id="218"/>
      <w:bookmarkEnd xmlns:w="http://schemas.openxmlformats.org/wordprocessingml/2006/main" w:id="219"/>
      <w:bookmarkEnd xmlns:w="http://schemas.openxmlformats.org/wordprocessingml/2006/main" w:id="220"/>
      <w:bookmarkEnd xmlns:w="http://schemas.openxmlformats.org/wordprocessingml/2006/main" w:id="221"/>
      <w:bookmarkEnd xmlns:w="http://schemas.openxmlformats.org/wordprocessingml/2006/main" w:id="222"/>
      <w:bookmarkEnd xmlns:w="http://schemas.openxmlformats.org/wordprocessingml/2006/main" w:id="223"/>
      <w:bookmarkEnd xmlns:w="http://schemas.openxmlformats.org/wordprocessingml/2006/main" w:id="224"/>
      <w:bookmarkEnd xmlns:w="http://schemas.openxmlformats.org/wordprocessingml/2006/main" w:id="225"/>
      <w:bookmarkEnd xmlns:w="http://schemas.openxmlformats.org/wordprocessingml/2006/main" w:id="226"/>
      <w:bookmarkEnd xmlns:w="http://schemas.openxmlformats.org/wordprocessingml/2006/main" w:id="227"/>
      <w:bookmarkEnd xmlns:w="http://schemas.openxmlformats.org/wordprocessingml/2006/main" w:id="228"/>
      <w:bookmarkEnd xmlns:w="http://schemas.openxmlformats.org/wordprocessingml/2006/main" w:id="229"/>
      <w:bookmarkEnd xmlns:w="http://schemas.openxmlformats.org/wordprocessingml/2006/main" w:id="230"/>
      <w:bookmarkEnd xmlns:w="http://schemas.openxmlformats.org/wordprocessingml/2006/main" w:id="231"/>
      <w:bookmarkEnd xmlns:w="http://schemas.openxmlformats.org/wordprocessingml/2006/main" w:id="232"/>
      <w:bookmarkEnd xmlns:w="http://schemas.openxmlformats.org/wordprocessingml/2006/main" w:id="233"/>
      <w:bookmarkEnd xmlns:w="http://schemas.openxmlformats.org/wordprocessingml/2006/main" w:id="234"/>
      <w:bookmarkEnd xmlns:w="http://schemas.openxmlformats.org/wordprocessingml/2006/main" w:id="235"/>
      <w:bookmarkEnd xmlns:w="http://schemas.openxmlformats.org/wordprocessingml/2006/main" w:id="236"/>
      <w:bookmarkEnd xmlns:w="http://schemas.openxmlformats.org/wordprocessingml/2006/main" w:id="237"/>
      <w:bookmarkEnd xmlns:w="http://schemas.openxmlformats.org/wordprocessingml/2006/main" w:id="238"/>
    </w:p>
    <w:p w14:paraId="75529442" w14:textId="71F37E8F" w:rsidR="00DB5667" w:rsidRPr="0029259B" w:rsidRDefault="00DB5667" w:rsidP="00233A18">
      <w:pPr>
        <w:rPr>
          <w:rFonts w:ascii="Arial" w:hAnsi="Arial" w:cs="Arial"/>
          <w:szCs w:val="18"/>
        </w:rPr>
      </w:pPr>
    </w:p>
    <w:p w14:paraId="254B2E29" w14:textId="4DAC3EEE" w:rsidR="00A047D0" w:rsidRPr="0029259B" w:rsidRDefault="00A047D0" w:rsidP="00233A18">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Bảng sau mô tả cấu trúc gói ET-VPF </w:t>
      </w:r>
      <w:commentRangeStart xmlns:w="http://schemas.openxmlformats.org/wordprocessingml/2006/main" w:id="239"/>
      <w:r xmlns:w="http://schemas.openxmlformats.org/wordprocessingml/2006/main" w:rsidR="00787D51" w:rsidRPr="009B66C6">
        <w:rPr>
          <w:rFonts w:ascii="Arial" w:hAnsi="Arial" w:cs="Arial"/>
          <w:szCs w:val="18"/>
          <w:highlight w:val="yellow"/>
        </w:rPr>
        <w:t xml:space="preserve">cho dòng thiết bị RH850/F1x </w:t>
      </w:r>
      <w:commentRangeEnd xmlns:w="http://schemas.openxmlformats.org/wordprocessingml/2006/main" w:id="239"/>
      <w:r xmlns:w="http://schemas.openxmlformats.org/wordprocessingml/2006/main" w:rsidR="001F1C43">
        <w:rPr>
          <w:rStyle w:val="CommentReference"/>
        </w:rPr>
        <w:commentReference xmlns:w="http://schemas.openxmlformats.org/wordprocessingml/2006/main" w:id="239"/>
      </w:r>
      <w:r xmlns:w="http://schemas.openxmlformats.org/wordprocessingml/2006/main" w:rsidRPr="0029259B">
        <w:rPr>
          <w:rFonts w:ascii="Arial" w:hAnsi="Arial" w:cs="Arial"/>
          <w:szCs w:val="18"/>
        </w:rPr>
        <w:t xml:space="preserve">sau khi cài đặt thành công.</w:t>
      </w:r>
    </w:p>
    <w:p w14:paraId="302A151F" w14:textId="32C431D8" w:rsidR="00F66225" w:rsidRPr="0029259B" w:rsidRDefault="00F66225" w:rsidP="00233A18">
      <w:pPr>
        <w:rPr>
          <w:rFonts w:ascii="Arial" w:hAnsi="Arial" w:cs="Arial"/>
          <w:szCs w:val="18"/>
        </w:rPr>
      </w:pPr>
    </w:p>
    <w:p w14:paraId="2BB90B4E" w14:textId="467A95A4" w:rsidR="003B3042" w:rsidRPr="0029259B" w:rsidRDefault="003B3042" w:rsidP="003B3042">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Bảng </w:t>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STYLEREF 1 \s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1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00A3763F" w:rsidRPr="0029259B">
        <w:rPr>
          <w:rFonts w:ascii="Arial" w:hAnsi="Arial" w:cs="Arial"/>
          <w:b/>
          <w:bCs/>
          <w:color w:val="auto"/>
        </w:rPr>
        <w:noBreakHyphen xmlns:w="http://schemas.openxmlformats.org/wordprocessingml/2006/main"/>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3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Định nghĩa gói phát hành ET-VPF </w:t>
      </w:r>
      <w:r xmlns:w="http://schemas.openxmlformats.org/wordprocessingml/2006/main" w:rsidR="009B66C6" w:rsidRPr="009B66C6">
        <w:rPr>
          <w:rFonts w:ascii="Arial" w:hAnsi="Arial" w:cs="Arial"/>
          <w:b/>
          <w:bCs/>
          <w:color w:val="auto"/>
          <w:highlight w:val="yellow"/>
        </w:rPr>
        <w:t xml:space="preserve">cho dòng thiết bị RH850/F1x</w:t>
      </w:r>
      <w:bookmarkStart xmlns:w="http://schemas.openxmlformats.org/wordprocessingml/2006/main" w:id="240" w:name="V10000_Installer_001"/>
      <w:bookmarkEnd xmlns:w="http://schemas.openxmlformats.org/wordprocessingml/2006/main" w:id="240"/>
    </w:p>
    <w:tbl>
      <w:tblPr>
        <w:tblStyle w:val="TableGrid"/>
        <w:tblW w:w="10790" w:type="dxa"/>
        <w:tblLook w:val="04A0" w:firstRow="1" w:lastRow="0" w:firstColumn="1" w:lastColumn="0" w:noHBand="0" w:noVBand="1"/>
      </w:tblPr>
      <w:tblGrid>
        <w:gridCol w:w="2973"/>
        <w:gridCol w:w="1467"/>
        <w:gridCol w:w="2987"/>
        <w:gridCol w:w="3363"/>
      </w:tblGrid>
      <w:tr w:rsidR="00C119B6" w:rsidRPr="0029259B" w14:paraId="0E5FEC63" w14:textId="77777777" w:rsidTr="00B3331E">
        <w:tc>
          <w:tcPr>
            <w:tcW w:w="7427" w:type="dxa"/>
            <w:gridSpan w:val="3"/>
            <w:shd w:val="clear" w:color="auto" w:fill="0070C0"/>
          </w:tcPr>
          <w:p w14:paraId="72404FAF" w14:textId="4D2B40C7" w:rsidR="00C119B6" w:rsidRPr="0029259B" w:rsidRDefault="00004D26" w:rsidP="003B3042">
            <w:pPr xmlns:w="http://schemas.openxmlformats.org/wordprocessingml/2006/main">
              <w:jc w:val="center"/>
              <w:rPr>
                <w:rFonts w:ascii="Arial" w:hAnsi="Arial" w:cs="Arial"/>
                <w:b/>
                <w:bCs/>
                <w:color w:val="FFFFFF" w:themeColor="background1"/>
                <w:szCs w:val="18"/>
              </w:rPr>
            </w:pPr>
            <w:r xmlns:w="http://schemas.openxmlformats.org/wordprocessingml/2006/main">
              <w:rPr>
                <w:rFonts w:ascii="Arial" w:hAnsi="Arial" w:cs="Arial"/>
                <w:b/>
                <w:bCs/>
                <w:color w:val="FFFFFF" w:themeColor="background1"/>
                <w:szCs w:val="18"/>
              </w:rPr>
              <w:t xml:space="preserve">gói đã cài đặt</w:t>
            </w:r>
          </w:p>
        </w:tc>
        <w:tc>
          <w:tcPr>
            <w:tcW w:w="3363" w:type="dxa"/>
            <w:shd w:val="clear" w:color="auto" w:fill="0070C0"/>
          </w:tcPr>
          <w:p w14:paraId="7AB860A1" w14:textId="35A29BBD" w:rsidR="00C119B6" w:rsidRPr="0029259B" w:rsidRDefault="00C119B6" w:rsidP="003B3042">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Sự miêu tả</w:t>
            </w:r>
          </w:p>
        </w:tc>
      </w:tr>
      <w:tr w:rsidR="000757AB" w:rsidRPr="0029259B" w14:paraId="7EB1A01B" w14:textId="77777777" w:rsidTr="00B3331E">
        <w:tc>
          <w:tcPr>
            <w:tcW w:w="2973" w:type="dxa"/>
            <w:vMerge w:val="restart"/>
          </w:tcPr>
          <w:p w14:paraId="51DD6606" w14:textId="6A1F6E6E" w:rsidR="000757AB" w:rsidRPr="0029259B" w:rsidRDefault="00E45AB9" w:rsidP="000757AB">
            <w:pPr xmlns:w="http://schemas.openxmlformats.org/wordprocessingml/2006/main">
              <w:rPr>
                <w:rFonts w:ascii="Arial" w:hAnsi="Arial" w:cs="Arial"/>
                <w:szCs w:val="18"/>
              </w:rPr>
            </w:pPr>
            <w:r xmlns:w="http://schemas.openxmlformats.org/wordprocessingml/2006/main" w:rsidRPr="00E45AB9">
              <w:rPr>
                <w:rFonts w:ascii="Arial" w:hAnsi="Arial" w:cs="Arial"/>
                <w:szCs w:val="18"/>
                <w:highlight w:val="yellow"/>
              </w:rPr>
              <w:t xml:space="preserve">&lt;Thư mục cài đặt ET-VPF&gt;\&lt;thông tin phiên bản&gt;\F1x\ETVPF_package</w:t>
            </w:r>
          </w:p>
        </w:tc>
        <w:tc>
          <w:tcPr>
            <w:tcW w:w="1467" w:type="dxa"/>
            <w:vMerge w:val="restart"/>
          </w:tcPr>
          <w:p w14:paraId="10FC5B06" w14:textId="55ACA945" w:rsidR="000757AB" w:rsidRPr="0029259B" w:rsidRDefault="000757AB" w:rsidP="000757AB">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ETVPF_include</w:t>
            </w:r>
          </w:p>
        </w:tc>
        <w:tc>
          <w:tcPr>
            <w:tcW w:w="2987" w:type="dxa"/>
          </w:tcPr>
          <w:p w14:paraId="678C8440" w14:textId="575E83FE" w:rsidR="000757AB" w:rsidRPr="0029259B" w:rsidRDefault="000757AB" w:rsidP="000757AB">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ETVPF_S_function_block</w:t>
            </w:r>
          </w:p>
        </w:tc>
        <w:tc>
          <w:tcPr>
            <w:tcW w:w="3363" w:type="dxa"/>
          </w:tcPr>
          <w:p w14:paraId="3C3CAC7A" w14:textId="292F3C16" w:rsidR="000757AB" w:rsidRPr="0029259B" w:rsidRDefault="000757AB" w:rsidP="000757AB">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Chứa mã nguồn dùng để thực thi chương trình của thiết bị ngoại vi.</w:t>
            </w:r>
          </w:p>
        </w:tc>
      </w:tr>
      <w:tr w:rsidR="000757AB" w:rsidRPr="0029259B" w14:paraId="12E39224" w14:textId="77777777" w:rsidTr="00B3331E">
        <w:tc>
          <w:tcPr>
            <w:tcW w:w="2973" w:type="dxa"/>
            <w:vMerge/>
          </w:tcPr>
          <w:p w14:paraId="22DDCF91" w14:textId="77777777" w:rsidR="000757AB" w:rsidRPr="0029259B" w:rsidRDefault="000757AB" w:rsidP="000757AB">
            <w:pPr>
              <w:rPr>
                <w:rFonts w:ascii="Arial" w:hAnsi="Arial" w:cs="Arial"/>
                <w:szCs w:val="18"/>
              </w:rPr>
            </w:pPr>
          </w:p>
        </w:tc>
        <w:tc>
          <w:tcPr>
            <w:tcW w:w="1467" w:type="dxa"/>
            <w:vMerge/>
          </w:tcPr>
          <w:p w14:paraId="3270B622" w14:textId="77777777" w:rsidR="000757AB" w:rsidRPr="0029259B" w:rsidRDefault="000757AB" w:rsidP="000757AB">
            <w:pPr>
              <w:rPr>
                <w:rFonts w:ascii="Arial" w:hAnsi="Arial" w:cs="Arial"/>
                <w:szCs w:val="18"/>
              </w:rPr>
            </w:pPr>
          </w:p>
        </w:tc>
        <w:tc>
          <w:tcPr>
            <w:tcW w:w="2987" w:type="dxa"/>
          </w:tcPr>
          <w:p w14:paraId="290802A1" w14:textId="21689CEC" w:rsidR="000757AB" w:rsidRPr="0029259B" w:rsidRDefault="000757AB" w:rsidP="000757AB">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chế tạo</w:t>
            </w:r>
          </w:p>
        </w:tc>
        <w:tc>
          <w:tcPr>
            <w:tcW w:w="3363" w:type="dxa"/>
          </w:tcPr>
          <w:p w14:paraId="3359B0E2" w14:textId="7C02E862" w:rsidR="000757AB" w:rsidRPr="0029259B" w:rsidRDefault="000757AB" w:rsidP="000757AB">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Chứa mẫu của tệp tạo.</w:t>
            </w:r>
          </w:p>
        </w:tc>
      </w:tr>
      <w:tr w:rsidR="000757AB" w:rsidRPr="0029259B" w14:paraId="24A8085C" w14:textId="77777777" w:rsidTr="00B3331E">
        <w:trPr>
          <w:trHeight w:val="1303"/>
        </w:trPr>
        <w:tc>
          <w:tcPr>
            <w:tcW w:w="2973" w:type="dxa"/>
            <w:vMerge/>
          </w:tcPr>
          <w:p w14:paraId="1BEABF8B" w14:textId="77777777" w:rsidR="000757AB" w:rsidRPr="0029259B" w:rsidRDefault="000757AB" w:rsidP="004C2D80">
            <w:pPr>
              <w:rPr>
                <w:rFonts w:ascii="Arial" w:hAnsi="Arial" w:cs="Arial"/>
                <w:szCs w:val="18"/>
              </w:rPr>
            </w:pPr>
          </w:p>
        </w:tc>
        <w:tc>
          <w:tcPr>
            <w:tcW w:w="1467" w:type="dxa"/>
            <w:vMerge/>
          </w:tcPr>
          <w:p w14:paraId="63F1ACB5" w14:textId="28A6A3E8" w:rsidR="000757AB" w:rsidRPr="0029259B" w:rsidRDefault="000757AB" w:rsidP="004C2D80">
            <w:pPr>
              <w:rPr>
                <w:rFonts w:ascii="Arial" w:hAnsi="Arial" w:cs="Arial"/>
                <w:szCs w:val="18"/>
              </w:rPr>
            </w:pPr>
          </w:p>
        </w:tc>
        <w:tc>
          <w:tcPr>
            <w:tcW w:w="2987" w:type="dxa"/>
          </w:tcPr>
          <w:p w14:paraId="79BD2E46" w14:textId="77777777" w:rsidR="000757AB" w:rsidRPr="0029259B" w:rsidRDefault="000757AB" w:rsidP="004C2D80">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Renesas</w:t>
            </w:r>
          </w:p>
          <w:p w14:paraId="0B5A6173" w14:textId="77777777" w:rsidR="000757AB" w:rsidRPr="0029259B" w:rsidRDefault="000757AB" w:rsidP="00D30948">
            <w:pPr xmlns:w="http://schemas.openxmlformats.org/wordprocessingml/2006/main">
              <w:pStyle w:val="ListParagraph"/>
              <w:numPr>
                <w:ilvl w:val="0"/>
                <w:numId w:val="28"/>
              </w:numPr>
              <w:rPr>
                <w:rFonts w:ascii="Arial" w:hAnsi="Arial" w:cs="Arial"/>
                <w:szCs w:val="18"/>
              </w:rPr>
            </w:pPr>
            <w:r xmlns:w="http://schemas.openxmlformats.org/wordprocessingml/2006/main" w:rsidRPr="0029259B">
              <w:rPr>
                <w:rFonts w:ascii="Arial" w:hAnsi="Arial" w:cs="Arial"/>
                <w:szCs w:val="18"/>
              </w:rPr>
              <w:t xml:space="preserve">Common_files_F1KM_S1</w:t>
            </w:r>
          </w:p>
          <w:p w14:paraId="01618389" w14:textId="45CBF8F5" w:rsidR="000757AB" w:rsidRPr="0029259B" w:rsidRDefault="000757AB" w:rsidP="00D30948">
            <w:pPr xmlns:w="http://schemas.openxmlformats.org/wordprocessingml/2006/main">
              <w:pStyle w:val="ListParagraph"/>
              <w:numPr>
                <w:ilvl w:val="0"/>
                <w:numId w:val="28"/>
              </w:numPr>
              <w:rPr>
                <w:rFonts w:ascii="Arial" w:hAnsi="Arial" w:cs="Arial"/>
                <w:szCs w:val="18"/>
              </w:rPr>
            </w:pPr>
            <w:r xmlns:w="http://schemas.openxmlformats.org/wordprocessingml/2006/main" w:rsidRPr="0029259B">
              <w:rPr>
                <w:rFonts w:ascii="Arial" w:hAnsi="Arial" w:cs="Arial"/>
                <w:szCs w:val="18"/>
              </w:rPr>
              <w:t xml:space="preserve">Common_files_F1KM_S4</w:t>
            </w:r>
          </w:p>
          <w:p w14:paraId="659BF6CC" w14:textId="5DA304AE" w:rsidR="000757AB" w:rsidRPr="0029259B" w:rsidRDefault="00524E76" w:rsidP="00D30948">
            <w:pPr xmlns:w="http://schemas.openxmlformats.org/wordprocessingml/2006/main">
              <w:pStyle w:val="ListParagraph"/>
              <w:numPr>
                <w:ilvl w:val="0"/>
                <w:numId w:val="28"/>
              </w:numPr>
              <w:rPr>
                <w:rFonts w:ascii="Arial" w:hAnsi="Arial" w:cs="Arial"/>
                <w:szCs w:val="18"/>
              </w:rPr>
            </w:pPr>
            <w:r xmlns:w="http://schemas.openxmlformats.org/wordprocessingml/2006/main" w:rsidRPr="0029259B">
              <w:rPr>
                <w:rFonts w:ascii="Arial" w:hAnsi="Arial" w:cs="Arial"/>
                <w:szCs w:val="18"/>
              </w:rPr>
              <w:t xml:space="preserve">chế tạo</w:t>
            </w:r>
          </w:p>
        </w:tc>
        <w:tc>
          <w:tcPr>
            <w:tcW w:w="3363" w:type="dxa"/>
          </w:tcPr>
          <w:p w14:paraId="5B3E0240" w14:textId="77777777" w:rsidR="000757AB" w:rsidRPr="0029259B" w:rsidRDefault="000757AB" w:rsidP="004C2D80">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Chứa mã nguồn của từng thiết bị được sử dụng cho trình biên dịch Renesas.</w:t>
            </w:r>
          </w:p>
          <w:p w14:paraId="74E92F5B" w14:textId="77777777" w:rsidR="000757AB" w:rsidRPr="0029259B" w:rsidRDefault="000757AB" w:rsidP="004C2D80">
            <w:pPr>
              <w:rPr>
                <w:rFonts w:ascii="Arial" w:hAnsi="Arial" w:cs="Arial"/>
                <w:szCs w:val="18"/>
              </w:rPr>
            </w:pPr>
          </w:p>
          <w:p w14:paraId="497B924A" w14:textId="2EEFF6DB" w:rsidR="000757AB" w:rsidRPr="0029259B" w:rsidRDefault="000757AB" w:rsidP="004C2D80">
            <w:pPr xmlns:w="http://schemas.openxmlformats.org/wordprocessingml/2006/main">
              <w:rPr>
                <w:rFonts w:ascii="Arial" w:hAnsi="Arial" w:cs="Arial"/>
                <w:szCs w:val="18"/>
              </w:rPr>
            </w:pPr>
            <w:r xmlns:w="http://schemas.openxmlformats.org/wordprocessingml/2006/main" w:rsidRPr="0029259B">
              <w:rPr>
                <w:rFonts w:ascii="Arial" w:hAnsi="Arial" w:cs="Arial"/>
                <w:b/>
                <w:bCs/>
                <w:i/>
                <w:iCs/>
                <w:szCs w:val="18"/>
              </w:rPr>
              <w:t xml:space="preserve">Lưu ý: </w:t>
            </w:r>
            <w:r xmlns:w="http://schemas.openxmlformats.org/wordprocessingml/2006/main" w:rsidRPr="0029259B">
              <w:rPr>
                <w:rFonts w:ascii="Arial" w:hAnsi="Arial" w:cs="Arial"/>
                <w:szCs w:val="18"/>
              </w:rPr>
              <w:t xml:space="preserve">Người dùng có thể sửa đổi các tệp mã khởi động trong thư mục “khởi động”, nhưng Renesas Electronics không chịu trách nhiệm về chất lượng.</w:t>
            </w:r>
          </w:p>
        </w:tc>
      </w:tr>
      <w:tr w:rsidR="003E1272" w:rsidRPr="0029259B" w14:paraId="239AFA52" w14:textId="77777777" w:rsidTr="00B3331E">
        <w:tc>
          <w:tcPr>
            <w:tcW w:w="2973" w:type="dxa"/>
            <w:vMerge/>
          </w:tcPr>
          <w:p w14:paraId="0D397BBD" w14:textId="77777777" w:rsidR="003E1272" w:rsidRPr="0029259B" w:rsidRDefault="003E1272" w:rsidP="004C2D80">
            <w:pPr>
              <w:rPr>
                <w:rFonts w:ascii="Arial" w:hAnsi="Arial" w:cs="Arial"/>
                <w:szCs w:val="18"/>
              </w:rPr>
            </w:pPr>
          </w:p>
        </w:tc>
        <w:tc>
          <w:tcPr>
            <w:tcW w:w="1467" w:type="dxa"/>
            <w:vMerge/>
          </w:tcPr>
          <w:p w14:paraId="088A6225" w14:textId="3EF662CF" w:rsidR="003E1272" w:rsidRPr="0029259B" w:rsidRDefault="003E1272" w:rsidP="004C2D80">
            <w:pPr>
              <w:rPr>
                <w:rFonts w:ascii="Arial" w:hAnsi="Arial" w:cs="Arial"/>
                <w:szCs w:val="18"/>
              </w:rPr>
            </w:pPr>
          </w:p>
        </w:tc>
        <w:tc>
          <w:tcPr>
            <w:tcW w:w="2987" w:type="dxa"/>
          </w:tcPr>
          <w:p w14:paraId="20ABA759" w14:textId="77777777" w:rsidR="003E1272" w:rsidRPr="0029259B" w:rsidRDefault="003E1272" w:rsidP="004C2D80">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XML_input</w:t>
            </w:r>
          </w:p>
          <w:p w14:paraId="77528FBB" w14:textId="5F529E05" w:rsidR="003E1272" w:rsidRPr="0029259B" w:rsidRDefault="003E1272" w:rsidP="00D30948">
            <w:pPr xmlns:w="http://schemas.openxmlformats.org/wordprocessingml/2006/main">
              <w:pStyle w:val="ListParagraph"/>
              <w:numPr>
                <w:ilvl w:val="0"/>
                <w:numId w:val="28"/>
              </w:numPr>
              <w:rPr>
                <w:rFonts w:ascii="Arial" w:hAnsi="Arial" w:cs="Arial"/>
                <w:szCs w:val="18"/>
              </w:rPr>
            </w:pPr>
            <w:r xmlns:w="http://schemas.openxmlformats.org/wordprocessingml/2006/main" w:rsidRPr="0029259B">
              <w:rPr>
                <w:rFonts w:ascii="Arial" w:hAnsi="Arial" w:cs="Arial"/>
                <w:szCs w:val="18"/>
              </w:rPr>
              <w:t xml:space="preserve">RH850</w:t>
            </w:r>
          </w:p>
          <w:p w14:paraId="010A0017" w14:textId="77777777" w:rsidR="003E1272" w:rsidRPr="0029259B" w:rsidRDefault="003E1272" w:rsidP="00D30948">
            <w:pPr xmlns:w="http://schemas.openxmlformats.org/wordprocessingml/2006/main">
              <w:pStyle w:val="ListParagraph"/>
              <w:numPr>
                <w:ilvl w:val="1"/>
                <w:numId w:val="29"/>
              </w:numPr>
              <w:ind w:left="1037"/>
              <w:rPr>
                <w:rFonts w:ascii="Arial" w:hAnsi="Arial" w:cs="Arial"/>
                <w:szCs w:val="18"/>
              </w:rPr>
            </w:pPr>
            <w:r xmlns:w="http://schemas.openxmlformats.org/wordprocessingml/2006/main" w:rsidRPr="0029259B">
              <w:rPr>
                <w:rFonts w:ascii="Arial" w:hAnsi="Arial" w:cs="Arial"/>
                <w:szCs w:val="18"/>
              </w:rPr>
              <w:t xml:space="preserve">F1KM-S1</w:t>
            </w:r>
          </w:p>
          <w:p w14:paraId="0B6EC949" w14:textId="1984AA39" w:rsidR="003E1272" w:rsidRPr="0029259B" w:rsidRDefault="003E1272" w:rsidP="00D30948">
            <w:pPr xmlns:w="http://schemas.openxmlformats.org/wordprocessingml/2006/main">
              <w:pStyle w:val="ListParagraph"/>
              <w:numPr>
                <w:ilvl w:val="1"/>
                <w:numId w:val="29"/>
              </w:numPr>
              <w:ind w:left="1037"/>
              <w:rPr>
                <w:rFonts w:ascii="Arial" w:hAnsi="Arial" w:cs="Arial"/>
                <w:szCs w:val="18"/>
              </w:rPr>
            </w:pPr>
            <w:r xmlns:w="http://schemas.openxmlformats.org/wordprocessingml/2006/main" w:rsidRPr="00712787">
              <w:rPr>
                <w:rFonts w:ascii="Arial" w:hAnsi="Arial" w:cs="Arial"/>
                <w:szCs w:val="18"/>
              </w:rPr>
              <w:t xml:space="preserve">F1KM-S4</w:t>
            </w:r>
          </w:p>
        </w:tc>
        <w:tc>
          <w:tcPr>
            <w:tcW w:w="3363" w:type="dxa"/>
          </w:tcPr>
          <w:p w14:paraId="3FE3DCD0" w14:textId="49CBC810" w:rsidR="003E1272" w:rsidRPr="0029259B" w:rsidRDefault="003E1272" w:rsidP="004C2D80">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Chứa các tệp đầu vào XML được cung cấp cho từng dòng thiết bị RH850.</w:t>
            </w:r>
          </w:p>
        </w:tc>
      </w:tr>
      <w:tr w:rsidR="003E1272" w:rsidRPr="0029259B" w14:paraId="5549BFE6" w14:textId="77777777" w:rsidTr="00B3331E">
        <w:tc>
          <w:tcPr>
            <w:tcW w:w="2973" w:type="dxa"/>
            <w:vMerge/>
          </w:tcPr>
          <w:p w14:paraId="28ADDBCB" w14:textId="77777777" w:rsidR="003E1272" w:rsidRPr="0029259B" w:rsidRDefault="003E1272" w:rsidP="004C2D80">
            <w:pPr>
              <w:rPr>
                <w:rFonts w:ascii="Arial" w:hAnsi="Arial" w:cs="Arial"/>
                <w:szCs w:val="18"/>
              </w:rPr>
            </w:pPr>
          </w:p>
        </w:tc>
        <w:tc>
          <w:tcPr>
            <w:tcW w:w="1467" w:type="dxa"/>
            <w:vMerge/>
          </w:tcPr>
          <w:p w14:paraId="7B282E50" w14:textId="714CC1A5" w:rsidR="003E1272" w:rsidRPr="0029259B" w:rsidRDefault="003E1272" w:rsidP="004C2D80">
            <w:pPr>
              <w:rPr>
                <w:rFonts w:ascii="Arial" w:hAnsi="Arial" w:cs="Arial"/>
                <w:szCs w:val="18"/>
              </w:rPr>
            </w:pPr>
          </w:p>
        </w:tc>
        <w:tc>
          <w:tcPr>
            <w:tcW w:w="2987" w:type="dxa"/>
          </w:tcPr>
          <w:p w14:paraId="3383CBF8" w14:textId="3B3724C6" w:rsidR="003E1272" w:rsidRPr="0029259B" w:rsidRDefault="003E1272" w:rsidP="004C2D80">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tập tin mã nguồn</w:t>
            </w:r>
          </w:p>
        </w:tc>
        <w:tc>
          <w:tcPr>
            <w:tcW w:w="3363" w:type="dxa"/>
          </w:tcPr>
          <w:p w14:paraId="4F85A64D" w14:textId="125E1C19" w:rsidR="003E1272" w:rsidRPr="0029259B" w:rsidRDefault="003E1272" w:rsidP="004C2D80">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Chứa danh sách các file mã nguồn (bao gồm: *.p, *.tlc, file make) dùng để thực thi chương trình của ET-VPF.</w:t>
            </w:r>
          </w:p>
        </w:tc>
      </w:tr>
      <w:tr w:rsidR="00B57DF1" w:rsidRPr="0029259B" w14:paraId="4EEBFBBC" w14:textId="77777777" w:rsidTr="00B3331E">
        <w:tc>
          <w:tcPr>
            <w:tcW w:w="2973" w:type="dxa"/>
          </w:tcPr>
          <w:p w14:paraId="354D77A5" w14:textId="79A0CBCC" w:rsidR="00B57DF1" w:rsidRPr="0029259B" w:rsidRDefault="00B57DF1" w:rsidP="004C2D80">
            <w:pPr xmlns:w="http://schemas.openxmlformats.org/wordprocessingml/2006/main">
              <w:rPr>
                <w:rFonts w:ascii="Arial" w:hAnsi="Arial" w:cs="Arial"/>
                <w:szCs w:val="18"/>
              </w:rPr>
            </w:pPr>
            <w:r xmlns:w="http://schemas.openxmlformats.org/wordprocessingml/2006/main" w:rsidRPr="00E45AB9">
              <w:rPr>
                <w:rFonts w:ascii="Arial" w:hAnsi="Arial" w:cs="Arial"/>
                <w:szCs w:val="18"/>
                <w:highlight w:val="yellow"/>
              </w:rPr>
              <w:t xml:space="preserve">&lt;Thư mục cài đặt ET-VPF&gt;</w:t>
            </w:r>
          </w:p>
        </w:tc>
        <w:tc>
          <w:tcPr>
            <w:tcW w:w="4454" w:type="dxa"/>
            <w:gridSpan w:val="2"/>
          </w:tcPr>
          <w:p w14:paraId="5D007AF8" w14:textId="518DB59C" w:rsidR="00B57DF1" w:rsidRPr="00FD169B" w:rsidRDefault="00B57DF1" w:rsidP="004C2D80">
            <w:pPr xmlns:w="http://schemas.openxmlformats.org/wordprocessingml/2006/main">
              <w:rPr>
                <w:rFonts w:ascii="Arial" w:hAnsi="Arial" w:cs="Arial"/>
                <w:szCs w:val="18"/>
                <w:highlight w:val="yellow"/>
              </w:rPr>
            </w:pPr>
            <w:r xmlns:w="http://schemas.openxmlformats.org/wordprocessingml/2006/main" w:rsidRPr="00FD169B">
              <w:rPr>
                <w:rFonts w:ascii="Arial" w:hAnsi="Arial" w:cs="Arial"/>
                <w:szCs w:val="18"/>
                <w:highlight w:val="yellow"/>
              </w:rPr>
              <w:t xml:space="preserve">Uninst_ETVPF_&lt;thông tin phiên bản&gt;.exe</w:t>
            </w:r>
          </w:p>
        </w:tc>
        <w:tc>
          <w:tcPr>
            <w:tcW w:w="3363" w:type="dxa"/>
          </w:tcPr>
          <w:p w14:paraId="767A5A6D" w14:textId="34DF71A8" w:rsidR="00B57DF1" w:rsidRPr="0029259B" w:rsidRDefault="00B57DF1" w:rsidP="004C2D80">
            <w:pPr xmlns:w="http://schemas.openxmlformats.org/wordprocessingml/2006/main">
              <w:rPr>
                <w:rFonts w:ascii="Arial" w:hAnsi="Arial" w:cs="Arial"/>
                <w:szCs w:val="18"/>
              </w:rPr>
            </w:pPr>
            <w:r xmlns:w="http://schemas.openxmlformats.org/wordprocessingml/2006/main" w:rsidRPr="00FD169B">
              <w:rPr>
                <w:rFonts w:ascii="Arial" w:hAnsi="Arial" w:cs="Arial"/>
                <w:szCs w:val="18"/>
                <w:highlight w:val="yellow"/>
              </w:rPr>
              <w:t xml:space="preserve">File gỡ cài đặt dùng để gỡ gói ET-VPF</w:t>
            </w:r>
          </w:p>
        </w:tc>
      </w:tr>
      <w:tr w:rsidR="00B3331E" w:rsidRPr="0029259B" w14:paraId="38C92DFF" w14:textId="77777777" w:rsidTr="00B3331E">
        <w:tc>
          <w:tcPr>
            <w:tcW w:w="2973" w:type="dxa"/>
            <w:vMerge w:val="restart"/>
          </w:tcPr>
          <w:p w14:paraId="1AB10FCA" w14:textId="66B98B7A" w:rsidR="00B3331E" w:rsidRPr="00E45AB9" w:rsidRDefault="00B3331E" w:rsidP="004C2D80">
            <w:pPr xmlns:w="http://schemas.openxmlformats.org/wordprocessingml/2006/main">
              <w:rPr>
                <w:rFonts w:ascii="Arial" w:hAnsi="Arial" w:cs="Arial"/>
                <w:szCs w:val="18"/>
                <w:highlight w:val="yellow"/>
              </w:rPr>
            </w:pPr>
            <w:r xmlns:w="http://schemas.openxmlformats.org/wordprocessingml/2006/main" w:rsidRPr="00E45AB9">
              <w:rPr>
                <w:rFonts w:ascii="Arial" w:hAnsi="Arial" w:cs="Arial"/>
                <w:szCs w:val="18"/>
                <w:highlight w:val="yellow"/>
              </w:rPr>
              <w:t xml:space="preserve">C:\Program Files (x86)\Common Files\Renesas Electronics MCU Tools</w:t>
            </w:r>
          </w:p>
        </w:tc>
        <w:tc>
          <w:tcPr>
            <w:tcW w:w="1467" w:type="dxa"/>
            <w:vMerge w:val="restart"/>
          </w:tcPr>
          <w:p w14:paraId="15B76E7C" w14:textId="6EFC44F3" w:rsidR="00B3331E" w:rsidRPr="00E45AB9" w:rsidRDefault="00B3331E" w:rsidP="004C2D80">
            <w:pPr xmlns:w="http://schemas.openxmlformats.org/wordprocessingml/2006/main">
              <w:rPr>
                <w:rFonts w:ascii="Arial" w:hAnsi="Arial" w:cs="Arial"/>
                <w:szCs w:val="18"/>
                <w:highlight w:val="yellow"/>
              </w:rPr>
            </w:pPr>
            <w:r xmlns:w="http://schemas.openxmlformats.org/wordprocessingml/2006/main" w:rsidRPr="00E45AB9">
              <w:rPr>
                <w:rFonts w:ascii="Arial" w:hAnsi="Arial" w:cs="Arial"/>
                <w:szCs w:val="18"/>
                <w:highlight w:val="yellow"/>
              </w:rPr>
              <w:t xml:space="preserve">Công cụThông tin</w:t>
            </w:r>
          </w:p>
        </w:tc>
        <w:tc>
          <w:tcPr>
            <w:tcW w:w="2987" w:type="dxa"/>
          </w:tcPr>
          <w:p w14:paraId="39164411" w14:textId="3C067624" w:rsidR="00B3331E" w:rsidRPr="00E45AB9" w:rsidRDefault="00B3331E" w:rsidP="004C2D80">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w:t>
            </w:r>
          </w:p>
        </w:tc>
        <w:tc>
          <w:tcPr>
            <w:tcW w:w="3363" w:type="dxa"/>
          </w:tcPr>
          <w:p w14:paraId="14E6517D" w14:textId="38F21C69" w:rsidR="00B3331E" w:rsidRPr="00B3331E" w:rsidRDefault="00B3331E" w:rsidP="004C2D80">
            <w:pPr xmlns:w="http://schemas.openxmlformats.org/wordprocessingml/2006/main">
              <w:rPr>
                <w:rFonts w:ascii="Arial" w:hAnsi="Arial" w:cs="Arial"/>
                <w:szCs w:val="18"/>
                <w:highlight w:val="yellow"/>
              </w:rPr>
            </w:pPr>
            <w:r xmlns:w="http://schemas.openxmlformats.org/wordprocessingml/2006/main" w:rsidRPr="00B3331E">
              <w:rPr>
                <w:rFonts w:ascii="Arial" w:hAnsi="Arial" w:cs="Arial"/>
                <w:szCs w:val="18"/>
                <w:highlight w:val="yellow"/>
              </w:rPr>
              <w:t xml:space="preserve">Chứa tệp sau:</w:t>
            </w:r>
          </w:p>
          <w:p w14:paraId="263E22C9" w14:textId="43EACF6E" w:rsidR="00B3331E" w:rsidRPr="00B3331E" w:rsidRDefault="00B3331E" w:rsidP="00D30948">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Mjywm4.dat</w:t>
            </w:r>
          </w:p>
        </w:tc>
      </w:tr>
      <w:tr w:rsidR="00B3331E" w:rsidRPr="0029259B" w14:paraId="09A1D856" w14:textId="77777777" w:rsidTr="00B3331E">
        <w:tc>
          <w:tcPr>
            <w:tcW w:w="2973" w:type="dxa"/>
            <w:vMerge/>
          </w:tcPr>
          <w:p w14:paraId="620E1D88" w14:textId="77777777" w:rsidR="00B3331E" w:rsidRPr="00E45AB9" w:rsidRDefault="00B3331E" w:rsidP="00B3331E">
            <w:pPr>
              <w:rPr>
                <w:rFonts w:ascii="Arial" w:hAnsi="Arial" w:cs="Arial"/>
                <w:szCs w:val="18"/>
                <w:highlight w:val="yellow"/>
              </w:rPr>
            </w:pPr>
          </w:p>
        </w:tc>
        <w:tc>
          <w:tcPr>
            <w:tcW w:w="1467" w:type="dxa"/>
            <w:vMerge/>
          </w:tcPr>
          <w:p w14:paraId="528FE789" w14:textId="77777777" w:rsidR="00B3331E" w:rsidRPr="00E45AB9" w:rsidRDefault="00B3331E" w:rsidP="00B3331E">
            <w:pPr>
              <w:rPr>
                <w:rFonts w:ascii="Arial" w:hAnsi="Arial" w:cs="Arial"/>
                <w:szCs w:val="18"/>
                <w:highlight w:val="yellow"/>
              </w:rPr>
            </w:pPr>
          </w:p>
        </w:tc>
        <w:tc>
          <w:tcPr>
            <w:tcW w:w="2987" w:type="dxa"/>
          </w:tcPr>
          <w:p w14:paraId="75B259A5" w14:textId="0DDA2282" w:rsidR="00B3331E" w:rsidRPr="00E45AB9" w:rsidRDefault="00B3331E" w:rsidP="00B3331E">
            <w:pPr xmlns:w="http://schemas.openxmlformats.org/wordprocessingml/2006/main">
              <w:rPr>
                <w:rFonts w:ascii="Arial" w:hAnsi="Arial" w:cs="Arial"/>
                <w:szCs w:val="18"/>
                <w:highlight w:val="yellow"/>
              </w:rPr>
            </w:pPr>
            <w:r xmlns:w="http://schemas.openxmlformats.org/wordprocessingml/2006/main" w:rsidRPr="00E45AB9">
              <w:rPr>
                <w:rFonts w:ascii="Arial" w:hAnsi="Arial" w:cs="Arial"/>
                <w:szCs w:val="18"/>
                <w:highlight w:val="yellow"/>
              </w:rPr>
              <w:t xml:space="preserve">PHILS</w:t>
            </w:r>
          </w:p>
        </w:tc>
        <w:tc>
          <w:tcPr>
            <w:tcW w:w="3363" w:type="dxa"/>
          </w:tcPr>
          <w:p w14:paraId="046A942C" w14:textId="77777777" w:rsidR="00B3331E" w:rsidRPr="00B3331E" w:rsidRDefault="00B3331E" w:rsidP="00B3331E">
            <w:pPr xmlns:w="http://schemas.openxmlformats.org/wordprocessingml/2006/main">
              <w:rPr>
                <w:rFonts w:ascii="Arial" w:hAnsi="Arial" w:cs="Arial"/>
                <w:szCs w:val="18"/>
                <w:highlight w:val="yellow"/>
              </w:rPr>
            </w:pPr>
            <w:r xmlns:w="http://schemas.openxmlformats.org/wordprocessingml/2006/main" w:rsidRPr="00B3331E">
              <w:rPr>
                <w:rFonts w:ascii="Arial" w:hAnsi="Arial" w:cs="Arial"/>
                <w:szCs w:val="18"/>
                <w:highlight w:val="yellow"/>
              </w:rPr>
              <w:t xml:space="preserve">Chứa tệp sau:</w:t>
            </w:r>
          </w:p>
          <w:p w14:paraId="283DE45C" w14:textId="7777777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_vh850c1x_na</w:t>
            </w:r>
          </w:p>
          <w:p w14:paraId="696E71DD" w14:textId="7777777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_vh850e1x_na</w:t>
            </w:r>
          </w:p>
          <w:p w14:paraId="4D132053" w14:textId="7777777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_vh850e2x_na</w:t>
            </w:r>
          </w:p>
          <w:p w14:paraId="71CBDF59" w14:textId="7777777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_vh850f1x_na</w:t>
            </w:r>
          </w:p>
          <w:p w14:paraId="3544594F" w14:textId="7777777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_vh850p1x_na</w:t>
            </w:r>
          </w:p>
          <w:p w14:paraId="5625F7D7" w14:textId="1A230ED5"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_vh850u2x_na</w:t>
            </w:r>
          </w:p>
        </w:tc>
      </w:tr>
    </w:tbl>
    <w:p w14:paraId="7F7A4B68" w14:textId="6B59CE45" w:rsidR="0087052E" w:rsidRDefault="0087052E" w:rsidP="0087052E">
      <w:pPr>
        <w:rPr>
          <w:rFonts w:ascii="Arial" w:hAnsi="Arial" w:cs="Arial"/>
          <w:szCs w:val="18"/>
        </w:rPr>
      </w:pPr>
    </w:p>
    <w:p w14:paraId="30375748" w14:textId="499614BA" w:rsidR="00787D51" w:rsidRPr="00E61ECA" w:rsidRDefault="00787D51" w:rsidP="00787D51">
      <w:pPr xmlns:w="http://schemas.openxmlformats.org/wordprocessingml/2006/main">
        <w:rPr>
          <w:rFonts w:ascii="Arial" w:hAnsi="Arial" w:cs="Arial"/>
          <w:szCs w:val="18"/>
          <w:highlight w:val="yellow"/>
        </w:rPr>
      </w:pPr>
      <w:r xmlns:w="http://schemas.openxmlformats.org/wordprocessingml/2006/main" w:rsidRPr="0067365A">
        <w:rPr>
          <w:rFonts w:ascii="Arial" w:hAnsi="Arial" w:cs="Arial"/>
          <w:szCs w:val="18"/>
          <w:highlight w:val="yellow"/>
        </w:rPr>
        <w:t xml:space="preserve">Bảng sau mô tả cấu trúc gói ET-VPF cho dòng thiết bị RH850/U2x sau khi cài đặt thành công.</w:t>
      </w:r>
      <w:bookmarkStart xmlns:w="http://schemas.openxmlformats.org/wordprocessingml/2006/main" w:id="241" w:name="V10000_Req_03_005"/>
      <w:bookmarkStart xmlns:w="http://schemas.openxmlformats.org/wordprocessingml/2006/main" w:id="242" w:name="V10000_Req_05_001"/>
      <w:bookmarkEnd xmlns:w="http://schemas.openxmlformats.org/wordprocessingml/2006/main" w:id="241"/>
      <w:bookmarkEnd xmlns:w="http://schemas.openxmlformats.org/wordprocessingml/2006/main" w:id="242"/>
    </w:p>
    <w:p w14:paraId="6F4B20D4" w14:textId="53709226" w:rsidR="00787D51" w:rsidRPr="00E61ECA" w:rsidRDefault="00787D51" w:rsidP="0087052E">
      <w:pPr>
        <w:rPr>
          <w:rFonts w:ascii="Arial" w:hAnsi="Arial" w:cs="Arial"/>
          <w:szCs w:val="18"/>
          <w:highlight w:val="yellow"/>
        </w:rPr>
      </w:pPr>
    </w:p>
    <w:p w14:paraId="14AF4E0E" w14:textId="4299ED1B" w:rsidR="00787D51" w:rsidRPr="008250C0" w:rsidRDefault="009B66C6" w:rsidP="008250C0">
      <w:pPr xmlns:w="http://schemas.openxmlformats.org/wordprocessingml/2006/main">
        <w:pStyle w:val="Caption"/>
        <w:jc w:val="center"/>
        <w:rPr>
          <w:rFonts w:ascii="Arial" w:hAnsi="Arial" w:cs="Arial"/>
          <w:b/>
          <w:bCs/>
          <w:color w:val="auto"/>
        </w:rPr>
      </w:pPr>
      <w:r xmlns:w="http://schemas.openxmlformats.org/wordprocessingml/2006/main" w:rsidRPr="00E61ECA">
        <w:rPr>
          <w:rFonts w:ascii="Arial" w:hAnsi="Arial" w:cs="Arial"/>
          <w:b/>
          <w:bCs/>
          <w:color w:val="auto"/>
          <w:highlight w:val="yellow"/>
        </w:rPr>
        <w:t xml:space="preserve">Bảng </w:t>
      </w:r>
      <w:r xmlns:w="http://schemas.openxmlformats.org/wordprocessingml/2006/main" w:rsidRPr="00E61ECA">
        <w:rPr>
          <w:rFonts w:ascii="Arial" w:hAnsi="Arial" w:cs="Arial"/>
          <w:b/>
          <w:bCs/>
          <w:color w:val="auto"/>
          <w:highlight w:val="yellow"/>
        </w:rPr>
        <w:fldChar xmlns:w="http://schemas.openxmlformats.org/wordprocessingml/2006/main" w:fldCharType="begin"/>
      </w:r>
      <w:r xmlns:w="http://schemas.openxmlformats.org/wordprocessingml/2006/main" w:rsidRPr="00E61ECA">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Pr="00E61ECA">
        <w:rPr>
          <w:rFonts w:ascii="Arial" w:hAnsi="Arial" w:cs="Arial"/>
          <w:b/>
          <w:bCs/>
          <w:color w:val="auto"/>
          <w:highlight w:val="yellow"/>
        </w:rPr>
        <w:fldChar xmlns:w="http://schemas.openxmlformats.org/wordprocessingml/2006/main" w:fldCharType="separate"/>
      </w:r>
      <w:r xmlns:w="http://schemas.openxmlformats.org/wordprocessingml/2006/main" w:rsidR="003C2150">
        <w:rPr>
          <w:rFonts w:ascii="Arial" w:hAnsi="Arial" w:cs="Arial"/>
          <w:b/>
          <w:bCs/>
          <w:noProof/>
          <w:color w:val="auto"/>
          <w:highlight w:val="yellow"/>
        </w:rPr>
        <w:t xml:space="preserve">1 </w:t>
      </w:r>
      <w:r xmlns:w="http://schemas.openxmlformats.org/wordprocessingml/2006/main" w:rsidRPr="00E61ECA">
        <w:rPr>
          <w:rFonts w:ascii="Arial" w:hAnsi="Arial" w:cs="Arial"/>
          <w:b/>
          <w:bCs/>
          <w:color w:val="auto"/>
          <w:highlight w:val="yellow"/>
        </w:rPr>
        <w:fldChar xmlns:w="http://schemas.openxmlformats.org/wordprocessingml/2006/main" w:fldCharType="end"/>
      </w:r>
      <w:r xmlns:w="http://schemas.openxmlformats.org/wordprocessingml/2006/main" w:rsidRPr="00E61ECA">
        <w:rPr>
          <w:rFonts w:ascii="Arial" w:hAnsi="Arial" w:cs="Arial"/>
          <w:b/>
          <w:bCs/>
          <w:color w:val="auto"/>
          <w:highlight w:val="yellow"/>
        </w:rPr>
        <w:noBreakHyphen xmlns:w="http://schemas.openxmlformats.org/wordprocessingml/2006/main"/>
      </w:r>
      <w:r xmlns:w="http://schemas.openxmlformats.org/wordprocessingml/2006/main" w:rsidRPr="00E61ECA">
        <w:rPr>
          <w:rFonts w:ascii="Arial" w:hAnsi="Arial" w:cs="Arial"/>
          <w:b/>
          <w:bCs/>
          <w:color w:val="auto"/>
          <w:highlight w:val="yellow"/>
        </w:rPr>
        <w:fldChar xmlns:w="http://schemas.openxmlformats.org/wordprocessingml/2006/main" w:fldCharType="begin"/>
      </w:r>
      <w:r xmlns:w="http://schemas.openxmlformats.org/wordprocessingml/2006/main" w:rsidRPr="00E61ECA">
        <w:rPr>
          <w:rFonts w:ascii="Arial" w:hAnsi="Arial" w:cs="Arial"/>
          <w:b/>
          <w:bCs/>
          <w:color w:val="auto"/>
          <w:highlight w:val="yellow"/>
        </w:rPr>
        <w:instrText xmlns:w="http://schemas.openxmlformats.org/wordprocessingml/2006/main" xml:space="preserve"> SEQ Table \* ARABIC \s 1 </w:instrText>
      </w:r>
      <w:r xmlns:w="http://schemas.openxmlformats.org/wordprocessingml/2006/main" w:rsidRPr="00E61ECA">
        <w:rPr>
          <w:rFonts w:ascii="Arial" w:hAnsi="Arial" w:cs="Arial"/>
          <w:b/>
          <w:bCs/>
          <w:color w:val="auto"/>
          <w:highlight w:val="yellow"/>
        </w:rPr>
        <w:fldChar xmlns:w="http://schemas.openxmlformats.org/wordprocessingml/2006/main" w:fldCharType="separate"/>
      </w:r>
      <w:r xmlns:w="http://schemas.openxmlformats.org/wordprocessingml/2006/main" w:rsidR="003C2150">
        <w:rPr>
          <w:rFonts w:ascii="Arial" w:hAnsi="Arial" w:cs="Arial"/>
          <w:b/>
          <w:bCs/>
          <w:noProof/>
          <w:color w:val="auto"/>
          <w:highlight w:val="yellow"/>
        </w:rPr>
        <w:t xml:space="preserve">4 </w:t>
      </w:r>
      <w:r xmlns:w="http://schemas.openxmlformats.org/wordprocessingml/2006/main" w:rsidRPr="00E61ECA">
        <w:rPr>
          <w:rFonts w:ascii="Arial" w:hAnsi="Arial" w:cs="Arial"/>
          <w:b/>
          <w:bCs/>
          <w:color w:val="auto"/>
          <w:highlight w:val="yellow"/>
        </w:rPr>
        <w:fldChar xmlns:w="http://schemas.openxmlformats.org/wordprocessingml/2006/main" w:fldCharType="end"/>
      </w:r>
      <w:r xmlns:w="http://schemas.openxmlformats.org/wordprocessingml/2006/main" w:rsidRPr="00E61ECA">
        <w:rPr>
          <w:rFonts w:ascii="Arial" w:hAnsi="Arial" w:cs="Arial"/>
          <w:b/>
          <w:bCs/>
          <w:color w:val="auto"/>
          <w:highlight w:val="yellow"/>
        </w:rPr>
        <w:t xml:space="preserve">Định nghĩa gói phát hành ET-VPF cho dòng thiết bị RH850/U2x</w:t>
      </w:r>
    </w:p>
    <w:tbl>
      <w:tblPr>
        <w:tblStyle w:val="TableGrid"/>
        <w:tblW w:w="10790" w:type="dxa"/>
        <w:tblLook w:val="04A0" w:firstRow="1" w:lastRow="0" w:firstColumn="1" w:lastColumn="0" w:noHBand="0" w:noVBand="1"/>
      </w:tblPr>
      <w:tblGrid>
        <w:gridCol w:w="2993"/>
        <w:gridCol w:w="1513"/>
        <w:gridCol w:w="2547"/>
        <w:gridCol w:w="3737"/>
      </w:tblGrid>
      <w:tr w:rsidR="00E1084C" w:rsidRPr="0029259B" w14:paraId="3129B38E" w14:textId="77777777" w:rsidTr="00FD169B">
        <w:tc>
          <w:tcPr>
            <w:tcW w:w="7053" w:type="dxa"/>
            <w:gridSpan w:val="3"/>
            <w:shd w:val="clear" w:color="auto" w:fill="0070C0"/>
          </w:tcPr>
          <w:p w14:paraId="53B06E0E" w14:textId="1AA05D81" w:rsidR="00E1084C" w:rsidRPr="0029259B" w:rsidRDefault="00004D26" w:rsidP="00A57C16">
            <w:pPr xmlns:w="http://schemas.openxmlformats.org/wordprocessingml/2006/main">
              <w:jc w:val="center"/>
              <w:rPr>
                <w:rFonts w:ascii="Arial" w:hAnsi="Arial" w:cs="Arial"/>
                <w:b/>
                <w:bCs/>
                <w:color w:val="FFFFFF" w:themeColor="background1"/>
                <w:szCs w:val="18"/>
              </w:rPr>
            </w:pPr>
            <w:r xmlns:w="http://schemas.openxmlformats.org/wordprocessingml/2006/main">
              <w:rPr>
                <w:rFonts w:ascii="Arial" w:hAnsi="Arial" w:cs="Arial"/>
                <w:b/>
                <w:bCs/>
                <w:color w:val="FFFFFF" w:themeColor="background1"/>
                <w:szCs w:val="18"/>
              </w:rPr>
              <w:t xml:space="preserve">gói đã cài đặt</w:t>
            </w:r>
          </w:p>
        </w:tc>
        <w:tc>
          <w:tcPr>
            <w:tcW w:w="3737" w:type="dxa"/>
            <w:shd w:val="clear" w:color="auto" w:fill="0070C0"/>
          </w:tcPr>
          <w:p w14:paraId="327AEED8" w14:textId="77777777" w:rsidR="00E1084C" w:rsidRPr="0029259B" w:rsidRDefault="00E1084C" w:rsidP="00A57C16">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Sự miêu tả</w:t>
            </w:r>
          </w:p>
        </w:tc>
      </w:tr>
      <w:tr w:rsidR="00E1084C" w:rsidRPr="0029259B" w14:paraId="51A26355" w14:textId="77777777" w:rsidTr="00FD169B">
        <w:tc>
          <w:tcPr>
            <w:tcW w:w="2993" w:type="dxa"/>
            <w:vMerge w:val="restart"/>
          </w:tcPr>
          <w:p w14:paraId="27DA1552" w14:textId="0D82052E" w:rsidR="00E1084C" w:rsidRPr="00A373DB" w:rsidRDefault="00E45AB9" w:rsidP="00A57C16">
            <w:pPr xmlns:w="http://schemas.openxmlformats.org/wordprocessingml/2006/main">
              <w:rPr>
                <w:rFonts w:ascii="Arial" w:hAnsi="Arial" w:cs="Arial"/>
                <w:szCs w:val="18"/>
                <w:highlight w:val="yellow"/>
              </w:rPr>
            </w:pPr>
            <w:r xmlns:w="http://schemas.openxmlformats.org/wordprocessingml/2006/main" w:rsidRPr="00E45AB9">
              <w:rPr>
                <w:rFonts w:ascii="Arial" w:hAnsi="Arial" w:cs="Arial"/>
                <w:szCs w:val="18"/>
                <w:highlight w:val="yellow"/>
              </w:rPr>
              <w:t xml:space="preserve">&lt;Thư mục cài đặt ET-VPF&gt;\&lt;thông tin phiên bản&gt;\U2x\ETVPF_package</w:t>
            </w:r>
          </w:p>
        </w:tc>
        <w:tc>
          <w:tcPr>
            <w:tcW w:w="1513" w:type="dxa"/>
            <w:vMerge w:val="restart"/>
          </w:tcPr>
          <w:p w14:paraId="7470B03F" w14:textId="77777777"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szCs w:val="18"/>
                <w:highlight w:val="yellow"/>
              </w:rPr>
              <w:t xml:space="preserve">ETVPF_include</w:t>
            </w:r>
          </w:p>
        </w:tc>
        <w:tc>
          <w:tcPr>
            <w:tcW w:w="2547" w:type="dxa"/>
          </w:tcPr>
          <w:p w14:paraId="22264957" w14:textId="77777777"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szCs w:val="18"/>
                <w:highlight w:val="yellow"/>
              </w:rPr>
              <w:t xml:space="preserve">ETVPF_S_function_block</w:t>
            </w:r>
          </w:p>
        </w:tc>
        <w:tc>
          <w:tcPr>
            <w:tcW w:w="3737" w:type="dxa"/>
          </w:tcPr>
          <w:p w14:paraId="31D84A2D" w14:textId="77777777"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szCs w:val="18"/>
                <w:highlight w:val="yellow"/>
              </w:rPr>
              <w:t xml:space="preserve">Chứa mã nguồn dùng để thực thi chương trình của thiết bị ngoại vi.</w:t>
            </w:r>
          </w:p>
        </w:tc>
      </w:tr>
      <w:tr w:rsidR="00E1084C" w:rsidRPr="0029259B" w14:paraId="3D4C9CFA" w14:textId="77777777" w:rsidTr="00FD169B">
        <w:tc>
          <w:tcPr>
            <w:tcW w:w="2993" w:type="dxa"/>
            <w:vMerge/>
          </w:tcPr>
          <w:p w14:paraId="5DC99C8D" w14:textId="77777777" w:rsidR="00E1084C" w:rsidRPr="00A373DB" w:rsidRDefault="00E1084C" w:rsidP="00A57C16">
            <w:pPr>
              <w:rPr>
                <w:rFonts w:ascii="Arial" w:hAnsi="Arial" w:cs="Arial"/>
                <w:szCs w:val="18"/>
                <w:highlight w:val="yellow"/>
              </w:rPr>
            </w:pPr>
          </w:p>
        </w:tc>
        <w:tc>
          <w:tcPr>
            <w:tcW w:w="1513" w:type="dxa"/>
            <w:vMerge/>
          </w:tcPr>
          <w:p w14:paraId="1A87C3E9" w14:textId="77777777" w:rsidR="00E1084C" w:rsidRPr="00A373DB" w:rsidRDefault="00E1084C" w:rsidP="00A57C16">
            <w:pPr>
              <w:rPr>
                <w:rFonts w:ascii="Arial" w:hAnsi="Arial" w:cs="Arial"/>
                <w:szCs w:val="18"/>
                <w:highlight w:val="yellow"/>
              </w:rPr>
            </w:pPr>
          </w:p>
        </w:tc>
        <w:tc>
          <w:tcPr>
            <w:tcW w:w="2547" w:type="dxa"/>
          </w:tcPr>
          <w:p w14:paraId="657390B1" w14:textId="77777777"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szCs w:val="18"/>
                <w:highlight w:val="yellow"/>
              </w:rPr>
              <w:t xml:space="preserve">chế tạo</w:t>
            </w:r>
          </w:p>
        </w:tc>
        <w:tc>
          <w:tcPr>
            <w:tcW w:w="3737" w:type="dxa"/>
          </w:tcPr>
          <w:p w14:paraId="1D82C858" w14:textId="77777777"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szCs w:val="18"/>
                <w:highlight w:val="yellow"/>
              </w:rPr>
              <w:t xml:space="preserve">Chứa mẫu của tệp tạo.</w:t>
            </w:r>
          </w:p>
        </w:tc>
      </w:tr>
      <w:tr w:rsidR="00E1084C" w:rsidRPr="0029259B" w14:paraId="48050E08" w14:textId="77777777" w:rsidTr="00FD169B">
        <w:trPr>
          <w:trHeight w:val="1303"/>
        </w:trPr>
        <w:tc>
          <w:tcPr>
            <w:tcW w:w="2993" w:type="dxa"/>
            <w:vMerge/>
          </w:tcPr>
          <w:p w14:paraId="3F2F07D3" w14:textId="77777777" w:rsidR="00E1084C" w:rsidRPr="00A373DB" w:rsidRDefault="00E1084C" w:rsidP="00A57C16">
            <w:pPr>
              <w:rPr>
                <w:rFonts w:ascii="Arial" w:hAnsi="Arial" w:cs="Arial"/>
                <w:szCs w:val="18"/>
                <w:highlight w:val="yellow"/>
              </w:rPr>
            </w:pPr>
          </w:p>
        </w:tc>
        <w:tc>
          <w:tcPr>
            <w:tcW w:w="1513" w:type="dxa"/>
            <w:vMerge/>
          </w:tcPr>
          <w:p w14:paraId="0A4BFDCD" w14:textId="77777777" w:rsidR="00E1084C" w:rsidRPr="00A373DB" w:rsidRDefault="00E1084C" w:rsidP="00A57C16">
            <w:pPr>
              <w:rPr>
                <w:rFonts w:ascii="Arial" w:hAnsi="Arial" w:cs="Arial"/>
                <w:szCs w:val="18"/>
                <w:highlight w:val="yellow"/>
              </w:rPr>
            </w:pPr>
          </w:p>
        </w:tc>
        <w:tc>
          <w:tcPr>
            <w:tcW w:w="2547" w:type="dxa"/>
          </w:tcPr>
          <w:p w14:paraId="20545447" w14:textId="77777777"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szCs w:val="18"/>
                <w:highlight w:val="yellow"/>
              </w:rPr>
              <w:t xml:space="preserve">Renesas</w:t>
            </w:r>
          </w:p>
          <w:p w14:paraId="3454A5C4" w14:textId="77777777" w:rsidR="00E1084C" w:rsidRDefault="00E1084C" w:rsidP="00D30948">
            <w:pPr xmlns:w="http://schemas.openxmlformats.org/wordprocessingml/2006/main">
              <w:pStyle w:val="ListParagraph"/>
              <w:numPr>
                <w:ilvl w:val="0"/>
                <w:numId w:val="28"/>
              </w:numPr>
              <w:rPr>
                <w:rFonts w:ascii="Arial" w:hAnsi="Arial" w:cs="Arial"/>
                <w:szCs w:val="18"/>
                <w:highlight w:val="yellow"/>
              </w:rPr>
            </w:pPr>
            <w:r xmlns:w="http://schemas.openxmlformats.org/wordprocessingml/2006/main" w:rsidRPr="00A373DB">
              <w:rPr>
                <w:rFonts w:ascii="Arial" w:hAnsi="Arial" w:cs="Arial"/>
                <w:szCs w:val="18"/>
                <w:highlight w:val="yellow"/>
              </w:rPr>
              <w:t xml:space="preserve">Common_files_U2C</w:t>
            </w:r>
          </w:p>
          <w:p w14:paraId="24CAEA86" w14:textId="34EA1C32" w:rsidR="00004D26" w:rsidRPr="00A373DB" w:rsidRDefault="00004D26" w:rsidP="00D30948">
            <w:pPr xmlns:w="http://schemas.openxmlformats.org/wordprocessingml/2006/main">
              <w:pStyle w:val="ListParagraph"/>
              <w:numPr>
                <w:ilvl w:val="0"/>
                <w:numId w:val="28"/>
              </w:numPr>
              <w:rPr>
                <w:rFonts w:ascii="Arial" w:hAnsi="Arial" w:cs="Arial"/>
                <w:szCs w:val="18"/>
                <w:highlight w:val="yellow"/>
              </w:rPr>
            </w:pPr>
            <w:r xmlns:w="http://schemas.openxmlformats.org/wordprocessingml/2006/main">
              <w:rPr>
                <w:rFonts w:ascii="Arial" w:hAnsi="Arial" w:cs="Arial"/>
                <w:szCs w:val="18"/>
                <w:highlight w:val="yellow"/>
              </w:rPr>
              <w:t xml:space="preserve">chế tạo</w:t>
            </w:r>
          </w:p>
        </w:tc>
        <w:tc>
          <w:tcPr>
            <w:tcW w:w="3737" w:type="dxa"/>
          </w:tcPr>
          <w:p w14:paraId="1793DBC4" w14:textId="77777777"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szCs w:val="18"/>
                <w:highlight w:val="yellow"/>
              </w:rPr>
              <w:t xml:space="preserve">Chứa mã nguồn của từng thiết bị được sử dụng cho trình biên dịch Renesas.</w:t>
            </w:r>
          </w:p>
          <w:p w14:paraId="1E62B3D0" w14:textId="77777777" w:rsidR="00E1084C" w:rsidRPr="00A373DB" w:rsidRDefault="00E1084C" w:rsidP="00A57C16">
            <w:pPr>
              <w:rPr>
                <w:rFonts w:ascii="Arial" w:hAnsi="Arial" w:cs="Arial"/>
                <w:szCs w:val="18"/>
                <w:highlight w:val="yellow"/>
              </w:rPr>
            </w:pPr>
          </w:p>
          <w:p w14:paraId="4B990296" w14:textId="46DDFA7D"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b/>
                <w:bCs/>
                <w:i/>
                <w:iCs/>
                <w:szCs w:val="18"/>
                <w:highlight w:val="yellow"/>
              </w:rPr>
              <w:t xml:space="preserve">Lưu ý: </w:t>
            </w:r>
            <w:r xmlns:w="http://schemas.openxmlformats.org/wordprocessingml/2006/main" w:rsidRPr="00A373DB">
              <w:rPr>
                <w:rFonts w:ascii="Arial" w:hAnsi="Arial" w:cs="Arial"/>
                <w:szCs w:val="18"/>
                <w:highlight w:val="yellow"/>
              </w:rPr>
              <w:t xml:space="preserve">Người dùng có thể sửa đổi các tệp mã khởi động trong thư mục “khởi động”, nhưng Renesas Electronics không chịu trách nhiệm về chất lượng.</w:t>
            </w:r>
          </w:p>
        </w:tc>
      </w:tr>
      <w:tr w:rsidR="00E1084C" w:rsidRPr="0029259B" w14:paraId="705ED2EE" w14:textId="77777777" w:rsidTr="00FD169B">
        <w:tc>
          <w:tcPr>
            <w:tcW w:w="2993" w:type="dxa"/>
            <w:vMerge/>
          </w:tcPr>
          <w:p w14:paraId="773E456D" w14:textId="77777777" w:rsidR="00E1084C" w:rsidRPr="00A373DB" w:rsidRDefault="00E1084C" w:rsidP="00A57C16">
            <w:pPr>
              <w:rPr>
                <w:rFonts w:ascii="Arial" w:hAnsi="Arial" w:cs="Arial"/>
                <w:szCs w:val="18"/>
                <w:highlight w:val="yellow"/>
              </w:rPr>
            </w:pPr>
          </w:p>
        </w:tc>
        <w:tc>
          <w:tcPr>
            <w:tcW w:w="1513" w:type="dxa"/>
            <w:vMerge/>
          </w:tcPr>
          <w:p w14:paraId="2AFA59FD" w14:textId="77777777" w:rsidR="00E1084C" w:rsidRPr="00A373DB" w:rsidRDefault="00E1084C" w:rsidP="00A57C16">
            <w:pPr>
              <w:rPr>
                <w:rFonts w:ascii="Arial" w:hAnsi="Arial" w:cs="Arial"/>
                <w:szCs w:val="18"/>
                <w:highlight w:val="yellow"/>
              </w:rPr>
            </w:pPr>
          </w:p>
        </w:tc>
        <w:tc>
          <w:tcPr>
            <w:tcW w:w="2547" w:type="dxa"/>
          </w:tcPr>
          <w:p w14:paraId="615B0E42" w14:textId="77777777"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szCs w:val="18"/>
                <w:highlight w:val="yellow"/>
              </w:rPr>
              <w:t xml:space="preserve">tập tin mã nguồn</w:t>
            </w:r>
          </w:p>
        </w:tc>
        <w:tc>
          <w:tcPr>
            <w:tcW w:w="3737" w:type="dxa"/>
          </w:tcPr>
          <w:p w14:paraId="7D3EE186" w14:textId="77777777" w:rsidR="00E1084C" w:rsidRPr="00A373DB" w:rsidRDefault="00E1084C" w:rsidP="00A57C16">
            <w:pPr xmlns:w="http://schemas.openxmlformats.org/wordprocessingml/2006/main">
              <w:rPr>
                <w:rFonts w:ascii="Arial" w:hAnsi="Arial" w:cs="Arial"/>
                <w:szCs w:val="18"/>
                <w:highlight w:val="yellow"/>
              </w:rPr>
            </w:pPr>
            <w:r xmlns:w="http://schemas.openxmlformats.org/wordprocessingml/2006/main" w:rsidRPr="00A373DB">
              <w:rPr>
                <w:rFonts w:ascii="Arial" w:hAnsi="Arial" w:cs="Arial"/>
                <w:szCs w:val="18"/>
                <w:highlight w:val="yellow"/>
              </w:rPr>
              <w:t xml:space="preserve">Chứa danh sách các file mã nguồn (bao gồm: *.p, *.tlc, file make) dùng để thực thi chương trình của ET-VPF.</w:t>
            </w:r>
          </w:p>
        </w:tc>
      </w:tr>
      <w:tr w:rsidR="00B57DF1" w:rsidRPr="0029259B" w14:paraId="72CC91C4" w14:textId="77777777" w:rsidTr="00A713F5">
        <w:tc>
          <w:tcPr>
            <w:tcW w:w="2993" w:type="dxa"/>
          </w:tcPr>
          <w:p w14:paraId="69ED1680" w14:textId="6F577D95" w:rsidR="00B57DF1" w:rsidRPr="00A373DB" w:rsidRDefault="00B57DF1" w:rsidP="00FD169B">
            <w:pPr xmlns:w="http://schemas.openxmlformats.org/wordprocessingml/2006/main">
              <w:rPr>
                <w:rFonts w:ascii="Arial" w:hAnsi="Arial" w:cs="Arial"/>
                <w:szCs w:val="18"/>
                <w:highlight w:val="yellow"/>
              </w:rPr>
            </w:pPr>
            <w:r xmlns:w="http://schemas.openxmlformats.org/wordprocessingml/2006/main" w:rsidRPr="00E45AB9">
              <w:rPr>
                <w:rFonts w:ascii="Arial" w:hAnsi="Arial" w:cs="Arial"/>
                <w:szCs w:val="18"/>
                <w:highlight w:val="yellow"/>
              </w:rPr>
              <w:t xml:space="preserve">&lt;Thư mục cài đặt ET-VPF&gt;</w:t>
            </w:r>
          </w:p>
        </w:tc>
        <w:tc>
          <w:tcPr>
            <w:tcW w:w="4060" w:type="dxa"/>
            <w:gridSpan w:val="2"/>
          </w:tcPr>
          <w:p w14:paraId="59A9773A" w14:textId="18E40090" w:rsidR="00B57DF1" w:rsidRPr="00A373DB" w:rsidRDefault="00B57DF1" w:rsidP="00FD169B">
            <w:pPr xmlns:w="http://schemas.openxmlformats.org/wordprocessingml/2006/main">
              <w:rPr>
                <w:rFonts w:ascii="Arial" w:hAnsi="Arial" w:cs="Arial"/>
                <w:szCs w:val="18"/>
                <w:highlight w:val="yellow"/>
              </w:rPr>
            </w:pPr>
            <w:r xmlns:w="http://schemas.openxmlformats.org/wordprocessingml/2006/main" w:rsidRPr="00FD169B">
              <w:rPr>
                <w:rFonts w:ascii="Arial" w:hAnsi="Arial" w:cs="Arial"/>
                <w:szCs w:val="18"/>
                <w:highlight w:val="yellow"/>
              </w:rPr>
              <w:t xml:space="preserve">Uninst_ETVPF_&lt;thông tin phiên bản&gt;.exe</w:t>
            </w:r>
          </w:p>
        </w:tc>
        <w:tc>
          <w:tcPr>
            <w:tcW w:w="3737" w:type="dxa"/>
          </w:tcPr>
          <w:p w14:paraId="554FD5DE" w14:textId="6DE19DB8" w:rsidR="00B57DF1" w:rsidRPr="00A373DB" w:rsidRDefault="00B57DF1" w:rsidP="00FD169B">
            <w:pPr xmlns:w="http://schemas.openxmlformats.org/wordprocessingml/2006/main">
              <w:rPr>
                <w:rFonts w:ascii="Arial" w:hAnsi="Arial" w:cs="Arial"/>
                <w:szCs w:val="18"/>
                <w:highlight w:val="yellow"/>
              </w:rPr>
            </w:pPr>
            <w:r xmlns:w="http://schemas.openxmlformats.org/wordprocessingml/2006/main" w:rsidRPr="00FD169B">
              <w:rPr>
                <w:rFonts w:ascii="Arial" w:hAnsi="Arial" w:cs="Arial"/>
                <w:szCs w:val="18"/>
                <w:highlight w:val="yellow"/>
              </w:rPr>
              <w:t xml:space="preserve">File gỡ cài đặt dùng để gỡ gói ET-VPF</w:t>
            </w:r>
          </w:p>
        </w:tc>
      </w:tr>
      <w:tr w:rsidR="00B3331E" w:rsidRPr="0029259B" w14:paraId="5095E8F3" w14:textId="77777777" w:rsidTr="00FD169B">
        <w:tc>
          <w:tcPr>
            <w:tcW w:w="2993" w:type="dxa"/>
            <w:vMerge w:val="restart"/>
          </w:tcPr>
          <w:p w14:paraId="3B7BFE10" w14:textId="7AF6E5C0" w:rsidR="00B3331E" w:rsidRPr="00A373DB" w:rsidRDefault="00B3331E" w:rsidP="00B3331E">
            <w:pPr xmlns:w="http://schemas.openxmlformats.org/wordprocessingml/2006/main">
              <w:rPr>
                <w:rFonts w:ascii="Arial" w:hAnsi="Arial" w:cs="Arial"/>
                <w:szCs w:val="18"/>
                <w:highlight w:val="yellow"/>
              </w:rPr>
            </w:pPr>
            <w:r xmlns:w="http://schemas.openxmlformats.org/wordprocessingml/2006/main" w:rsidRPr="00E45AB9">
              <w:rPr>
                <w:rFonts w:ascii="Arial" w:hAnsi="Arial" w:cs="Arial"/>
                <w:szCs w:val="18"/>
                <w:highlight w:val="yellow"/>
              </w:rPr>
              <w:t xml:space="preserve">C:\Program Files (x86)\Common Files\Renesas Electronics MCU Tools</w:t>
            </w:r>
          </w:p>
        </w:tc>
        <w:tc>
          <w:tcPr>
            <w:tcW w:w="1513" w:type="dxa"/>
            <w:vMerge w:val="restart"/>
          </w:tcPr>
          <w:p w14:paraId="1ECE7D30" w14:textId="5F5A5C24" w:rsidR="00B3331E" w:rsidRPr="00A373DB" w:rsidRDefault="00B3331E" w:rsidP="00B3331E">
            <w:pPr xmlns:w="http://schemas.openxmlformats.org/wordprocessingml/2006/main">
              <w:rPr>
                <w:rFonts w:ascii="Arial" w:hAnsi="Arial" w:cs="Arial"/>
                <w:szCs w:val="18"/>
                <w:highlight w:val="yellow"/>
              </w:rPr>
            </w:pPr>
            <w:r xmlns:w="http://schemas.openxmlformats.org/wordprocessingml/2006/main" w:rsidRPr="00E45AB9">
              <w:rPr>
                <w:rFonts w:ascii="Arial" w:hAnsi="Arial" w:cs="Arial"/>
                <w:szCs w:val="18"/>
                <w:highlight w:val="yellow"/>
              </w:rPr>
              <w:t xml:space="preserve">Công cụThông tin</w:t>
            </w:r>
          </w:p>
        </w:tc>
        <w:tc>
          <w:tcPr>
            <w:tcW w:w="2547" w:type="dxa"/>
          </w:tcPr>
          <w:p w14:paraId="72A557F3" w14:textId="47D6098E" w:rsidR="00B3331E" w:rsidRPr="00A373DB" w:rsidRDefault="00B3331E" w:rsidP="00B3331E">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w:t>
            </w:r>
          </w:p>
        </w:tc>
        <w:tc>
          <w:tcPr>
            <w:tcW w:w="3737" w:type="dxa"/>
          </w:tcPr>
          <w:p w14:paraId="29325FBF" w14:textId="77777777" w:rsidR="00B3331E" w:rsidRPr="00B3331E" w:rsidRDefault="00B3331E" w:rsidP="00B3331E">
            <w:pPr xmlns:w="http://schemas.openxmlformats.org/wordprocessingml/2006/main">
              <w:rPr>
                <w:rFonts w:ascii="Arial" w:hAnsi="Arial" w:cs="Arial"/>
                <w:szCs w:val="18"/>
                <w:highlight w:val="yellow"/>
              </w:rPr>
            </w:pPr>
            <w:r xmlns:w="http://schemas.openxmlformats.org/wordprocessingml/2006/main" w:rsidRPr="00B3331E">
              <w:rPr>
                <w:rFonts w:ascii="Arial" w:hAnsi="Arial" w:cs="Arial"/>
                <w:szCs w:val="18"/>
                <w:highlight w:val="yellow"/>
              </w:rPr>
              <w:t xml:space="preserve">Chứa tệp sau:</w:t>
            </w:r>
          </w:p>
          <w:p w14:paraId="4C2C0A59" w14:textId="0C8FF064" w:rsidR="00B3331E" w:rsidRPr="00004D26"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Mjywm4.dat</w:t>
            </w:r>
          </w:p>
        </w:tc>
      </w:tr>
      <w:tr w:rsidR="00B3331E" w:rsidRPr="0029259B" w14:paraId="3F96E9DD" w14:textId="77777777" w:rsidTr="00FD169B">
        <w:tc>
          <w:tcPr>
            <w:tcW w:w="2993" w:type="dxa"/>
            <w:vMerge/>
          </w:tcPr>
          <w:p w14:paraId="0E7A7476" w14:textId="77777777" w:rsidR="00B3331E" w:rsidRPr="00E45AB9" w:rsidRDefault="00B3331E" w:rsidP="00B3331E">
            <w:pPr>
              <w:rPr>
                <w:rFonts w:ascii="Arial" w:hAnsi="Arial" w:cs="Arial"/>
                <w:szCs w:val="18"/>
                <w:highlight w:val="yellow"/>
              </w:rPr>
            </w:pPr>
          </w:p>
        </w:tc>
        <w:tc>
          <w:tcPr>
            <w:tcW w:w="1513" w:type="dxa"/>
            <w:vMerge/>
          </w:tcPr>
          <w:p w14:paraId="0AD279FC" w14:textId="77777777" w:rsidR="00B3331E" w:rsidRPr="00E45AB9" w:rsidRDefault="00B3331E" w:rsidP="00B3331E">
            <w:pPr>
              <w:rPr>
                <w:rFonts w:ascii="Arial" w:hAnsi="Arial" w:cs="Arial"/>
                <w:szCs w:val="18"/>
                <w:highlight w:val="yellow"/>
              </w:rPr>
            </w:pPr>
          </w:p>
        </w:tc>
        <w:tc>
          <w:tcPr>
            <w:tcW w:w="2547" w:type="dxa"/>
          </w:tcPr>
          <w:p w14:paraId="479E64FB" w14:textId="0905E32E" w:rsidR="00B3331E" w:rsidRPr="00E45AB9" w:rsidRDefault="00B3331E" w:rsidP="00B3331E">
            <w:pPr xmlns:w="http://schemas.openxmlformats.org/wordprocessingml/2006/main">
              <w:rPr>
                <w:rFonts w:ascii="Arial" w:hAnsi="Arial" w:cs="Arial"/>
                <w:szCs w:val="18"/>
                <w:highlight w:val="yellow"/>
              </w:rPr>
            </w:pPr>
            <w:r xmlns:w="http://schemas.openxmlformats.org/wordprocessingml/2006/main" w:rsidRPr="00E45AB9">
              <w:rPr>
                <w:rFonts w:ascii="Arial" w:hAnsi="Arial" w:cs="Arial"/>
                <w:szCs w:val="18"/>
                <w:highlight w:val="yellow"/>
              </w:rPr>
              <w:t xml:space="preserve">PHILS</w:t>
            </w:r>
          </w:p>
        </w:tc>
        <w:tc>
          <w:tcPr>
            <w:tcW w:w="3737" w:type="dxa"/>
          </w:tcPr>
          <w:p w14:paraId="41E90DB0" w14:textId="77777777" w:rsidR="00B3331E" w:rsidRPr="00B3331E" w:rsidRDefault="00B3331E" w:rsidP="00B3331E">
            <w:pPr xmlns:w="http://schemas.openxmlformats.org/wordprocessingml/2006/main">
              <w:rPr>
                <w:rFonts w:ascii="Arial" w:hAnsi="Arial" w:cs="Arial"/>
                <w:szCs w:val="18"/>
                <w:highlight w:val="yellow"/>
              </w:rPr>
            </w:pPr>
            <w:r xmlns:w="http://schemas.openxmlformats.org/wordprocessingml/2006/main" w:rsidRPr="00B3331E">
              <w:rPr>
                <w:rFonts w:ascii="Arial" w:hAnsi="Arial" w:cs="Arial"/>
                <w:szCs w:val="18"/>
                <w:highlight w:val="yellow"/>
              </w:rPr>
              <w:t xml:space="preserve">Chứa tệp sau:</w:t>
            </w:r>
          </w:p>
          <w:p w14:paraId="24BEF8B3" w14:textId="7777777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_vh850c1x_na</w:t>
            </w:r>
          </w:p>
          <w:p w14:paraId="4D57A3BF" w14:textId="7777777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lastRenderedPageBreak xmlns:w="http://schemas.openxmlformats.org/wordprocessingml/2006/main"/>
            </w:r>
            <w:r xmlns:w="http://schemas.openxmlformats.org/wordprocessingml/2006/main" w:rsidRPr="00B3331E">
              <w:rPr>
                <w:rFonts w:ascii="Arial" w:hAnsi="Arial" w:cs="Arial"/>
                <w:szCs w:val="18"/>
                <w:highlight w:val="yellow"/>
              </w:rPr>
              <w:t xml:space="preserve">_vh850e1x_na</w:t>
            </w:r>
          </w:p>
          <w:p w14:paraId="3631C37C" w14:textId="7777777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_vh850e2x_na</w:t>
            </w:r>
          </w:p>
          <w:p w14:paraId="2E253182" w14:textId="7777777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_vh850f1x_na</w:t>
            </w:r>
          </w:p>
          <w:p w14:paraId="3AE8F52A" w14:textId="77777777" w:rsid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_vh850p1x_na</w:t>
            </w:r>
          </w:p>
          <w:p w14:paraId="2294C003" w14:textId="0CEB5357" w:rsidR="00B3331E" w:rsidRPr="00B3331E" w:rsidRDefault="00B3331E" w:rsidP="00B3331E">
            <w:pPr xmlns:w="http://schemas.openxmlformats.org/wordprocessingml/2006/main">
              <w:pStyle w:val="ListParagraph"/>
              <w:numPr>
                <w:ilvl w:val="0"/>
                <w:numId w:val="43"/>
              </w:numPr>
              <w:rPr>
                <w:rFonts w:ascii="Arial" w:hAnsi="Arial" w:cs="Arial"/>
                <w:szCs w:val="18"/>
                <w:highlight w:val="yellow"/>
              </w:rPr>
            </w:pPr>
            <w:r xmlns:w="http://schemas.openxmlformats.org/wordprocessingml/2006/main" w:rsidRPr="00B3331E">
              <w:rPr>
                <w:rFonts w:ascii="Arial" w:hAnsi="Arial" w:cs="Arial"/>
                <w:szCs w:val="18"/>
                <w:highlight w:val="yellow"/>
              </w:rPr>
              <w:t xml:space="preserve">_vh850u2x_na</w:t>
            </w:r>
          </w:p>
        </w:tc>
      </w:tr>
    </w:tbl>
    <w:p w14:paraId="34116CAE" w14:textId="77777777" w:rsidR="005A2AB2" w:rsidRDefault="005A2AB2" w:rsidP="005A2AB2">
      <w:pPr>
        <w:rPr>
          <w:rFonts w:ascii="Arial" w:hAnsi="Arial" w:cs="Arial"/>
          <w:szCs w:val="18"/>
          <w:highlight w:val="yellow"/>
        </w:rPr>
      </w:pPr>
    </w:p>
    <w:p w14:paraId="03C44E0B" w14:textId="29BC3386" w:rsidR="005A2AB2" w:rsidRPr="005A2AB2" w:rsidRDefault="005A2AB2" w:rsidP="005A2AB2">
      <w:pPr xmlns:w="http://schemas.openxmlformats.org/wordprocessingml/2006/main">
        <w:rPr>
          <w:rFonts w:ascii="Arial" w:hAnsi="Arial" w:cs="Arial"/>
          <w:szCs w:val="18"/>
          <w:highlight w:val="yellow"/>
        </w:rPr>
      </w:pPr>
      <w:r xmlns:w="http://schemas.openxmlformats.org/wordprocessingml/2006/main" w:rsidRPr="005A2AB2">
        <w:rPr>
          <w:rFonts w:ascii="Arial" w:hAnsi="Arial" w:cs="Arial"/>
          <w:szCs w:val="18"/>
          <w:highlight w:val="yellow"/>
        </w:rPr>
        <w:t xml:space="preserve">Ghi chú </w:t>
      </w:r>
      <w:r xmlns:w="http://schemas.openxmlformats.org/wordprocessingml/2006/main" w:rsidRPr="005A2AB2">
        <w:rPr>
          <w:rFonts w:ascii="Arial" w:hAnsi="Arial" w:cs="Arial"/>
          <w:szCs w:val="18"/>
          <w:highlight w:val="yellow"/>
        </w:rPr>
        <w:tab xmlns:w="http://schemas.openxmlformats.org/wordprocessingml/2006/main"/>
      </w:r>
      <w:r xmlns:w="http://schemas.openxmlformats.org/wordprocessingml/2006/main" w:rsidRPr="005A2AB2">
        <w:rPr>
          <w:rFonts w:ascii="Arial" w:hAnsi="Arial" w:cs="Arial"/>
          <w:szCs w:val="18"/>
          <w:highlight w:val="yellow"/>
        </w:rPr>
        <w:t xml:space="preserve">1. &lt;Thông tin phiên bản&gt; hiện tại là V1.00.00.</w:t>
      </w:r>
    </w:p>
    <w:p w14:paraId="2774199E" w14:textId="55B81D4F" w:rsidR="005A2AB2" w:rsidRPr="008250C0" w:rsidRDefault="005A2AB2" w:rsidP="005A2AB2">
      <w:pPr xmlns:w="http://schemas.openxmlformats.org/wordprocessingml/2006/main">
        <w:ind w:left="1440"/>
        <w:rPr>
          <w:rFonts w:ascii="Arial" w:hAnsi="Arial" w:cs="Arial"/>
          <w:szCs w:val="18"/>
          <w:highlight w:val="yellow"/>
        </w:rPr>
      </w:pPr>
      <w:r xmlns:w="http://schemas.openxmlformats.org/wordprocessingml/2006/main" w:rsidRPr="005A2AB2">
        <w:rPr>
          <w:rFonts w:ascii="Arial" w:hAnsi="Arial" w:cs="Arial"/>
          <w:szCs w:val="18"/>
          <w:highlight w:val="yellow"/>
        </w:rPr>
        <w:t xml:space="preserve">2. </w:t>
      </w:r>
      <w:bookmarkStart xmlns:w="http://schemas.openxmlformats.org/wordprocessingml/2006/main" w:id="243" w:name="_Hlk117672729"/>
      <w:r xmlns:w="http://schemas.openxmlformats.org/wordprocessingml/2006/main" w:rsidRPr="005A2AB2">
        <w:rPr>
          <w:rFonts w:ascii="Arial" w:hAnsi="Arial" w:cs="Arial"/>
          <w:szCs w:val="18"/>
          <w:highlight w:val="yellow"/>
        </w:rPr>
        <w:t xml:space="preserve">Đối với &lt;thư mục cài đặt ET-VPF&gt;, người dùng có thể thay đổi khi cài đặt (người dùng cần đảm bảo rằng các vị trí cài đặt không bị giới hạn quyền). </w:t>
      </w:r>
      <w:bookmarkStart xmlns:w="http://schemas.openxmlformats.org/wordprocessingml/2006/main" w:id="244" w:name="_Hlk117095576"/>
      <w:r xmlns:w="http://schemas.openxmlformats.org/wordprocessingml/2006/main" w:rsidR="00DC21F6" w:rsidRPr="00DC21F6">
        <w:rPr>
          <w:rFonts w:ascii="Arial" w:hAnsi="Arial" w:cs="Arial"/>
          <w:szCs w:val="18"/>
          <w:highlight w:val="yellow"/>
        </w:rPr>
        <w:t xml:space="preserve">Và &lt;thư mục cài đặt ET-VPF&gt; phải được đặt trong cùng &lt;ổ đĩa hệ thống&gt; với không gian làm việc của người dùng để tránh lỗi xảy ra khi tải mô-đun đã tải lên nền tảng ảo RH850.</w:t>
      </w:r>
      <w:bookmarkEnd xmlns:w="http://schemas.openxmlformats.org/wordprocessingml/2006/main" w:id="243"/>
      <w:bookmarkEnd xmlns:w="http://schemas.openxmlformats.org/wordprocessingml/2006/main" w:id="244"/>
    </w:p>
    <w:p w14:paraId="1349502B" w14:textId="07C337B9" w:rsidR="008250C0" w:rsidRDefault="008250C0" w:rsidP="005A2AB2">
      <w:pPr xmlns:w="http://schemas.openxmlformats.org/wordprocessingml/2006/main">
        <w:ind w:left="1440"/>
        <w:rPr>
          <w:rFonts w:ascii="Arial" w:hAnsi="Arial" w:cs="Arial"/>
        </w:rPr>
      </w:pPr>
      <w:r xmlns:w="http://schemas.openxmlformats.org/wordprocessingml/2006/main" w:rsidRPr="008250C0">
        <w:rPr>
          <w:rFonts w:ascii="Arial" w:hAnsi="Arial" w:cs="Arial"/>
          <w:szCs w:val="18"/>
          <w:highlight w:val="yellow"/>
        </w:rPr>
        <w:t xml:space="preserve">3. &lt;Thư mục cài đặt ET-VPF&gt; </w:t>
      </w:r>
      <w:r xmlns:w="http://schemas.openxmlformats.org/wordprocessingml/2006/main" w:rsidRPr="008250C0">
        <w:rPr>
          <w:rFonts w:ascii="Arial" w:hAnsi="Arial" w:cs="Arial"/>
          <w:highlight w:val="yellow"/>
          <w:lang w:val="vi-VN"/>
        </w:rPr>
        <w:t xml:space="preserve">không </w:t>
      </w:r>
      <w:r xmlns:w="http://schemas.openxmlformats.org/wordprocessingml/2006/main" w:rsidRPr="008250C0">
        <w:rPr>
          <w:rFonts w:ascii="Arial" w:hAnsi="Arial" w:cs="Arial"/>
          <w:highlight w:val="yellow"/>
        </w:rPr>
        <w:t xml:space="preserve">được chứa các ký tự đặc biệt (tham khảo </w:t>
      </w:r>
      <w:r xmlns:w="http://schemas.openxmlformats.org/wordprocessingml/2006/main" w:rsidR="00506BA2">
        <w:rPr>
          <w:rFonts w:ascii="Arial" w:hAnsi="Arial" w:cs="Arial"/>
          <w:highlight w:val="yellow"/>
        </w:rPr>
        <w:fldChar xmlns:w="http://schemas.openxmlformats.org/wordprocessingml/2006/main" w:fldCharType="begin"/>
      </w:r>
      <w:r xmlns:w="http://schemas.openxmlformats.org/wordprocessingml/2006/main" w:rsidR="00506BA2">
        <w:rPr>
          <w:rFonts w:ascii="Arial" w:hAnsi="Arial" w:cs="Arial"/>
          <w:highlight w:val="yellow"/>
        </w:rPr>
        <w:instrText xmlns:w="http://schemas.openxmlformats.org/wordprocessingml/2006/main" xml:space="preserve"> REF _Ref120516728 \h </w:instrText>
      </w:r>
      <w:r xmlns:w="http://schemas.openxmlformats.org/wordprocessingml/2006/main" w:rsidR="00506BA2">
        <w:rPr>
          <w:rFonts w:ascii="Arial" w:hAnsi="Arial" w:cs="Arial"/>
          <w:highlight w:val="yellow"/>
        </w:rPr>
        <w:fldChar xmlns:w="http://schemas.openxmlformats.org/wordprocessingml/2006/main" w:fldCharType="separate"/>
      </w:r>
      <w:r xmlns:w="http://schemas.openxmlformats.org/wordprocessingml/2006/main" w:rsidR="003C2150" w:rsidRPr="00AD5FEC">
        <w:rPr>
          <w:rFonts w:ascii="Arial" w:hAnsi="Arial" w:cs="Arial"/>
          <w:b/>
          <w:bCs/>
          <w:highlight w:val="yellow"/>
        </w:rPr>
        <w:t xml:space="preserve">Bảng </w:t>
      </w:r>
      <w:r xmlns:w="http://schemas.openxmlformats.org/wordprocessingml/2006/main" w:rsidR="003C2150">
        <w:rPr>
          <w:rFonts w:ascii="Arial" w:hAnsi="Arial" w:cs="Arial"/>
          <w:b/>
          <w:bCs/>
          <w:noProof/>
          <w:highlight w:val="yellow"/>
        </w:rPr>
        <w:t xml:space="preserve">3 </w:t>
      </w:r>
      <w:r xmlns:w="http://schemas.openxmlformats.org/wordprocessingml/2006/main" w:rsidR="003C2150" w:rsidRPr="00AD5FEC">
        <w:rPr>
          <w:rFonts w:ascii="Arial" w:hAnsi="Arial" w:cs="Arial"/>
          <w:b/>
          <w:bCs/>
          <w:highlight w:val="yellow"/>
        </w:rPr>
        <w:noBreakHyphen xmlns:w="http://schemas.openxmlformats.org/wordprocessingml/2006/main"/>
      </w:r>
      <w:r xmlns:w="http://schemas.openxmlformats.org/wordprocessingml/2006/main" w:rsidR="003C2150">
        <w:rPr>
          <w:rFonts w:ascii="Arial" w:hAnsi="Arial" w:cs="Arial"/>
          <w:b/>
          <w:bCs/>
          <w:noProof/>
          <w:highlight w:val="yellow"/>
        </w:rPr>
        <w:t xml:space="preserve">6 </w:t>
      </w:r>
      <w:r xmlns:w="http://schemas.openxmlformats.org/wordprocessingml/2006/main" w:rsidR="003C2150" w:rsidRPr="00AD5FEC">
        <w:rPr>
          <w:rFonts w:ascii="Arial" w:hAnsi="Arial" w:cs="Arial"/>
          <w:b/>
          <w:bCs/>
          <w:highlight w:val="yellow"/>
        </w:rPr>
        <w:t xml:space="preserve">Các ký tự đặc biệt được hỗ trợ </w:t>
      </w:r>
      <w:r xmlns:w="http://schemas.openxmlformats.org/wordprocessingml/2006/main" w:rsidR="00506BA2">
        <w:rPr>
          <w:rFonts w:ascii="Arial" w:hAnsi="Arial" w:cs="Arial"/>
          <w:highlight w:val="yellow"/>
        </w:rPr>
        <w:fldChar xmlns:w="http://schemas.openxmlformats.org/wordprocessingml/2006/main" w:fldCharType="end"/>
      </w:r>
      <w:r xmlns:w="http://schemas.openxmlformats.org/wordprocessingml/2006/main" w:rsidRPr="008250C0">
        <w:rPr>
          <w:rFonts w:ascii="Arial" w:hAnsi="Arial" w:cs="Arial"/>
          <w:highlight w:val="yellow"/>
        </w:rPr>
        <w:t xml:space="preserve">). Sẽ xảy ra lỗi khi thực thi ET-VPF nếu </w:t>
      </w:r>
      <w:r xmlns:w="http://schemas.openxmlformats.org/wordprocessingml/2006/main" w:rsidRPr="008250C0">
        <w:rPr>
          <w:rFonts w:ascii="Arial" w:hAnsi="Arial" w:cs="Arial"/>
          <w:szCs w:val="18"/>
          <w:highlight w:val="yellow"/>
        </w:rPr>
        <w:t xml:space="preserve">&lt;Thư mục cài đặt ET-VPF&gt; </w:t>
      </w:r>
      <w:r xmlns:w="http://schemas.openxmlformats.org/wordprocessingml/2006/main" w:rsidRPr="008250C0">
        <w:rPr>
          <w:rFonts w:ascii="Arial" w:hAnsi="Arial" w:cs="Arial"/>
          <w:highlight w:val="yellow"/>
        </w:rPr>
        <w:t xml:space="preserve">có các ký tự đặc biệt.</w:t>
      </w:r>
    </w:p>
    <w:p w14:paraId="36DBDDA8" w14:textId="4CAA172D" w:rsidR="00B3331E" w:rsidRDefault="00B3331E" w:rsidP="005A2AB2">
      <w:pPr>
        <w:ind w:left="1440"/>
        <w:rPr>
          <w:rFonts w:ascii="Arial" w:hAnsi="Arial" w:cs="Arial"/>
          <w:highlight w:val="yellow"/>
        </w:rPr>
      </w:pPr>
      <w:r>
        <w:rPr>
          <w:rFonts w:ascii="Arial" w:hAnsi="Arial" w:cs="Arial"/>
          <w:highlight w:val="yellow"/>
        </w:rPr>
        <w:br w:type="page"/>
      </w:r>
    </w:p>
    <w:p w14:paraId="57B5C501" w14:textId="0E5A5F71" w:rsidR="00803113" w:rsidRPr="0029259B" w:rsidRDefault="62DEA9B0" w:rsidP="3C0BE9D9">
      <w:pPr xmlns:w="http://schemas.openxmlformats.org/wordprocessingml/2006/main">
        <w:pStyle w:val="Heading1"/>
        <w:numPr>
          <w:ilvl w:val="0"/>
          <w:numId w:val="3"/>
        </w:numPr>
        <w:ind w:left="812" w:hangingChars="289" w:hanging="812"/>
        <w:rPr>
          <w:rFonts w:cs="Arial"/>
        </w:rPr>
      </w:pPr>
      <w:bookmarkStart xmlns:w="http://schemas.openxmlformats.org/wordprocessingml/2006/main" w:id="245" w:name="_Toc2013199997"/>
      <w:bookmarkStart xmlns:w="http://schemas.openxmlformats.org/wordprocessingml/2006/main" w:id="246" w:name="_Toc1926606125"/>
      <w:bookmarkStart xmlns:w="http://schemas.openxmlformats.org/wordprocessingml/2006/main" w:id="247" w:name="_Toc1602702781"/>
      <w:bookmarkStart xmlns:w="http://schemas.openxmlformats.org/wordprocessingml/2006/main" w:id="248" w:name="_Toc1323673625"/>
      <w:bookmarkStart xmlns:w="http://schemas.openxmlformats.org/wordprocessingml/2006/main" w:id="249" w:name="_Toc985853242"/>
      <w:bookmarkStart xmlns:w="http://schemas.openxmlformats.org/wordprocessingml/2006/main" w:id="250" w:name="_Toc8056780"/>
      <w:bookmarkStart xmlns:w="http://schemas.openxmlformats.org/wordprocessingml/2006/main" w:id="251" w:name="_Toc1031338645"/>
      <w:bookmarkStart xmlns:w="http://schemas.openxmlformats.org/wordprocessingml/2006/main" w:id="252" w:name="_Toc1054465933"/>
      <w:bookmarkStart xmlns:w="http://schemas.openxmlformats.org/wordprocessingml/2006/main" w:id="253" w:name="_Toc342422157"/>
      <w:bookmarkStart xmlns:w="http://schemas.openxmlformats.org/wordprocessingml/2006/main" w:id="254" w:name="_Toc1817640883"/>
      <w:bookmarkStart xmlns:w="http://schemas.openxmlformats.org/wordprocessingml/2006/main" w:id="255" w:name="_Toc729730676"/>
      <w:bookmarkStart xmlns:w="http://schemas.openxmlformats.org/wordprocessingml/2006/main" w:id="256" w:name="_Toc2123364612"/>
      <w:bookmarkStart xmlns:w="http://schemas.openxmlformats.org/wordprocessingml/2006/main" w:id="257" w:name="_Toc478143011"/>
      <w:bookmarkStart xmlns:w="http://schemas.openxmlformats.org/wordprocessingml/2006/main" w:id="258" w:name="_Toc2015338829"/>
      <w:bookmarkStart xmlns:w="http://schemas.openxmlformats.org/wordprocessingml/2006/main" w:id="259" w:name="_Toc1621361673"/>
      <w:bookmarkStart xmlns:w="http://schemas.openxmlformats.org/wordprocessingml/2006/main" w:id="260" w:name="_Toc1866313935"/>
      <w:bookmarkStart xmlns:w="http://schemas.openxmlformats.org/wordprocessingml/2006/main" w:id="261" w:name="_Toc1693142281"/>
      <w:bookmarkStart xmlns:w="http://schemas.openxmlformats.org/wordprocessingml/2006/main" w:id="262" w:name="_Toc577367173"/>
      <w:bookmarkStart xmlns:w="http://schemas.openxmlformats.org/wordprocessingml/2006/main" w:id="263" w:name="_Toc48835840"/>
      <w:bookmarkStart xmlns:w="http://schemas.openxmlformats.org/wordprocessingml/2006/main" w:id="264" w:name="_Toc730401757"/>
      <w:bookmarkStart xmlns:w="http://schemas.openxmlformats.org/wordprocessingml/2006/main" w:id="265" w:name="_Toc988612444"/>
      <w:bookmarkStart xmlns:w="http://schemas.openxmlformats.org/wordprocessingml/2006/main" w:id="266" w:name="_Toc842785330"/>
      <w:bookmarkStart xmlns:w="http://schemas.openxmlformats.org/wordprocessingml/2006/main" w:id="267" w:name="_Toc849972434"/>
      <w:bookmarkStart xmlns:w="http://schemas.openxmlformats.org/wordprocessingml/2006/main" w:id="268" w:name="_Toc610956772"/>
      <w:bookmarkStart xmlns:w="http://schemas.openxmlformats.org/wordprocessingml/2006/main" w:id="269" w:name="_Toc215576135"/>
      <w:bookmarkStart xmlns:w="http://schemas.openxmlformats.org/wordprocessingml/2006/main" w:id="270" w:name="_Toc235704765"/>
      <w:bookmarkStart xmlns:w="http://schemas.openxmlformats.org/wordprocessingml/2006/main" w:id="271" w:name="_Toc1891172396"/>
      <w:bookmarkStart xmlns:w="http://schemas.openxmlformats.org/wordprocessingml/2006/main" w:id="272" w:name="_Toc316715550"/>
      <w:bookmarkStart xmlns:w="http://schemas.openxmlformats.org/wordprocessingml/2006/main" w:id="273" w:name="_Toc549510144"/>
      <w:bookmarkStart xmlns:w="http://schemas.openxmlformats.org/wordprocessingml/2006/main" w:id="274" w:name="_Toc1357650060"/>
      <w:bookmarkStart xmlns:w="http://schemas.openxmlformats.org/wordprocessingml/2006/main" w:id="275" w:name="_Toc122608906"/>
      <w:bookmarkStart xmlns:w="http://schemas.openxmlformats.org/wordprocessingml/2006/main" w:id="276" w:name="_Ref412828676"/>
      <w:bookmarkStart xmlns:w="http://schemas.openxmlformats.org/wordprocessingml/2006/main" w:id="277" w:name="_Toc87373298"/>
      <w:bookmarkStart xmlns:w="http://schemas.openxmlformats.org/wordprocessingml/2006/main" w:id="278" w:name="_Toc94021758"/>
      <w:r xmlns:w="http://schemas.openxmlformats.org/wordprocessingml/2006/main" w:rsidRPr="0029259B">
        <w:rPr>
          <w:rFonts w:cs="Arial"/>
          <w:sz w:val="28"/>
          <w:szCs w:val="28"/>
        </w:rPr>
        <w:lastRenderedPageBreak xmlns:w="http://schemas.openxmlformats.org/wordprocessingml/2006/main"/>
      </w:r>
      <w:r xmlns:w="http://schemas.openxmlformats.org/wordprocessingml/2006/main" w:rsidRPr="0029259B">
        <w:rPr>
          <w:rFonts w:cs="Arial"/>
          <w:sz w:val="28"/>
          <w:szCs w:val="28"/>
        </w:rPr>
        <w:t xml:space="preserve">CÀI ĐẶT</w:t>
      </w:r>
      <w:bookmarkEnd xmlns:w="http://schemas.openxmlformats.org/wordprocessingml/2006/main" w:id="245"/>
      <w:bookmarkEnd xmlns:w="http://schemas.openxmlformats.org/wordprocessingml/2006/main" w:id="246"/>
      <w:bookmarkEnd xmlns:w="http://schemas.openxmlformats.org/wordprocessingml/2006/main" w:id="247"/>
      <w:bookmarkEnd xmlns:w="http://schemas.openxmlformats.org/wordprocessingml/2006/main" w:id="248"/>
      <w:bookmarkEnd xmlns:w="http://schemas.openxmlformats.org/wordprocessingml/2006/main" w:id="249"/>
      <w:bookmarkEnd xmlns:w="http://schemas.openxmlformats.org/wordprocessingml/2006/main" w:id="250"/>
      <w:bookmarkEnd xmlns:w="http://schemas.openxmlformats.org/wordprocessingml/2006/main" w:id="251"/>
      <w:bookmarkEnd xmlns:w="http://schemas.openxmlformats.org/wordprocessingml/2006/main" w:id="252"/>
      <w:bookmarkEnd xmlns:w="http://schemas.openxmlformats.org/wordprocessingml/2006/main" w:id="253"/>
      <w:bookmarkEnd xmlns:w="http://schemas.openxmlformats.org/wordprocessingml/2006/main" w:id="254"/>
      <w:bookmarkEnd xmlns:w="http://schemas.openxmlformats.org/wordprocessingml/2006/main" w:id="255"/>
      <w:bookmarkEnd xmlns:w="http://schemas.openxmlformats.org/wordprocessingml/2006/main" w:id="256"/>
      <w:bookmarkEnd xmlns:w="http://schemas.openxmlformats.org/wordprocessingml/2006/main" w:id="257"/>
      <w:bookmarkEnd xmlns:w="http://schemas.openxmlformats.org/wordprocessingml/2006/main" w:id="258"/>
      <w:bookmarkEnd xmlns:w="http://schemas.openxmlformats.org/wordprocessingml/2006/main" w:id="259"/>
      <w:bookmarkEnd xmlns:w="http://schemas.openxmlformats.org/wordprocessingml/2006/main" w:id="260"/>
      <w:bookmarkEnd xmlns:w="http://schemas.openxmlformats.org/wordprocessingml/2006/main" w:id="261"/>
      <w:bookmarkEnd xmlns:w="http://schemas.openxmlformats.org/wordprocessingml/2006/main" w:id="262"/>
      <w:bookmarkEnd xmlns:w="http://schemas.openxmlformats.org/wordprocessingml/2006/main" w:id="263"/>
      <w:bookmarkEnd xmlns:w="http://schemas.openxmlformats.org/wordprocessingml/2006/main" w:id="264"/>
      <w:bookmarkEnd xmlns:w="http://schemas.openxmlformats.org/wordprocessingml/2006/main" w:id="265"/>
      <w:bookmarkEnd xmlns:w="http://schemas.openxmlformats.org/wordprocessingml/2006/main" w:id="266"/>
      <w:bookmarkEnd xmlns:w="http://schemas.openxmlformats.org/wordprocessingml/2006/main" w:id="267"/>
      <w:bookmarkEnd xmlns:w="http://schemas.openxmlformats.org/wordprocessingml/2006/main" w:id="268"/>
      <w:bookmarkEnd xmlns:w="http://schemas.openxmlformats.org/wordprocessingml/2006/main" w:id="269"/>
      <w:bookmarkEnd xmlns:w="http://schemas.openxmlformats.org/wordprocessingml/2006/main" w:id="270"/>
      <w:bookmarkEnd xmlns:w="http://schemas.openxmlformats.org/wordprocessingml/2006/main" w:id="271"/>
      <w:bookmarkEnd xmlns:w="http://schemas.openxmlformats.org/wordprocessingml/2006/main" w:id="272"/>
      <w:bookmarkEnd xmlns:w="http://schemas.openxmlformats.org/wordprocessingml/2006/main" w:id="273"/>
      <w:bookmarkEnd xmlns:w="http://schemas.openxmlformats.org/wordprocessingml/2006/main" w:id="274"/>
      <w:bookmarkEnd xmlns:w="http://schemas.openxmlformats.org/wordprocessingml/2006/main" w:id="275"/>
    </w:p>
    <w:p w14:paraId="2C7B07B8" w14:textId="67780273" w:rsidR="00803113" w:rsidRPr="0029259B" w:rsidRDefault="00803113" w:rsidP="3C0BE9D9">
      <w:pPr>
        <w:rPr>
          <w:rFonts w:ascii="Arial" w:hAnsi="Arial" w:cs="Arial"/>
          <w:szCs w:val="18"/>
          <w:highlight w:val="yellow"/>
        </w:rPr>
      </w:pPr>
    </w:p>
    <w:p w14:paraId="0202EAD2" w14:textId="1700BC07" w:rsidR="00043F0C" w:rsidRPr="0029259B" w:rsidRDefault="00043F0C" w:rsidP="3C0BE9D9">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Phần này mô tả quy trình cài đặt và gỡ cài đặt cho gói ET-VPF.</w:t>
      </w:r>
    </w:p>
    <w:p w14:paraId="6327425F" w14:textId="77777777" w:rsidR="00043F0C" w:rsidRPr="0029259B" w:rsidRDefault="00043F0C" w:rsidP="3C0BE9D9">
      <w:pPr>
        <w:rPr>
          <w:rFonts w:ascii="Arial" w:hAnsi="Arial" w:cs="Arial"/>
          <w:szCs w:val="18"/>
          <w:highlight w:val="yellow"/>
        </w:rPr>
      </w:pPr>
    </w:p>
    <w:p w14:paraId="14DDC5BC" w14:textId="7780F15C" w:rsidR="00803113" w:rsidRPr="0029259B" w:rsidRDefault="62DEA9B0" w:rsidP="00B9026E">
      <w:pPr xmlns:w="http://schemas.openxmlformats.org/wordprocessingml/2006/main">
        <w:pStyle w:val="Heading2"/>
        <w:rPr>
          <w:rFonts w:cs="Arial"/>
        </w:rPr>
      </w:pPr>
      <w:bookmarkStart xmlns:w="http://schemas.openxmlformats.org/wordprocessingml/2006/main" w:id="279" w:name="_Toc1756664623"/>
      <w:bookmarkStart xmlns:w="http://schemas.openxmlformats.org/wordprocessingml/2006/main" w:id="280" w:name="_Toc788217136"/>
      <w:bookmarkStart xmlns:w="http://schemas.openxmlformats.org/wordprocessingml/2006/main" w:id="281" w:name="_Toc182228564"/>
      <w:bookmarkStart xmlns:w="http://schemas.openxmlformats.org/wordprocessingml/2006/main" w:id="282" w:name="_Toc71394225"/>
      <w:bookmarkStart xmlns:w="http://schemas.openxmlformats.org/wordprocessingml/2006/main" w:id="283" w:name="_Toc1701634924"/>
      <w:bookmarkStart xmlns:w="http://schemas.openxmlformats.org/wordprocessingml/2006/main" w:id="284" w:name="_Toc868946647"/>
      <w:bookmarkStart xmlns:w="http://schemas.openxmlformats.org/wordprocessingml/2006/main" w:id="285" w:name="_Toc659404179"/>
      <w:bookmarkStart xmlns:w="http://schemas.openxmlformats.org/wordprocessingml/2006/main" w:id="286" w:name="_Toc1717540749"/>
      <w:bookmarkStart xmlns:w="http://schemas.openxmlformats.org/wordprocessingml/2006/main" w:id="287" w:name="_Toc882952906"/>
      <w:bookmarkStart xmlns:w="http://schemas.openxmlformats.org/wordprocessingml/2006/main" w:id="288" w:name="_Toc2000687615"/>
      <w:bookmarkStart xmlns:w="http://schemas.openxmlformats.org/wordprocessingml/2006/main" w:id="289" w:name="_Toc562324064"/>
      <w:bookmarkStart xmlns:w="http://schemas.openxmlformats.org/wordprocessingml/2006/main" w:id="290" w:name="_Toc350494173"/>
      <w:bookmarkStart xmlns:w="http://schemas.openxmlformats.org/wordprocessingml/2006/main" w:id="291" w:name="_Toc109658996"/>
      <w:bookmarkStart xmlns:w="http://schemas.openxmlformats.org/wordprocessingml/2006/main" w:id="292" w:name="_Toc1510597598"/>
      <w:bookmarkStart xmlns:w="http://schemas.openxmlformats.org/wordprocessingml/2006/main" w:id="293" w:name="_Toc1909616921"/>
      <w:bookmarkStart xmlns:w="http://schemas.openxmlformats.org/wordprocessingml/2006/main" w:id="294" w:name="_Toc929465959"/>
      <w:bookmarkStart xmlns:w="http://schemas.openxmlformats.org/wordprocessingml/2006/main" w:id="295" w:name="_Toc455735970"/>
      <w:bookmarkStart xmlns:w="http://schemas.openxmlformats.org/wordprocessingml/2006/main" w:id="296" w:name="_Toc1638561858"/>
      <w:bookmarkStart xmlns:w="http://schemas.openxmlformats.org/wordprocessingml/2006/main" w:id="297" w:name="_Toc1756015513"/>
      <w:bookmarkStart xmlns:w="http://schemas.openxmlformats.org/wordprocessingml/2006/main" w:id="298" w:name="_Toc675974125"/>
      <w:bookmarkStart xmlns:w="http://schemas.openxmlformats.org/wordprocessingml/2006/main" w:id="299" w:name="_Toc1384478738"/>
      <w:bookmarkStart xmlns:w="http://schemas.openxmlformats.org/wordprocessingml/2006/main" w:id="300" w:name="_Toc1976071413"/>
      <w:bookmarkStart xmlns:w="http://schemas.openxmlformats.org/wordprocessingml/2006/main" w:id="301" w:name="_Toc1268125069"/>
      <w:bookmarkStart xmlns:w="http://schemas.openxmlformats.org/wordprocessingml/2006/main" w:id="302" w:name="_Toc1280823986"/>
      <w:bookmarkStart xmlns:w="http://schemas.openxmlformats.org/wordprocessingml/2006/main" w:id="303" w:name="_Toc1943992475"/>
      <w:bookmarkStart xmlns:w="http://schemas.openxmlformats.org/wordprocessingml/2006/main" w:id="304" w:name="_Toc2024500319"/>
      <w:bookmarkStart xmlns:w="http://schemas.openxmlformats.org/wordprocessingml/2006/main" w:id="305" w:name="_Toc800414052"/>
      <w:bookmarkStart xmlns:w="http://schemas.openxmlformats.org/wordprocessingml/2006/main" w:id="306" w:name="_Toc170631549"/>
      <w:bookmarkStart xmlns:w="http://schemas.openxmlformats.org/wordprocessingml/2006/main" w:id="307" w:name="_Toc929352815"/>
      <w:bookmarkStart xmlns:w="http://schemas.openxmlformats.org/wordprocessingml/2006/main" w:id="308" w:name="_Toc504829624"/>
      <w:bookmarkStart xmlns:w="http://schemas.openxmlformats.org/wordprocessingml/2006/main" w:id="309" w:name="_Ref97622605"/>
      <w:bookmarkStart xmlns:w="http://schemas.openxmlformats.org/wordprocessingml/2006/main" w:id="310" w:name="_Toc122608907"/>
      <w:r xmlns:w="http://schemas.openxmlformats.org/wordprocessingml/2006/main" w:rsidRPr="0029259B">
        <w:rPr>
          <w:rFonts w:cs="Arial"/>
        </w:rPr>
        <w:t xml:space="preserve">2.1 Cài đặt</w:t>
      </w:r>
      <w:bookmarkEnd xmlns:w="http://schemas.openxmlformats.org/wordprocessingml/2006/main" w:id="279"/>
      <w:bookmarkEnd xmlns:w="http://schemas.openxmlformats.org/wordprocessingml/2006/main" w:id="280"/>
      <w:bookmarkEnd xmlns:w="http://schemas.openxmlformats.org/wordprocessingml/2006/main" w:id="281"/>
      <w:bookmarkEnd xmlns:w="http://schemas.openxmlformats.org/wordprocessingml/2006/main" w:id="282"/>
      <w:bookmarkEnd xmlns:w="http://schemas.openxmlformats.org/wordprocessingml/2006/main" w:id="283"/>
      <w:bookmarkEnd xmlns:w="http://schemas.openxmlformats.org/wordprocessingml/2006/main" w:id="284"/>
      <w:bookmarkEnd xmlns:w="http://schemas.openxmlformats.org/wordprocessingml/2006/main" w:id="285"/>
      <w:bookmarkEnd xmlns:w="http://schemas.openxmlformats.org/wordprocessingml/2006/main" w:id="286"/>
      <w:bookmarkEnd xmlns:w="http://schemas.openxmlformats.org/wordprocessingml/2006/main" w:id="287"/>
      <w:bookmarkEnd xmlns:w="http://schemas.openxmlformats.org/wordprocessingml/2006/main" w:id="288"/>
      <w:bookmarkEnd xmlns:w="http://schemas.openxmlformats.org/wordprocessingml/2006/main" w:id="289"/>
      <w:bookmarkEnd xmlns:w="http://schemas.openxmlformats.org/wordprocessingml/2006/main" w:id="290"/>
      <w:bookmarkEnd xmlns:w="http://schemas.openxmlformats.org/wordprocessingml/2006/main" w:id="291"/>
      <w:bookmarkEnd xmlns:w="http://schemas.openxmlformats.org/wordprocessingml/2006/main" w:id="292"/>
      <w:bookmarkEnd xmlns:w="http://schemas.openxmlformats.org/wordprocessingml/2006/main" w:id="293"/>
      <w:bookmarkEnd xmlns:w="http://schemas.openxmlformats.org/wordprocessingml/2006/main" w:id="294"/>
      <w:bookmarkEnd xmlns:w="http://schemas.openxmlformats.org/wordprocessingml/2006/main" w:id="295"/>
      <w:bookmarkEnd xmlns:w="http://schemas.openxmlformats.org/wordprocessingml/2006/main" w:id="296"/>
      <w:bookmarkEnd xmlns:w="http://schemas.openxmlformats.org/wordprocessingml/2006/main" w:id="297"/>
      <w:bookmarkEnd xmlns:w="http://schemas.openxmlformats.org/wordprocessingml/2006/main" w:id="298"/>
      <w:bookmarkEnd xmlns:w="http://schemas.openxmlformats.org/wordprocessingml/2006/main" w:id="299"/>
      <w:bookmarkEnd xmlns:w="http://schemas.openxmlformats.org/wordprocessingml/2006/main" w:id="300"/>
      <w:bookmarkEnd xmlns:w="http://schemas.openxmlformats.org/wordprocessingml/2006/main" w:id="301"/>
      <w:bookmarkEnd xmlns:w="http://schemas.openxmlformats.org/wordprocessingml/2006/main" w:id="302"/>
      <w:bookmarkEnd xmlns:w="http://schemas.openxmlformats.org/wordprocessingml/2006/main" w:id="303"/>
      <w:bookmarkEnd xmlns:w="http://schemas.openxmlformats.org/wordprocessingml/2006/main" w:id="304"/>
      <w:bookmarkEnd xmlns:w="http://schemas.openxmlformats.org/wordprocessingml/2006/main" w:id="305"/>
      <w:bookmarkEnd xmlns:w="http://schemas.openxmlformats.org/wordprocessingml/2006/main" w:id="306"/>
      <w:bookmarkEnd xmlns:w="http://schemas.openxmlformats.org/wordprocessingml/2006/main" w:id="307"/>
      <w:bookmarkEnd xmlns:w="http://schemas.openxmlformats.org/wordprocessingml/2006/main" w:id="308"/>
      <w:bookmarkEnd xmlns:w="http://schemas.openxmlformats.org/wordprocessingml/2006/main" w:id="309"/>
      <w:bookmarkEnd xmlns:w="http://schemas.openxmlformats.org/wordprocessingml/2006/main" w:id="310"/>
    </w:p>
    <w:p w14:paraId="29EBDF0E" w14:textId="1459A843" w:rsidR="00803113" w:rsidRPr="0029259B" w:rsidRDefault="00803113" w:rsidP="3C0BE9D9">
      <w:pPr>
        <w:rPr>
          <w:rFonts w:ascii="Arial" w:hAnsi="Arial" w:cs="Arial"/>
          <w:szCs w:val="18"/>
        </w:rPr>
      </w:pPr>
    </w:p>
    <w:p w14:paraId="7896D5CC" w14:textId="78C0FD0A" w:rsidR="0067365A" w:rsidRPr="0067365A" w:rsidRDefault="0067365A" w:rsidP="0067365A">
      <w:pPr xmlns:w="http://schemas.openxmlformats.org/wordprocessingml/2006/main">
        <w:rPr>
          <w:rFonts w:ascii="Arial" w:hAnsi="Arial" w:cs="Arial"/>
          <w:szCs w:val="18"/>
          <w:highlight w:val="yellow"/>
        </w:rPr>
      </w:pPr>
      <w:commentRangeStart xmlns:w="http://schemas.openxmlformats.org/wordprocessingml/2006/main" w:id="311"/>
      <w:r xmlns:w="http://schemas.openxmlformats.org/wordprocessingml/2006/main" w:rsidRPr="0067365A">
        <w:rPr>
          <w:rFonts w:ascii="Arial" w:hAnsi="Arial" w:cs="Arial"/>
          <w:szCs w:val="18"/>
          <w:highlight w:val="yellow"/>
        </w:rPr>
        <w:t xml:space="preserve">Để tạo Trình cài đặt cho ET-VPF </w:t>
      </w:r>
      <w:commentRangeEnd xmlns:w="http://schemas.openxmlformats.org/wordprocessingml/2006/main" w:id="311"/>
      <w:r xmlns:w="http://schemas.openxmlformats.org/wordprocessingml/2006/main" w:rsidR="001F1C43">
        <w:rPr>
          <w:rStyle w:val="CommentReference"/>
        </w:rPr>
        <w:commentReference xmlns:w="http://schemas.openxmlformats.org/wordprocessingml/2006/main" w:id="311"/>
      </w:r>
      <w:r xmlns:w="http://schemas.openxmlformats.org/wordprocessingml/2006/main" w:rsidRPr="0067365A">
        <w:rPr>
          <w:rFonts w:ascii="Arial" w:hAnsi="Arial" w:cs="Arial"/>
          <w:szCs w:val="18"/>
          <w:highlight w:val="yellow"/>
        </w:rPr>
        <w:t xml:space="preserve">, hãy sử dụng Công cụ Nullsoft Scriptable Install System (NSIS) để biên dịch các tập lệnh NSI thành tệp cài đặt (tệp *.exe) theo các bước sau:</w:t>
      </w:r>
      <w:bookmarkStart xmlns:w="http://schemas.openxmlformats.org/wordprocessingml/2006/main" w:id="312" w:name="V10000_Installer_002"/>
      <w:bookmarkEnd xmlns:w="http://schemas.openxmlformats.org/wordprocessingml/2006/main" w:id="312"/>
    </w:p>
    <w:p w14:paraId="4D94EFDE" w14:textId="65A35A81" w:rsidR="0067365A" w:rsidRPr="0067365A" w:rsidRDefault="0067365A" w:rsidP="00D30948">
      <w:pPr xmlns:w="http://schemas.openxmlformats.org/wordprocessingml/2006/main">
        <w:pStyle w:val="ListParagraph"/>
        <w:numPr>
          <w:ilvl w:val="0"/>
          <w:numId w:val="42"/>
        </w:numPr>
        <w:rPr>
          <w:rFonts w:ascii="Arial" w:hAnsi="Arial" w:cs="Arial"/>
          <w:szCs w:val="18"/>
          <w:highlight w:val="yellow"/>
        </w:rPr>
      </w:pPr>
      <w:r xmlns:w="http://schemas.openxmlformats.org/wordprocessingml/2006/main" w:rsidRPr="0067365A">
        <w:rPr>
          <w:rFonts w:ascii="Arial" w:hAnsi="Arial" w:cs="Arial"/>
          <w:b/>
          <w:bCs/>
          <w:szCs w:val="18"/>
          <w:highlight w:val="yellow"/>
        </w:rPr>
        <w:t xml:space="preserve">Bước 1: </w:t>
      </w:r>
      <w:r xmlns:w="http://schemas.openxmlformats.org/wordprocessingml/2006/main" w:rsidRPr="0067365A">
        <w:rPr>
          <w:rFonts w:ascii="Arial" w:hAnsi="Arial" w:cs="Arial"/>
          <w:szCs w:val="18"/>
          <w:highlight w:val="yellow"/>
        </w:rPr>
        <w:t xml:space="preserve">Tải xuống và cài đặt Công cụ Nullsoft Scriptable Install System (NSIS).</w:t>
      </w:r>
    </w:p>
    <w:p w14:paraId="65C2E965" w14:textId="5DBD67BA" w:rsidR="0067365A" w:rsidRPr="0067365A" w:rsidRDefault="0067365A" w:rsidP="00D30948">
      <w:pPr xmlns:w="http://schemas.openxmlformats.org/wordprocessingml/2006/main">
        <w:pStyle w:val="ListParagraph"/>
        <w:numPr>
          <w:ilvl w:val="0"/>
          <w:numId w:val="42"/>
        </w:numPr>
        <w:rPr>
          <w:rFonts w:ascii="Arial" w:hAnsi="Arial" w:cs="Arial"/>
          <w:szCs w:val="18"/>
          <w:highlight w:val="yellow"/>
        </w:rPr>
      </w:pPr>
      <w:r xmlns:w="http://schemas.openxmlformats.org/wordprocessingml/2006/main" w:rsidRPr="0067365A">
        <w:rPr>
          <w:rFonts w:ascii="Arial" w:hAnsi="Arial" w:cs="Arial"/>
          <w:b/>
          <w:bCs/>
          <w:szCs w:val="18"/>
          <w:highlight w:val="yellow"/>
        </w:rPr>
        <w:t xml:space="preserve">Bước 2: </w:t>
      </w:r>
      <w:r xmlns:w="http://schemas.openxmlformats.org/wordprocessingml/2006/main" w:rsidRPr="0067365A">
        <w:rPr>
          <w:rFonts w:ascii="Arial" w:hAnsi="Arial" w:cs="Arial"/>
          <w:szCs w:val="18"/>
          <w:highlight w:val="yellow"/>
        </w:rPr>
        <w:t xml:space="preserve">Tạo tập lệnh NSI để xác định Trình cài đặt ET-VPF.</w:t>
      </w:r>
    </w:p>
    <w:p w14:paraId="54EEDA16" w14:textId="755CE686" w:rsidR="0067365A" w:rsidRPr="0067365A" w:rsidRDefault="0067365A" w:rsidP="00D30948">
      <w:pPr xmlns:w="http://schemas.openxmlformats.org/wordprocessingml/2006/main">
        <w:pStyle w:val="ListParagraph"/>
        <w:numPr>
          <w:ilvl w:val="0"/>
          <w:numId w:val="42"/>
        </w:numPr>
        <w:rPr>
          <w:rFonts w:ascii="Arial" w:hAnsi="Arial" w:cs="Arial"/>
          <w:szCs w:val="18"/>
          <w:highlight w:val="yellow"/>
        </w:rPr>
      </w:pPr>
      <w:r xmlns:w="http://schemas.openxmlformats.org/wordprocessingml/2006/main" w:rsidRPr="0067365A">
        <w:rPr>
          <w:rFonts w:ascii="Arial" w:hAnsi="Arial" w:cs="Arial"/>
          <w:b/>
          <w:bCs/>
          <w:szCs w:val="18"/>
          <w:highlight w:val="yellow"/>
        </w:rPr>
        <w:t xml:space="preserve">Bước 3: </w:t>
      </w:r>
      <w:r xmlns:w="http://schemas.openxmlformats.org/wordprocessingml/2006/main" w:rsidRPr="0067365A">
        <w:rPr>
          <w:rFonts w:ascii="Arial" w:hAnsi="Arial" w:cs="Arial"/>
          <w:szCs w:val="18"/>
          <w:highlight w:val="yellow"/>
        </w:rPr>
        <w:t xml:space="preserve">Chuẩn bị các gói nguồn (bao gồm: ETVPF_package, thư mục Công cụ MCU của Renesas Electronics) cho Trình cài đặt ET-VPF.</w:t>
      </w:r>
    </w:p>
    <w:p w14:paraId="0804A49C" w14:textId="348F0B4E" w:rsidR="0067365A" w:rsidRPr="0067365A" w:rsidRDefault="0067365A" w:rsidP="00D30948">
      <w:pPr xmlns:w="http://schemas.openxmlformats.org/wordprocessingml/2006/main">
        <w:pStyle w:val="ListParagraph"/>
        <w:numPr>
          <w:ilvl w:val="0"/>
          <w:numId w:val="42"/>
        </w:numPr>
        <w:rPr>
          <w:rFonts w:ascii="Arial" w:hAnsi="Arial" w:cs="Arial"/>
          <w:szCs w:val="18"/>
          <w:highlight w:val="yellow"/>
        </w:rPr>
      </w:pPr>
      <w:r xmlns:w="http://schemas.openxmlformats.org/wordprocessingml/2006/main" w:rsidRPr="0067365A">
        <w:rPr>
          <w:rFonts w:ascii="Arial" w:hAnsi="Arial" w:cs="Arial"/>
          <w:b/>
          <w:bCs/>
          <w:szCs w:val="18"/>
          <w:highlight w:val="yellow"/>
        </w:rPr>
        <w:t xml:space="preserve">Bước 4: </w:t>
      </w:r>
      <w:r xmlns:w="http://schemas.openxmlformats.org/wordprocessingml/2006/main" w:rsidRPr="0067365A">
        <w:rPr>
          <w:rFonts w:ascii="Arial" w:hAnsi="Arial" w:cs="Arial"/>
          <w:szCs w:val="18"/>
          <w:highlight w:val="yellow"/>
        </w:rPr>
        <w:t xml:space="preserve">Tải các tập lệnh NSI bằng Công cụ NSIS để tạo Trình cài đặt ET-VPF.</w:t>
      </w:r>
    </w:p>
    <w:p w14:paraId="0019CB3F" w14:textId="4A517B49" w:rsidR="0067365A" w:rsidRDefault="0067365A" w:rsidP="007A5786">
      <w:pPr>
        <w:rPr>
          <w:rFonts w:ascii="Arial" w:hAnsi="Arial" w:cs="Arial"/>
          <w:szCs w:val="18"/>
        </w:rPr>
      </w:pPr>
    </w:p>
    <w:p w14:paraId="22589179" w14:textId="59F94857" w:rsidR="0067365A" w:rsidRPr="0067365A" w:rsidRDefault="0067365A" w:rsidP="0067365A">
      <w:pPr xmlns:w="http://schemas.openxmlformats.org/wordprocessingml/2006/main">
        <w:rPr>
          <w:rFonts w:ascii="Arial" w:hAnsi="Arial" w:cs="Arial"/>
          <w:szCs w:val="18"/>
          <w:highlight w:val="yellow"/>
        </w:rPr>
      </w:pPr>
      <w:r xmlns:w="http://schemas.openxmlformats.org/wordprocessingml/2006/main" w:rsidRPr="0067365A">
        <w:rPr>
          <w:rFonts w:ascii="Arial" w:hAnsi="Arial" w:cs="Arial"/>
          <w:szCs w:val="18"/>
          <w:highlight w:val="yellow"/>
        </w:rPr>
        <w:t xml:space="preserve">Tập tin cài đặt sau đây là cần thiết để cài đặt ET-VPF.</w:t>
      </w:r>
    </w:p>
    <w:p w14:paraId="32F37431" w14:textId="6F574A22" w:rsidR="0067365A" w:rsidRPr="0067365A" w:rsidRDefault="0067365A" w:rsidP="00D30948">
      <w:pPr xmlns:w="http://schemas.openxmlformats.org/wordprocessingml/2006/main">
        <w:pStyle w:val="ListParagraph"/>
        <w:numPr>
          <w:ilvl w:val="0"/>
          <w:numId w:val="28"/>
        </w:numPr>
        <w:rPr>
          <w:rFonts w:ascii="Arial" w:hAnsi="Arial" w:cs="Arial"/>
          <w:szCs w:val="18"/>
          <w:highlight w:val="yellow"/>
        </w:rPr>
      </w:pPr>
      <w:r xmlns:w="http://schemas.openxmlformats.org/wordprocessingml/2006/main" w:rsidRPr="0067365A">
        <w:rPr>
          <w:rFonts w:ascii="Arial" w:hAnsi="Arial" w:cs="Arial"/>
          <w:szCs w:val="18"/>
          <w:highlight w:val="yellow"/>
        </w:rPr>
        <w:t xml:space="preserve">ETVPF_&lt;thông tin phiên bản&gt;_Setup.exe</w:t>
      </w:r>
    </w:p>
    <w:p w14:paraId="7DF07C77" w14:textId="6335131E" w:rsidR="0067365A" w:rsidRPr="00DC21F6" w:rsidRDefault="0067365A" w:rsidP="0067365A">
      <w:pPr>
        <w:rPr>
          <w:rFonts w:ascii="Arial" w:hAnsi="Arial" w:cs="Arial"/>
          <w:szCs w:val="18"/>
          <w:highlight w:val="yellow"/>
        </w:rPr>
      </w:pPr>
    </w:p>
    <w:p w14:paraId="062B63C8" w14:textId="5506E5D7" w:rsidR="00DC21F6" w:rsidRPr="00DC21F6" w:rsidRDefault="00DC21F6" w:rsidP="00DC21F6">
      <w:pPr xmlns:w="http://schemas.openxmlformats.org/wordprocessingml/2006/main">
        <w:rPr>
          <w:rFonts w:ascii="Arial" w:hAnsi="Arial" w:cs="Arial"/>
          <w:szCs w:val="18"/>
          <w:highlight w:val="yellow"/>
        </w:rPr>
      </w:pPr>
      <w:r xmlns:w="http://schemas.openxmlformats.org/wordprocessingml/2006/main" w:rsidRPr="00DC21F6">
        <w:rPr>
          <w:rFonts w:ascii="Arial" w:hAnsi="Arial" w:cs="Arial"/>
          <w:szCs w:val="18"/>
          <w:highlight w:val="yellow"/>
        </w:rPr>
        <w:t xml:space="preserve">Khởi động trình cài đặt, chỉ định thư mục cài đặt ET-VPF, sau đó thực hiện cài đặt. Đối với thư mục cài đặt ET-VPF, một thư mục được nhắm mục tiêu cho Kiểm soát tài khoản người dùng (UAC), chẳng hạn như “&lt;ổ đĩa hệ thống&gt;:\Tệp chương trình” hoặc “&lt;ổ đĩa hệ thống&gt;:\Tệp chương trình (x86)”, không thể được quy định.</w:t>
      </w:r>
    </w:p>
    <w:p w14:paraId="14CD4B6A" w14:textId="77777777" w:rsidR="00DC21F6" w:rsidRPr="0067365A" w:rsidRDefault="00DC21F6" w:rsidP="00DC21F6">
      <w:pPr>
        <w:rPr>
          <w:rFonts w:ascii="Arial" w:hAnsi="Arial" w:cs="Arial"/>
          <w:szCs w:val="18"/>
          <w:highlight w:val="yellow"/>
        </w:rPr>
      </w:pPr>
    </w:p>
    <w:p w14:paraId="351E234C" w14:textId="28BE7C79" w:rsidR="0067365A" w:rsidRDefault="0067365A" w:rsidP="0067365A">
      <w:pPr xmlns:w="http://schemas.openxmlformats.org/wordprocessingml/2006/main">
        <w:rPr>
          <w:rFonts w:ascii="Arial" w:hAnsi="Arial" w:cs="Arial"/>
          <w:szCs w:val="18"/>
        </w:rPr>
      </w:pPr>
      <w:r xmlns:w="http://schemas.openxmlformats.org/wordprocessingml/2006/main" w:rsidRPr="0067365A">
        <w:rPr>
          <w:rFonts w:ascii="Arial" w:hAnsi="Arial" w:cs="Arial"/>
          <w:szCs w:val="18"/>
          <w:highlight w:val="yellow"/>
        </w:rPr>
        <w:t xml:space="preserve">Sau khi cài đặt ET-VPF, danh sách chương trình, thư viện và tệp nằm trong cấu trúc thư mục được mô tả trong phần </w:t>
      </w:r>
      <w:r xmlns:w="http://schemas.openxmlformats.org/wordprocessingml/2006/main" w:rsidR="00444ED3" w:rsidRPr="00444ED3">
        <w:rPr>
          <w:rFonts w:ascii="Arial" w:hAnsi="Arial" w:cs="Arial"/>
          <w:b/>
          <w:bCs/>
          <w:szCs w:val="18"/>
          <w:highlight w:val="yellow"/>
        </w:rPr>
        <w:fldChar xmlns:w="http://schemas.openxmlformats.org/wordprocessingml/2006/main" w:fldCharType="begin"/>
      </w:r>
      <w:r xmlns:w="http://schemas.openxmlformats.org/wordprocessingml/2006/main" w:rsidR="00444ED3" w:rsidRPr="00444ED3">
        <w:rPr>
          <w:rFonts w:ascii="Arial" w:hAnsi="Arial" w:cs="Arial"/>
          <w:b/>
          <w:bCs/>
          <w:szCs w:val="18"/>
          <w:highlight w:val="yellow"/>
        </w:rPr>
        <w:instrText xmlns:w="http://schemas.openxmlformats.org/wordprocessingml/2006/main" xml:space="preserve"> REF _Ref116922981 \h  \* MERGEFORMAT </w:instrText>
      </w:r>
      <w:r xmlns:w="http://schemas.openxmlformats.org/wordprocessingml/2006/main" w:rsidR="00444ED3" w:rsidRPr="00444ED3">
        <w:rPr>
          <w:rFonts w:ascii="Arial" w:hAnsi="Arial" w:cs="Arial"/>
          <w:b/>
          <w:bCs/>
          <w:szCs w:val="18"/>
          <w:highlight w:val="yellow"/>
        </w:rPr>
        <w:fldChar xmlns:w="http://schemas.openxmlformats.org/wordprocessingml/2006/main" w:fldCharType="separate"/>
      </w:r>
      <w:r xmlns:w="http://schemas.openxmlformats.org/wordprocessingml/2006/main" w:rsidR="003C2150" w:rsidRPr="003C2150">
        <w:rPr>
          <w:rFonts w:ascii="Arial" w:hAnsi="Arial" w:cs="Arial"/>
          <w:b/>
          <w:bCs/>
          <w:highlight w:val="yellow"/>
        </w:rPr>
        <w:t xml:space="preserve">1.5 Gói sẽ được cài đặt </w:t>
      </w:r>
      <w:r xmlns:w="http://schemas.openxmlformats.org/wordprocessingml/2006/main" w:rsidR="00444ED3" w:rsidRPr="00444ED3">
        <w:rPr>
          <w:rFonts w:ascii="Arial" w:hAnsi="Arial" w:cs="Arial"/>
          <w:b/>
          <w:bCs/>
          <w:szCs w:val="18"/>
          <w:highlight w:val="yellow"/>
        </w:rPr>
        <w:fldChar xmlns:w="http://schemas.openxmlformats.org/wordprocessingml/2006/main" w:fldCharType="end"/>
      </w:r>
      <w:r xmlns:w="http://schemas.openxmlformats.org/wordprocessingml/2006/main" w:rsidR="00444ED3" w:rsidRPr="00444ED3">
        <w:rPr>
          <w:rFonts w:ascii="Arial" w:hAnsi="Arial" w:cs="Arial"/>
          <w:szCs w:val="18"/>
          <w:highlight w:val="yellow"/>
        </w:rPr>
        <w:t xml:space="preserve">.</w:t>
      </w:r>
    </w:p>
    <w:p w14:paraId="799B6976" w14:textId="0A831AB6" w:rsidR="00444ED3" w:rsidRDefault="00444ED3" w:rsidP="0067365A">
      <w:pPr>
        <w:rPr>
          <w:rFonts w:ascii="Arial" w:hAnsi="Arial" w:cs="Arial"/>
          <w:szCs w:val="18"/>
        </w:rPr>
      </w:pPr>
    </w:p>
    <w:p w14:paraId="62A473AF" w14:textId="4EBA63C2" w:rsidR="00444ED3" w:rsidRPr="005A2AB2" w:rsidRDefault="00444ED3" w:rsidP="0067365A">
      <w:pPr xmlns:w="http://schemas.openxmlformats.org/wordprocessingml/2006/main">
        <w:rPr>
          <w:rFonts w:ascii="Arial" w:hAnsi="Arial" w:cs="Arial"/>
          <w:szCs w:val="18"/>
          <w:highlight w:val="yellow"/>
        </w:rPr>
      </w:pPr>
      <w:r xmlns:w="http://schemas.openxmlformats.org/wordprocessingml/2006/main" w:rsidRPr="00444ED3">
        <w:rPr>
          <w:rFonts w:ascii="Arial" w:hAnsi="Arial" w:cs="Arial"/>
          <w:szCs w:val="18"/>
          <w:highlight w:val="yellow"/>
        </w:rPr>
        <w:t xml:space="preserve">Lưu </w:t>
      </w:r>
      <w:r xmlns:w="http://schemas.openxmlformats.org/wordprocessingml/2006/main" w:rsidRPr="005A2AB2">
        <w:rPr>
          <w:rFonts w:ascii="Arial" w:hAnsi="Arial" w:cs="Arial"/>
          <w:szCs w:val="18"/>
          <w:highlight w:val="yellow"/>
        </w:rPr>
        <w:tab xmlns:w="http://schemas.openxmlformats.org/wordprocessingml/2006/main"/>
      </w:r>
      <w:r xmlns:w="http://schemas.openxmlformats.org/wordprocessingml/2006/main" w:rsidR="00004D26" w:rsidRPr="005A2AB2">
        <w:rPr>
          <w:rFonts w:ascii="Arial" w:hAnsi="Arial" w:cs="Arial"/>
          <w:szCs w:val="18"/>
          <w:highlight w:val="yellow"/>
        </w:rPr>
        <w:t xml:space="preserve">ý 1. Hiện tại, bộ cài đặt ET-VPF V1.00.00 chỉ hỗ trợ cài đặt gói ET-VPF của dòng thiết bị RH850/F1x.</w:t>
      </w:r>
    </w:p>
    <w:p w14:paraId="24DD250E" w14:textId="04AC58C1" w:rsidR="005A2AB2" w:rsidRPr="00DC21F6" w:rsidRDefault="00004D26" w:rsidP="005A2AB2">
      <w:pPr xmlns:w="http://schemas.openxmlformats.org/wordprocessingml/2006/main">
        <w:rPr>
          <w:rFonts w:ascii="Arial" w:hAnsi="Arial" w:cs="Arial"/>
          <w:szCs w:val="18"/>
          <w:highlight w:val="yellow"/>
        </w:rPr>
      </w:pPr>
      <w:r xmlns:w="http://schemas.openxmlformats.org/wordprocessingml/2006/main" w:rsidRPr="005A2AB2">
        <w:rPr>
          <w:rFonts w:ascii="Arial" w:hAnsi="Arial" w:cs="Arial"/>
          <w:szCs w:val="18"/>
        </w:rPr>
        <w:tab xmlns:w="http://schemas.openxmlformats.org/wordprocessingml/2006/main"/>
      </w:r>
      <w:r xmlns:w="http://schemas.openxmlformats.org/wordprocessingml/2006/main" w:rsidRPr="005A2AB2">
        <w:rPr>
          <w:rFonts w:ascii="Arial" w:hAnsi="Arial" w:cs="Arial"/>
          <w:szCs w:val="18"/>
        </w:rPr>
        <w:tab xmlns:w="http://schemas.openxmlformats.org/wordprocessingml/2006/main"/>
      </w:r>
      <w:r xmlns:w="http://schemas.openxmlformats.org/wordprocessingml/2006/main" w:rsidRPr="005A2AB2">
        <w:rPr>
          <w:rFonts w:ascii="Arial" w:hAnsi="Arial" w:cs="Arial"/>
          <w:szCs w:val="18"/>
          <w:highlight w:val="yellow"/>
        </w:rPr>
        <w:t xml:space="preserve">2. Tên sản phẩm hiện tại là “Mục tiêu nhúng cho Nền tảng ảo RH850”.</w:t>
      </w:r>
    </w:p>
    <w:p w14:paraId="62D589F3" w14:textId="1B47D21C" w:rsidR="00DC21F6" w:rsidRDefault="00DC21F6" w:rsidP="00DC21F6">
      <w:pPr xmlns:w="http://schemas.openxmlformats.org/wordprocessingml/2006/main">
        <w:ind w:left="1440"/>
        <w:rPr>
          <w:rFonts w:ascii="Arial" w:hAnsi="Arial" w:cs="Arial"/>
          <w:szCs w:val="18"/>
        </w:rPr>
      </w:pPr>
      <w:r xmlns:w="http://schemas.openxmlformats.org/wordprocessingml/2006/main" w:rsidRPr="00DC21F6">
        <w:rPr>
          <w:rFonts w:ascii="Arial" w:hAnsi="Arial" w:cs="Arial"/>
          <w:szCs w:val="18"/>
          <w:highlight w:val="yellow"/>
        </w:rPr>
        <w:t xml:space="preserve">3. Nếu được cài đặt trong một thư mục được nhắm mục tiêu cho UAC, thì không thể sử dụng ET-VPF vì, ví dụ: không thể lưu cài đặt đường dẫn MATLAB.</w:t>
      </w:r>
    </w:p>
    <w:p w14:paraId="2D54363E" w14:textId="41815848" w:rsidR="00E75412" w:rsidRDefault="00E75412" w:rsidP="00DC21F6">
      <w:pPr xmlns:w="http://schemas.openxmlformats.org/wordprocessingml/2006/main">
        <w:ind w:left="1440"/>
        <w:rPr>
          <w:rFonts w:ascii="Arial" w:hAnsi="Arial" w:cs="Arial"/>
          <w:szCs w:val="18"/>
        </w:rPr>
      </w:pPr>
      <w:r xmlns:w="http://schemas.openxmlformats.org/wordprocessingml/2006/main" w:rsidRPr="00E75412">
        <w:rPr>
          <w:rFonts w:ascii="Arial" w:hAnsi="Arial" w:cs="Arial"/>
          <w:szCs w:val="18"/>
          <w:highlight w:val="yellow"/>
        </w:rPr>
        <w:t xml:space="preserve">4. Để tránh cảnh báo khi tải xuống tệp cài đặt từ trang web, một tệp zip cho bộ cài đặt ET-VPF (ETVPF_&lt;thông tin phiên bản&gt;_Setup.7z) sẽ được chuẩn bị sẵn.</w:t>
      </w:r>
    </w:p>
    <w:p w14:paraId="7BADC13C" w14:textId="77777777" w:rsidR="0067365A" w:rsidRDefault="0067365A" w:rsidP="0067365A">
      <w:pPr>
        <w:rPr>
          <w:rFonts w:ascii="Arial" w:hAnsi="Arial" w:cs="Arial"/>
          <w:szCs w:val="18"/>
        </w:rPr>
      </w:pPr>
    </w:p>
    <w:p w14:paraId="011A0795" w14:textId="0E842F5D" w:rsidR="007A5786" w:rsidRPr="00444ED3" w:rsidRDefault="007A5786" w:rsidP="007A5786">
      <w:pPr xmlns:w="http://schemas.openxmlformats.org/wordprocessingml/2006/main">
        <w:rPr>
          <w:rFonts w:ascii="Arial" w:hAnsi="Arial" w:cs="Arial"/>
          <w:szCs w:val="18"/>
          <w:highlight w:val="yellow"/>
        </w:rPr>
      </w:pPr>
      <w:r xmlns:w="http://schemas.openxmlformats.org/wordprocessingml/2006/main" w:rsidRPr="00444ED3">
        <w:rPr>
          <w:rFonts w:ascii="Arial" w:hAnsi="Arial" w:cs="Arial"/>
          <w:szCs w:val="18"/>
          <w:highlight w:val="yellow"/>
        </w:rPr>
        <w:t xml:space="preserve">Phần sau đây mô tả </w:t>
      </w:r>
      <w:r xmlns:w="http://schemas.openxmlformats.org/wordprocessingml/2006/main" w:rsidRPr="00444ED3">
        <w:rPr>
          <w:rFonts w:ascii="Arial" w:hAnsi="Arial" w:cs="Arial"/>
          <w:color w:val="000000"/>
          <w:kern w:val="0"/>
          <w:szCs w:val="21"/>
          <w:highlight w:val="yellow"/>
        </w:rPr>
        <w:t xml:space="preserve">quy trình cài đặt </w:t>
      </w:r>
      <w:r xmlns:w="http://schemas.openxmlformats.org/wordprocessingml/2006/main" w:rsidRPr="00444ED3">
        <w:rPr>
          <w:rFonts w:ascii="Arial" w:hAnsi="Arial" w:cs="Arial"/>
          <w:szCs w:val="18"/>
          <w:highlight w:val="yellow"/>
        </w:rPr>
        <w:t xml:space="preserve">ET-VPF.</w:t>
      </w:r>
    </w:p>
    <w:p w14:paraId="4E98C85D" w14:textId="50EBD123" w:rsidR="007A5786" w:rsidRPr="00EC4305" w:rsidRDefault="00444ED3" w:rsidP="00D30948">
      <w:pPr xmlns:w="http://schemas.openxmlformats.org/wordprocessingml/2006/main">
        <w:pStyle w:val="ListParagraph"/>
        <w:numPr>
          <w:ilvl w:val="0"/>
          <w:numId w:val="33"/>
        </w:numPr>
        <w:rPr>
          <w:rFonts w:ascii="Arial" w:hAnsi="Arial" w:cs="Arial"/>
          <w:szCs w:val="18"/>
          <w:highlight w:val="yellow"/>
        </w:rPr>
      </w:pPr>
      <w:r xmlns:w="http://schemas.openxmlformats.org/wordprocessingml/2006/main" w:rsidRPr="00EC4305">
        <w:rPr>
          <w:rFonts w:ascii="Arial" w:hAnsi="Arial" w:cs="Arial"/>
          <w:szCs w:val="18"/>
          <w:highlight w:val="yellow"/>
        </w:rPr>
        <w:t xml:space="preserve">Cài đặt gói ET-VPF theo các bước sau:</w:t>
      </w:r>
    </w:p>
    <w:p w14:paraId="4C4C42DD" w14:textId="56762E28" w:rsidR="001F1C43" w:rsidRDefault="00444ED3" w:rsidP="00D30948">
      <w:pPr xmlns:w="http://schemas.openxmlformats.org/wordprocessingml/2006/main">
        <w:pStyle w:val="ListParagraph"/>
        <w:numPr>
          <w:ilvl w:val="0"/>
          <w:numId w:val="41"/>
        </w:numPr>
        <w:rPr>
          <w:rFonts w:ascii="Arial" w:hAnsi="Arial" w:cs="Arial"/>
          <w:szCs w:val="18"/>
          <w:highlight w:val="yellow"/>
        </w:rPr>
      </w:pPr>
      <w:r xmlns:w="http://schemas.openxmlformats.org/wordprocessingml/2006/main" w:rsidRPr="00EC4305">
        <w:rPr>
          <w:rFonts w:ascii="Arial" w:hAnsi="Arial" w:cs="Arial"/>
          <w:b/>
          <w:bCs/>
          <w:szCs w:val="18"/>
          <w:highlight w:val="yellow"/>
        </w:rPr>
        <w:t xml:space="preserve">Bước 1: </w:t>
      </w:r>
      <w:r xmlns:w="http://schemas.openxmlformats.org/wordprocessingml/2006/main" w:rsidR="00EC4305" w:rsidRPr="00EC4305">
        <w:rPr>
          <w:rFonts w:ascii="Arial" w:hAnsi="Arial" w:cs="Arial"/>
          <w:szCs w:val="18"/>
          <w:highlight w:val="yellow"/>
        </w:rPr>
        <w:t xml:space="preserve">Giải nén tệp ETVPF_&lt;thông tin phiên bản&gt;_Setup.7z.</w:t>
      </w:r>
    </w:p>
    <w:p w14:paraId="01C2FDB1" w14:textId="0A6AB66C" w:rsidR="00444ED3" w:rsidRPr="00EC4305" w:rsidRDefault="001F1C43" w:rsidP="00D30948">
      <w:pPr xmlns:w="http://schemas.openxmlformats.org/wordprocessingml/2006/main">
        <w:pStyle w:val="ListParagraph"/>
        <w:numPr>
          <w:ilvl w:val="0"/>
          <w:numId w:val="41"/>
        </w:numPr>
        <w:rPr>
          <w:rFonts w:ascii="Arial" w:hAnsi="Arial" w:cs="Arial"/>
          <w:szCs w:val="18"/>
          <w:highlight w:val="yellow"/>
        </w:rPr>
      </w:pPr>
      <w:r xmlns:w="http://schemas.openxmlformats.org/wordprocessingml/2006/main" w:rsidRPr="001F1C43">
        <w:rPr>
          <w:rFonts w:ascii="Arial" w:hAnsi="Arial" w:cs="Arial"/>
          <w:b/>
          <w:bCs/>
          <w:szCs w:val="18"/>
          <w:highlight w:val="yellow"/>
        </w:rPr>
        <w:t xml:space="preserve">Bước 2: </w:t>
      </w:r>
      <w:r xmlns:w="http://schemas.openxmlformats.org/wordprocessingml/2006/main">
        <w:rPr>
          <w:rFonts w:ascii="Arial" w:hAnsi="Arial" w:cs="Arial"/>
          <w:szCs w:val="18"/>
          <w:highlight w:val="yellow"/>
        </w:rPr>
        <w:t xml:space="preserve">Click đúp chuột vào ETVPF_&lt;thông tin phiên bản&gt;_Setup.exe để bắt đầu cài đặt.</w:t>
      </w:r>
    </w:p>
    <w:p w14:paraId="4E9012D7" w14:textId="7ECD157F" w:rsidR="00EC4305" w:rsidRDefault="00444ED3" w:rsidP="00D30948">
      <w:pPr xmlns:w="http://schemas.openxmlformats.org/wordprocessingml/2006/main">
        <w:pStyle w:val="ListParagraph"/>
        <w:numPr>
          <w:ilvl w:val="0"/>
          <w:numId w:val="41"/>
        </w:numPr>
        <w:rPr>
          <w:rFonts w:ascii="Arial" w:hAnsi="Arial" w:cs="Arial"/>
          <w:szCs w:val="18"/>
          <w:highlight w:val="yellow"/>
        </w:rPr>
      </w:pPr>
      <w:r xmlns:w="http://schemas.openxmlformats.org/wordprocessingml/2006/main" w:rsidRPr="00EC4305">
        <w:rPr>
          <w:rFonts w:ascii="Arial" w:hAnsi="Arial" w:cs="Arial"/>
          <w:b/>
          <w:bCs/>
          <w:szCs w:val="18"/>
          <w:highlight w:val="yellow"/>
        </w:rPr>
        <w:t xml:space="preserve">Bước 3: </w:t>
      </w:r>
      <w:r xmlns:w="http://schemas.openxmlformats.org/wordprocessingml/2006/main" w:rsidR="00EC4305" w:rsidRPr="00EC4305">
        <w:rPr>
          <w:rFonts w:ascii="Arial" w:hAnsi="Arial" w:cs="Arial"/>
          <w:szCs w:val="18"/>
          <w:highlight w:val="yellow"/>
        </w:rPr>
        <w:t xml:space="preserve">Thực hiện từng bước cài đặt gói ET-VPF như hình sau.</w:t>
      </w:r>
    </w:p>
    <w:p w14:paraId="454761E4" w14:textId="0690F3D5" w:rsidR="004C2FD2" w:rsidRDefault="004C2FD2" w:rsidP="00F00ADA">
      <w:pPr>
        <w:rPr>
          <w:rFonts w:ascii="Arial" w:hAnsi="Arial" w:cs="Arial"/>
          <w:szCs w:val="18"/>
          <w:highlight w:val="yellow"/>
        </w:rPr>
      </w:pPr>
    </w:p>
    <w:p w14:paraId="01E6DD64" w14:textId="5AA100B2" w:rsidR="00F00ADA" w:rsidRDefault="00F00ADA" w:rsidP="00F00ADA">
      <w:pPr>
        <w:jc w:val="center"/>
        <w:rPr>
          <w:rFonts w:ascii="Arial" w:hAnsi="Arial" w:cs="Arial"/>
          <w:szCs w:val="18"/>
          <w:highlight w:val="yellow"/>
        </w:rPr>
      </w:pPr>
      <w:r>
        <w:rPr>
          <w:rFonts w:ascii="Arial" w:hAnsi="Arial" w:cs="Arial"/>
          <w:noProof/>
          <w:szCs w:val="18"/>
        </w:rPr>
        <w:drawing>
          <wp:inline distT="0" distB="0" distL="0" distR="0" wp14:anchorId="501308C1" wp14:editId="0DB0885D">
            <wp:extent cx="6858000" cy="2388235"/>
            <wp:effectExtent l="0" t="0" r="0" b="0"/>
            <wp:docPr id="60"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2388235"/>
                    </a:xfrm>
                    <a:prstGeom prst="rect">
                      <a:avLst/>
                    </a:prstGeom>
                  </pic:spPr>
                </pic:pic>
              </a:graphicData>
            </a:graphic>
          </wp:inline>
        </w:drawing>
      </w:r>
    </w:p>
    <w:p w14:paraId="6DA4987C" w14:textId="77777777" w:rsidR="006402AE" w:rsidRDefault="006402AE" w:rsidP="00F00ADA">
      <w:pPr>
        <w:jc w:val="center"/>
        <w:rPr>
          <w:rFonts w:ascii="Arial" w:hAnsi="Arial" w:cs="Arial"/>
          <w:szCs w:val="18"/>
          <w:highlight w:val="yellow"/>
        </w:rPr>
      </w:pPr>
    </w:p>
    <w:p w14:paraId="6421F72E" w14:textId="49BE2880" w:rsidR="00F00ADA" w:rsidRPr="006402AE" w:rsidRDefault="006402AE" w:rsidP="006402AE">
      <w:pPr xmlns:w="http://schemas.openxmlformats.org/wordprocessingml/2006/main">
        <w:pStyle w:val="Caption"/>
        <w:jc w:val="center"/>
        <w:rPr>
          <w:rFonts w:ascii="Arial" w:hAnsi="Arial" w:cs="Arial"/>
          <w:b/>
          <w:bCs/>
          <w:color w:val="auto"/>
          <w:highlight w:val="yellow"/>
        </w:rPr>
      </w:pPr>
      <w:r xmlns:w="http://schemas.openxmlformats.org/wordprocessingml/2006/main" w:rsidRPr="006402AE">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2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1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Pr="006402AE">
        <w:rPr>
          <w:rFonts w:ascii="Arial" w:hAnsi="Arial" w:cs="Arial"/>
          <w:b/>
          <w:bCs/>
          <w:color w:val="auto"/>
          <w:highlight w:val="yellow"/>
        </w:rPr>
        <w:t xml:space="preserve">Quy trình lắp đặt</w:t>
      </w:r>
    </w:p>
    <w:p w14:paraId="74189097" w14:textId="77777777" w:rsidR="00F00ADA" w:rsidRPr="00F00ADA" w:rsidRDefault="00F00ADA" w:rsidP="00F00ADA">
      <w:pPr>
        <w:rPr>
          <w:rFonts w:ascii="Arial" w:hAnsi="Arial" w:cs="Arial"/>
          <w:szCs w:val="18"/>
          <w:highlight w:val="yellow"/>
        </w:rPr>
      </w:pPr>
    </w:p>
    <w:p w14:paraId="1FA4DE46" w14:textId="33F45082" w:rsidR="00444ED3" w:rsidRPr="00EC4305" w:rsidRDefault="00EC4305" w:rsidP="00D30948">
      <w:pPr xmlns:w="http://schemas.openxmlformats.org/wordprocessingml/2006/main">
        <w:pStyle w:val="ListParagraph"/>
        <w:numPr>
          <w:ilvl w:val="0"/>
          <w:numId w:val="41"/>
        </w:numPr>
        <w:rPr>
          <w:rFonts w:ascii="Arial" w:hAnsi="Arial" w:cs="Arial"/>
          <w:szCs w:val="18"/>
          <w:highlight w:val="yellow"/>
        </w:rPr>
      </w:pPr>
      <w:r xmlns:w="http://schemas.openxmlformats.org/wordprocessingml/2006/main" w:rsidRPr="00EC4305">
        <w:rPr>
          <w:rFonts w:ascii="Arial" w:hAnsi="Arial" w:cs="Arial"/>
          <w:b/>
          <w:bCs/>
          <w:szCs w:val="18"/>
          <w:highlight w:val="yellow"/>
        </w:rPr>
        <w:t xml:space="preserve">Bước 4: </w:t>
      </w:r>
      <w:r xmlns:w="http://schemas.openxmlformats.org/wordprocessingml/2006/main" w:rsidRPr="00EC4305">
        <w:rPr>
          <w:rFonts w:ascii="Arial" w:hAnsi="Arial" w:cs="Arial"/>
          <w:szCs w:val="18"/>
          <w:highlight w:val="yellow"/>
        </w:rPr>
        <w:t xml:space="preserve">Kiểm tra gói cài đặt theo mục </w:t>
      </w:r>
      <w:r xmlns:w="http://schemas.openxmlformats.org/wordprocessingml/2006/main" w:rsidRPr="00EC4305">
        <w:rPr>
          <w:rFonts w:ascii="Arial" w:hAnsi="Arial" w:cs="Arial"/>
          <w:b/>
          <w:bCs/>
          <w:szCs w:val="18"/>
          <w:highlight w:val="yellow"/>
        </w:rPr>
        <w:fldChar xmlns:w="http://schemas.openxmlformats.org/wordprocessingml/2006/main" w:fldCharType="begin"/>
      </w:r>
      <w:r xmlns:w="http://schemas.openxmlformats.org/wordprocessingml/2006/main" w:rsidRPr="00EC4305">
        <w:rPr>
          <w:rFonts w:ascii="Arial" w:hAnsi="Arial" w:cs="Arial"/>
          <w:b/>
          <w:bCs/>
          <w:szCs w:val="18"/>
          <w:highlight w:val="yellow"/>
        </w:rPr>
        <w:instrText xmlns:w="http://schemas.openxmlformats.org/wordprocessingml/2006/main" xml:space="preserve"> REF _Ref116924286 \h  \* MERGEFORMAT </w:instrText>
      </w:r>
      <w:r xmlns:w="http://schemas.openxmlformats.org/wordprocessingml/2006/main" w:rsidRPr="00EC4305">
        <w:rPr>
          <w:rFonts w:ascii="Arial" w:hAnsi="Arial" w:cs="Arial"/>
          <w:b/>
          <w:bCs/>
          <w:szCs w:val="18"/>
          <w:highlight w:val="yellow"/>
        </w:rPr>
        <w:fldChar xmlns:w="http://schemas.openxmlformats.org/wordprocessingml/2006/main" w:fldCharType="separate"/>
      </w:r>
      <w:r xmlns:w="http://schemas.openxmlformats.org/wordprocessingml/2006/main" w:rsidR="003C2150" w:rsidRPr="003C2150">
        <w:rPr>
          <w:rFonts w:ascii="Arial" w:hAnsi="Arial" w:cs="Arial"/>
          <w:b/>
          <w:bCs/>
          <w:highlight w:val="yellow"/>
        </w:rPr>
        <w:t xml:space="preserve">1.5 Gói cài đặt </w:t>
      </w:r>
      <w:r xmlns:w="http://schemas.openxmlformats.org/wordprocessingml/2006/main" w:rsidRPr="00EC4305">
        <w:rPr>
          <w:rFonts w:ascii="Arial" w:hAnsi="Arial" w:cs="Arial"/>
          <w:b/>
          <w:bCs/>
          <w:szCs w:val="18"/>
          <w:highlight w:val="yellow"/>
        </w:rPr>
        <w:fldChar xmlns:w="http://schemas.openxmlformats.org/wordprocessingml/2006/main" w:fldCharType="end"/>
      </w:r>
      <w:r xmlns:w="http://schemas.openxmlformats.org/wordprocessingml/2006/main" w:rsidRPr="00EC4305">
        <w:rPr>
          <w:rFonts w:ascii="Arial" w:hAnsi="Arial" w:cs="Arial"/>
          <w:szCs w:val="18"/>
          <w:highlight w:val="yellow"/>
        </w:rPr>
        <w:t xml:space="preserve">. Nếu gói cài đặt bởi ET-VPF Installer giống như mô tả trong phần </w:t>
      </w:r>
      <w:r xmlns:w="http://schemas.openxmlformats.org/wordprocessingml/2006/main" w:rsidRPr="00EC4305">
        <w:rPr>
          <w:rFonts w:ascii="Arial" w:hAnsi="Arial" w:cs="Arial"/>
          <w:b/>
          <w:bCs/>
          <w:szCs w:val="18"/>
          <w:highlight w:val="yellow"/>
        </w:rPr>
        <w:fldChar xmlns:w="http://schemas.openxmlformats.org/wordprocessingml/2006/main" w:fldCharType="begin"/>
      </w:r>
      <w:r xmlns:w="http://schemas.openxmlformats.org/wordprocessingml/2006/main" w:rsidRPr="00EC4305">
        <w:rPr>
          <w:rFonts w:ascii="Arial" w:hAnsi="Arial" w:cs="Arial"/>
          <w:b/>
          <w:bCs/>
          <w:szCs w:val="18"/>
          <w:highlight w:val="yellow"/>
        </w:rPr>
        <w:instrText xmlns:w="http://schemas.openxmlformats.org/wordprocessingml/2006/main" xml:space="preserve"> REF _Ref116924245 \h  \* MERGEFORMAT </w:instrText>
      </w:r>
      <w:r xmlns:w="http://schemas.openxmlformats.org/wordprocessingml/2006/main" w:rsidRPr="00EC4305">
        <w:rPr>
          <w:rFonts w:ascii="Arial" w:hAnsi="Arial" w:cs="Arial"/>
          <w:b/>
          <w:bCs/>
          <w:szCs w:val="18"/>
          <w:highlight w:val="yellow"/>
        </w:rPr>
        <w:fldChar xmlns:w="http://schemas.openxmlformats.org/wordprocessingml/2006/main" w:fldCharType="separate"/>
      </w:r>
      <w:r xmlns:w="http://schemas.openxmlformats.org/wordprocessingml/2006/main" w:rsidR="003C2150" w:rsidRPr="003C2150">
        <w:rPr>
          <w:rFonts w:ascii="Arial" w:hAnsi="Arial" w:cs="Arial"/>
          <w:b/>
          <w:bCs/>
          <w:highlight w:val="yellow"/>
        </w:rPr>
        <w:t xml:space="preserve">1.5 Gói cài đặt </w:t>
      </w:r>
      <w:r xmlns:w="http://schemas.openxmlformats.org/wordprocessingml/2006/main" w:rsidRPr="00EC4305">
        <w:rPr>
          <w:rFonts w:ascii="Arial" w:hAnsi="Arial" w:cs="Arial"/>
          <w:b/>
          <w:bCs/>
          <w:szCs w:val="18"/>
          <w:highlight w:val="yellow"/>
        </w:rPr>
        <w:fldChar xmlns:w="http://schemas.openxmlformats.org/wordprocessingml/2006/main" w:fldCharType="end"/>
      </w:r>
      <w:r xmlns:w="http://schemas.openxmlformats.org/wordprocessingml/2006/main" w:rsidRPr="00EC4305">
        <w:rPr>
          <w:rFonts w:ascii="Arial" w:hAnsi="Arial" w:cs="Arial"/>
          <w:szCs w:val="18"/>
          <w:highlight w:val="yellow"/>
        </w:rPr>
        <w:t xml:space="preserve">, điều này chứng tỏ quá trình cài đặt đã thành công.</w:t>
      </w:r>
    </w:p>
    <w:p w14:paraId="1A7745A4" w14:textId="03B41EA1" w:rsidR="00DC21F6" w:rsidRDefault="00DC21F6" w:rsidP="00444ED3">
      <w:pPr>
        <w:ind w:left="720"/>
        <w:rPr>
          <w:rFonts w:ascii="Arial" w:hAnsi="Arial" w:cs="Arial"/>
          <w:szCs w:val="18"/>
          <w:highlight w:val="yellow"/>
        </w:rPr>
      </w:pPr>
      <w:r>
        <w:rPr>
          <w:rFonts w:ascii="Arial" w:hAnsi="Arial" w:cs="Arial"/>
          <w:szCs w:val="18"/>
          <w:highlight w:val="yellow"/>
        </w:rPr>
        <w:br w:type="page"/>
      </w:r>
    </w:p>
    <w:p w14:paraId="2A8C6332" w14:textId="575A3C0B" w:rsidR="00946DC4" w:rsidRPr="008766C6" w:rsidRDefault="00D243C7" w:rsidP="00D30948">
      <w:pPr xmlns:w="http://schemas.openxmlformats.org/wordprocessingml/2006/main">
        <w:pStyle w:val="ListParagraph"/>
        <w:numPr>
          <w:ilvl w:val="0"/>
          <w:numId w:val="33"/>
        </w:numPr>
        <w:rPr>
          <w:rFonts w:ascii="Arial" w:hAnsi="Arial" w:cs="Arial"/>
          <w:szCs w:val="18"/>
        </w:rPr>
      </w:pPr>
      <w:r xmlns:w="http://schemas.openxmlformats.org/wordprocessingml/2006/main" w:rsidRPr="008766C6">
        <w:rPr>
          <w:rFonts w:ascii="Arial" w:hAnsi="Arial" w:cs="Arial"/>
          <w:szCs w:val="18"/>
        </w:rPr>
        <w:lastRenderedPageBreak xmlns:w="http://schemas.openxmlformats.org/wordprocessingml/2006/main"/>
      </w:r>
      <w:r xmlns:w="http://schemas.openxmlformats.org/wordprocessingml/2006/main" w:rsidRPr="008766C6">
        <w:rPr>
          <w:rFonts w:ascii="Arial" w:hAnsi="Arial" w:cs="Arial"/>
          <w:szCs w:val="18"/>
        </w:rPr>
        <w:t xml:space="preserve">Sau khi </w:t>
      </w:r>
      <w:r xmlns:w="http://schemas.openxmlformats.org/wordprocessingml/2006/main" w:rsidR="00C367BE" w:rsidRPr="008766C6">
        <w:rPr>
          <w:rFonts w:ascii="Arial" w:hAnsi="Arial" w:cs="Arial"/>
          <w:szCs w:val="18"/>
        </w:rPr>
        <w:t xml:space="preserve">cài đặt </w:t>
      </w:r>
      <w:r xmlns:w="http://schemas.openxmlformats.org/wordprocessingml/2006/main" w:rsidRPr="008766C6">
        <w:rPr>
          <w:rFonts w:ascii="Arial" w:hAnsi="Arial" w:cs="Arial"/>
        </w:rPr>
        <w:t xml:space="preserve">gói ET-VPF, người dùng phải thiết lập đường dẫn cho gói ET-VPF </w:t>
      </w:r>
      <w:r xmlns:w="http://schemas.openxmlformats.org/wordprocessingml/2006/main" w:rsidRPr="008766C6">
        <w:rPr>
          <w:rFonts w:ascii="Arial" w:hAnsi="Arial" w:cs="Arial"/>
          <w:szCs w:val="18"/>
        </w:rPr>
        <w:t xml:space="preserve">. Khởi động MATLAB, sau đó thêm thư mục </w:t>
      </w:r>
      <w:r xmlns:w="http://schemas.openxmlformats.org/wordprocessingml/2006/main" w:rsidRPr="008766C6">
        <w:rPr>
          <w:rFonts w:ascii="Arial" w:hAnsi="Arial" w:cs="Arial"/>
        </w:rPr>
        <w:t xml:space="preserve">ET-VPF vào hộp thoại [Đặt đường dẫn] </w:t>
      </w:r>
      <w:r xmlns:w="http://schemas.openxmlformats.org/wordprocessingml/2006/main" w:rsidRPr="008766C6">
        <w:rPr>
          <w:rFonts w:ascii="Arial" w:hAnsi="Arial" w:cs="Arial"/>
          <w:szCs w:val="18"/>
        </w:rPr>
        <w:t xml:space="preserve">.</w:t>
      </w:r>
    </w:p>
    <w:p w14:paraId="166B52F7" w14:textId="2062AD2C" w:rsidR="00D243C7" w:rsidRPr="0029259B" w:rsidRDefault="00D243C7" w:rsidP="3C0BE9D9">
      <w:pPr>
        <w:rPr>
          <w:rFonts w:ascii="Arial" w:hAnsi="Arial" w:cs="Arial"/>
          <w:szCs w:val="18"/>
        </w:rPr>
      </w:pPr>
    </w:p>
    <w:p w14:paraId="2B3E7478" w14:textId="77777777" w:rsidR="00D243C7" w:rsidRPr="0029259B" w:rsidRDefault="00D243C7" w:rsidP="007A5786">
      <w:pPr xmlns:w="http://schemas.openxmlformats.org/wordprocessingml/2006/main">
        <w:pStyle w:val="ListParagraph"/>
        <w:rPr>
          <w:rFonts w:ascii="Arial" w:hAnsi="Arial" w:cs="Arial"/>
        </w:rPr>
      </w:pPr>
      <w:r xmlns:w="http://schemas.openxmlformats.org/wordprocessingml/2006/main" w:rsidRPr="0029259B">
        <w:rPr>
          <w:rFonts w:ascii="Arial" w:hAnsi="Arial" w:cs="Arial"/>
        </w:rPr>
        <w:t xml:space="preserve">Có hai đường dẫn cần thiết cần đặt thành MATLAB:</w:t>
      </w:r>
    </w:p>
    <w:p w14:paraId="405A8B69" w14:textId="77777777" w:rsidR="00D243C7" w:rsidRPr="0029259B" w:rsidRDefault="00D243C7" w:rsidP="00D30948">
      <w:pPr xmlns:w="http://schemas.openxmlformats.org/wordprocessingml/2006/main">
        <w:pStyle w:val="ListParagraph"/>
        <w:numPr>
          <w:ilvl w:val="1"/>
          <w:numId w:val="34"/>
        </w:numPr>
        <w:rPr>
          <w:rFonts w:ascii="Arial" w:hAnsi="Arial" w:cs="Arial"/>
        </w:rPr>
      </w:pPr>
      <w:r xmlns:w="http://schemas.openxmlformats.org/wordprocessingml/2006/main" w:rsidRPr="0029259B">
        <w:rPr>
          <w:rFonts w:ascii="Arial" w:hAnsi="Arial" w:cs="Arial"/>
          <w:b/>
          <w:bCs/>
        </w:rPr>
        <w:t xml:space="preserve">ET-VPF bao gồm: </w:t>
      </w:r>
      <w:r xmlns:w="http://schemas.openxmlformats.org/wordprocessingml/2006/main" w:rsidRPr="0029259B">
        <w:rPr>
          <w:rFonts w:ascii="Arial" w:hAnsi="Arial" w:cs="Arial"/>
        </w:rPr>
        <w:t xml:space="preserve">…\ETVPF_package\ETVPF_include</w:t>
      </w:r>
    </w:p>
    <w:p w14:paraId="2C68308C" w14:textId="337F84CD" w:rsidR="00D243C7" w:rsidRPr="0029259B" w:rsidRDefault="00D243C7" w:rsidP="00D30948">
      <w:pPr xmlns:w="http://schemas.openxmlformats.org/wordprocessingml/2006/main">
        <w:pStyle w:val="ListParagraph"/>
        <w:numPr>
          <w:ilvl w:val="1"/>
          <w:numId w:val="34"/>
        </w:numPr>
        <w:rPr>
          <w:rFonts w:ascii="Arial" w:hAnsi="Arial" w:cs="Arial"/>
        </w:rPr>
      </w:pPr>
      <w:r xmlns:w="http://schemas.openxmlformats.org/wordprocessingml/2006/main" w:rsidRPr="0029259B">
        <w:rPr>
          <w:rFonts w:ascii="Arial" w:hAnsi="Arial" w:cs="Arial"/>
          <w:b/>
          <w:bCs/>
        </w:rPr>
        <w:t xml:space="preserve">ET-VPF S-Function: </w:t>
      </w:r>
      <w:r xmlns:w="http://schemas.openxmlformats.org/wordprocessingml/2006/main" w:rsidRPr="0029259B">
        <w:rPr>
          <w:rFonts w:ascii="Arial" w:hAnsi="Arial" w:cs="Arial"/>
        </w:rPr>
        <w:t xml:space="preserve">…\ETVPF_package\ETVPF_include\ETVPF_S_function_block</w:t>
      </w:r>
    </w:p>
    <w:p w14:paraId="341B2F0C" w14:textId="77777777" w:rsidR="00D243C7" w:rsidRPr="0029259B" w:rsidRDefault="00D243C7" w:rsidP="00D243C7">
      <w:pPr>
        <w:rPr>
          <w:rFonts w:ascii="Arial" w:hAnsi="Arial" w:cs="Arial"/>
        </w:rPr>
      </w:pPr>
    </w:p>
    <w:p w14:paraId="11E89E14" w14:textId="11CC361F" w:rsidR="00D243C7" w:rsidRPr="0029259B" w:rsidRDefault="00AE6CEF" w:rsidP="00D243C7">
      <w:pPr>
        <w:jc w:val="center"/>
        <w:rPr>
          <w:rFonts w:ascii="Arial" w:hAnsi="Arial" w:cs="Arial"/>
        </w:rPr>
      </w:pPr>
      <w:r w:rsidRPr="0029259B">
        <w:rPr>
          <w:rFonts w:ascii="Arial" w:hAnsi="Arial" w:cs="Arial"/>
          <w:noProof/>
        </w:rPr>
        <w:drawing>
          <wp:inline distT="0" distB="0" distL="0" distR="0" wp14:anchorId="6244FCF4" wp14:editId="125D7C90">
            <wp:extent cx="4966751" cy="2859102"/>
            <wp:effectExtent l="0" t="0" r="571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96663" cy="2876321"/>
                    </a:xfrm>
                    <a:prstGeom prst="rect">
                      <a:avLst/>
                    </a:prstGeom>
                  </pic:spPr>
                </pic:pic>
              </a:graphicData>
            </a:graphic>
          </wp:inline>
        </w:drawing>
      </w:r>
    </w:p>
    <w:p w14:paraId="24051A04" w14:textId="77777777" w:rsidR="00D243C7" w:rsidRPr="0029259B" w:rsidRDefault="00D243C7" w:rsidP="00D243C7">
      <w:pPr>
        <w:jc w:val="center"/>
        <w:rPr>
          <w:rFonts w:ascii="Arial" w:hAnsi="Arial" w:cs="Arial"/>
        </w:rPr>
      </w:pPr>
    </w:p>
    <w:p w14:paraId="72C3E07E" w14:textId="4F1305A8" w:rsidR="00D243C7" w:rsidRPr="0029259B" w:rsidRDefault="00D243C7" w:rsidP="00D243C7">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Thêm thư mục ET-VPF</w:t>
      </w:r>
    </w:p>
    <w:p w14:paraId="30E3C1C3" w14:textId="77777777" w:rsidR="009B66C6" w:rsidRPr="0029259B" w:rsidRDefault="009B66C6" w:rsidP="3C0BE9D9">
      <w:pPr>
        <w:rPr>
          <w:rFonts w:ascii="Arial" w:hAnsi="Arial" w:cs="Arial"/>
          <w:szCs w:val="18"/>
        </w:rPr>
      </w:pPr>
    </w:p>
    <w:p w14:paraId="4DF2F882" w14:textId="7273EFF4" w:rsidR="001A3EE8" w:rsidRPr="0029259B" w:rsidRDefault="00410284" w:rsidP="00D30948">
      <w:pPr xmlns:w="http://schemas.openxmlformats.org/wordprocessingml/2006/main">
        <w:pStyle w:val="ListParagraph"/>
        <w:numPr>
          <w:ilvl w:val="0"/>
          <w:numId w:val="33"/>
        </w:numPr>
        <w:rPr>
          <w:rFonts w:ascii="Arial" w:hAnsi="Arial" w:cs="Arial"/>
          <w:szCs w:val="18"/>
        </w:rPr>
      </w:pPr>
      <w:r xmlns:w="http://schemas.openxmlformats.org/wordprocessingml/2006/main" w:rsidRPr="0029259B">
        <w:rPr>
          <w:rFonts w:ascii="Arial" w:hAnsi="Arial" w:cs="Arial"/>
          <w:szCs w:val="18"/>
        </w:rPr>
        <w:t xml:space="preserve">Đăng ký máy chủ tự động hóa MATLAB.</w:t>
      </w:r>
    </w:p>
    <w:p w14:paraId="2C335071" w14:textId="71844B1C" w:rsidR="00410284" w:rsidRPr="0029259B" w:rsidRDefault="00410284" w:rsidP="00410284">
      <w:pPr xmlns:w="http://schemas.openxmlformats.org/wordprocessingml/2006/main">
        <w:pStyle w:val="ListParagraph"/>
        <w:rPr>
          <w:rFonts w:ascii="Arial" w:hAnsi="Arial" w:cs="Arial"/>
          <w:szCs w:val="18"/>
        </w:rPr>
      </w:pPr>
      <w:r xmlns:w="http://schemas.openxmlformats.org/wordprocessingml/2006/main" w:rsidRPr="0029259B">
        <w:rPr>
          <w:rFonts w:ascii="Arial" w:hAnsi="Arial" w:cs="Arial"/>
          <w:szCs w:val="18"/>
        </w:rPr>
        <w:t xml:space="preserve">Thực hiện lệnh sau từ cửa sổ lệnh MATLAB để chỉ định phiên bản MATLAB đang sử dụng hiện tại làm Máy chủ Tự động hóa.</w:t>
      </w:r>
    </w:p>
    <w:p w14:paraId="27917E47" w14:textId="77777777" w:rsidR="006F4648" w:rsidRPr="0029259B" w:rsidRDefault="006F4648" w:rsidP="006F4648">
      <w:pPr xmlns:w="http://schemas.openxmlformats.org/wordprocessingml/2006/main">
        <w:pStyle w:val="ListParagraph"/>
        <w:rPr>
          <w:rFonts w:ascii="Arial" w:hAnsi="Arial" w:cs="Arial"/>
        </w:rPr>
      </w:pPr>
      <w:r xmlns:w="http://schemas.openxmlformats.org/wordprocessingml/2006/main" w:rsidRPr="0029259B">
        <w:rPr>
          <w:rFonts w:ascii="Arial" w:hAnsi="Arial" w:cs="Arial"/>
        </w:rPr>
        <w:t xml:space="preserve">Ở đây "&gt;&gt;" biểu thị dấu nhắc lệnh và "[Enter]" biểu thị mục nhập của phím Enter.</w:t>
      </w:r>
    </w:p>
    <w:p w14:paraId="33C87E20" w14:textId="78F4A805" w:rsidR="00410284" w:rsidRPr="0029259B" w:rsidRDefault="00410284" w:rsidP="00410284">
      <w:pPr>
        <w:pStyle w:val="ListParagraph"/>
        <w:rPr>
          <w:rFonts w:ascii="Arial" w:hAnsi="Arial" w:cs="Arial"/>
          <w:szCs w:val="18"/>
          <w:highlight w:val="yellow"/>
        </w:rPr>
      </w:pPr>
    </w:p>
    <w:p w14:paraId="47A1C8B5" w14:textId="5CDEC35F" w:rsidR="00410284" w:rsidRPr="0029259B" w:rsidRDefault="00410284" w:rsidP="00410284">
      <w:pPr>
        <w:pStyle w:val="ListParagraph"/>
        <w:rPr>
          <w:rFonts w:ascii="Arial" w:hAnsi="Arial" w:cs="Arial"/>
          <w:szCs w:val="18"/>
          <w:highlight w:val="yellow"/>
        </w:rPr>
      </w:pPr>
      <w:r w:rsidRPr="0029259B">
        <w:rPr>
          <w:rFonts w:ascii="Arial" w:hAnsi="Arial" w:cs="Arial"/>
          <w:noProof/>
          <w:highlight w:val="yellow"/>
          <w:lang w:eastAsia="en-US"/>
        </w:rPr>
        <mc:AlternateContent>
          <mc:Choice Requires="wps">
            <w:drawing>
              <wp:anchor distT="0" distB="0" distL="114300" distR="114300" simplePos="0" relativeHeight="251672576" behindDoc="0" locked="0" layoutInCell="1" allowOverlap="1" wp14:anchorId="39CDD008" wp14:editId="0C1DFBBE">
                <wp:simplePos x="0" y="0"/>
                <wp:positionH relativeFrom="column">
                  <wp:posOffset>942975</wp:posOffset>
                </wp:positionH>
                <wp:positionV relativeFrom="paragraph">
                  <wp:posOffset>52070</wp:posOffset>
                </wp:positionV>
                <wp:extent cx="3648075" cy="272415"/>
                <wp:effectExtent l="0" t="0" r="28575" b="133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6DAD6830" w14:textId="77777777" w:rsidR="00494F6C" w:rsidRPr="00A65845" w:rsidRDefault="00494F6C" w:rsidP="00410284">
                            <w:pPr>
                              <w:rPr>
                                <w:rFonts w:ascii="Arial" w:hAnsi="Arial" w:cs="Arial"/>
                                <w:sz w:val="20"/>
                              </w:rPr>
                            </w:pPr>
                            <w:r w:rsidRPr="00AF2473">
                              <w:rPr>
                                <w:rFonts w:ascii="Arial" w:hAnsi="Arial" w:cs="Arial"/>
                                <w:sz w:val="20"/>
                              </w:rPr>
                              <w:t>&gt;&gt; regmatlabserver [Enter]</w:t>
                            </w:r>
                          </w:p>
                          <w:p w14:paraId="3082F751" w14:textId="77777777" w:rsidR="00494F6C" w:rsidRPr="00A65845" w:rsidRDefault="00494F6C" w:rsidP="00410284">
                            <w:pPr>
                              <w:rPr>
                                <w:rFonts w:ascii="Arial" w:hAnsi="Arial"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CDD008" id="Rectangle 31" o:spid="_x0000_s1026" style="position:absolute;left:0;text-align:left;margin-left:74.25pt;margin-top:4.1pt;width:287.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">
                <v:shadow opacity=".5" offset="6pt,6pt"/>
                <v:textbox>
                  <w:txbxContent>
                    <w:p w14:paraId="6DAD6830" w14:textId="77777777" w:rsidR="00494F6C" w:rsidRPr="00A65845" w:rsidRDefault="00494F6C" w:rsidP="00410284">
                      <w:pPr>
                        <w:rPr>
                          <w:rFonts w:ascii="Arial" w:hAnsi="Arial" w:cs="Arial"/>
                          <w:sz w:val="20"/>
                        </w:rPr>
                      </w:pPr>
                      <w:r w:rsidRPr="00AF2473">
                        <w:rPr>
                          <w:rFonts w:ascii="Arial" w:hAnsi="Arial" w:cs="Arial"/>
                          <w:sz w:val="20"/>
                        </w:rPr>
                        <w:t>&gt;&gt; regmatlabserver [Enter]</w:t>
                      </w:r>
                    </w:p>
                    <w:p w14:paraId="3082F751" w14:textId="77777777" w:rsidR="00494F6C" w:rsidRPr="00A65845" w:rsidRDefault="00494F6C" w:rsidP="00410284">
                      <w:pPr>
                        <w:rPr>
                          <w:rFonts w:ascii="Arial" w:hAnsi="Arial" w:cs="Arial"/>
                          <w:sz w:val="20"/>
                        </w:rPr>
                      </w:pPr>
                    </w:p>
                  </w:txbxContent>
                </v:textbox>
              </v:rect>
            </w:pict>
          </mc:Fallback>
        </mc:AlternateContent>
      </w:r>
    </w:p>
    <w:p w14:paraId="249D9070" w14:textId="2005309E" w:rsidR="00410284" w:rsidRPr="0029259B" w:rsidRDefault="00410284" w:rsidP="00410284">
      <w:pPr>
        <w:pStyle w:val="ListParagraph"/>
        <w:rPr>
          <w:rFonts w:ascii="Arial" w:hAnsi="Arial" w:cs="Arial"/>
          <w:szCs w:val="18"/>
          <w:highlight w:val="yellow"/>
        </w:rPr>
      </w:pPr>
    </w:p>
    <w:p w14:paraId="4BBAD381" w14:textId="77777777" w:rsidR="00410284" w:rsidRPr="0029259B" w:rsidRDefault="00410284" w:rsidP="00410284">
      <w:pPr>
        <w:pStyle w:val="ListParagraph"/>
        <w:rPr>
          <w:rFonts w:ascii="Arial" w:hAnsi="Arial" w:cs="Arial"/>
          <w:szCs w:val="18"/>
          <w:highlight w:val="yellow"/>
        </w:rPr>
      </w:pPr>
    </w:p>
    <w:p w14:paraId="3BFB427C" w14:textId="77777777" w:rsidR="00410284" w:rsidRPr="0029259B" w:rsidRDefault="00410284" w:rsidP="00410284">
      <w:pPr>
        <w:pStyle w:val="ListParagraph"/>
        <w:rPr>
          <w:rFonts w:ascii="Arial" w:hAnsi="Arial" w:cs="Arial"/>
          <w:szCs w:val="18"/>
          <w:highlight w:val="yellow"/>
        </w:rPr>
      </w:pPr>
    </w:p>
    <w:p w14:paraId="5950EC41" w14:textId="7AC413FF" w:rsidR="00410284" w:rsidRPr="0029259B" w:rsidRDefault="00410284" w:rsidP="00410284">
      <w:pPr xmlns:w="http://schemas.openxmlformats.org/wordprocessingml/2006/main">
        <w:pStyle w:val="ListParagraph"/>
        <w:rPr>
          <w:rFonts w:ascii="Arial" w:hAnsi="Arial" w:cs="Arial"/>
          <w:szCs w:val="18"/>
        </w:rPr>
      </w:pPr>
      <w:r xmlns:w="http://schemas.openxmlformats.org/wordprocessingml/2006/main" w:rsidRPr="0029259B">
        <w:rPr>
          <w:rFonts w:ascii="Arial" w:hAnsi="Arial" w:cs="Arial"/>
          <w:szCs w:val="18"/>
        </w:rPr>
        <w:t xml:space="preserve">Lưu ý </w:t>
      </w:r>
      <w:r xmlns:w="http://schemas.openxmlformats.org/wordprocessingml/2006/main" w:rsidRPr="0029259B">
        <w:rPr>
          <w:rFonts w:ascii="Arial" w:hAnsi="Arial" w:cs="Arial"/>
          <w:szCs w:val="18"/>
        </w:rPr>
        <w:tab xmlns:w="http://schemas.openxmlformats.org/wordprocessingml/2006/main"/>
      </w:r>
      <w:r xmlns:w="http://schemas.openxmlformats.org/wordprocessingml/2006/main" w:rsidRPr="0029259B">
        <w:rPr>
          <w:rFonts w:ascii="Arial" w:hAnsi="Arial" w:cs="Arial"/>
          <w:szCs w:val="18"/>
        </w:rPr>
        <w:t xml:space="preserve">1. Mở MATLAB dưới quyền quản trị khi thực hiện lệnh này.</w:t>
      </w:r>
    </w:p>
    <w:p w14:paraId="307939DA" w14:textId="77777777" w:rsidR="00133969" w:rsidRDefault="00410284" w:rsidP="00133969">
      <w:pPr xmlns:w="http://schemas.openxmlformats.org/wordprocessingml/2006/main">
        <w:pStyle w:val="ListParagraph"/>
        <w:rPr>
          <w:rFonts w:ascii="Arial" w:hAnsi="Arial" w:cs="Arial"/>
          <w:szCs w:val="18"/>
        </w:rPr>
      </w:pPr>
      <w:r xmlns:w="http://schemas.openxmlformats.org/wordprocessingml/2006/main" w:rsidRPr="0029259B">
        <w:rPr>
          <w:rFonts w:ascii="Arial" w:hAnsi="Arial" w:cs="Arial"/>
          <w:szCs w:val="18"/>
        </w:rPr>
        <w:tab xmlns:w="http://schemas.openxmlformats.org/wordprocessingml/2006/main"/>
      </w:r>
      <w:r xmlns:w="http://schemas.openxmlformats.org/wordprocessingml/2006/main" w:rsidRPr="0029259B">
        <w:rPr>
          <w:rFonts w:ascii="Arial" w:hAnsi="Arial" w:cs="Arial"/>
          <w:szCs w:val="18"/>
        </w:rPr>
        <w:tab xmlns:w="http://schemas.openxmlformats.org/wordprocessingml/2006/main"/>
      </w:r>
      <w:r xmlns:w="http://schemas.openxmlformats.org/wordprocessingml/2006/main" w:rsidRPr="0029259B">
        <w:rPr>
          <w:rFonts w:ascii="Arial" w:hAnsi="Arial" w:cs="Arial"/>
          <w:szCs w:val="18"/>
        </w:rPr>
        <w:t xml:space="preserve">2. Nếu </w:t>
      </w:r>
      <w:r xmlns:w="http://schemas.openxmlformats.org/wordprocessingml/2006/main" w:rsidR="00F96063" w:rsidRPr="0029259B">
        <w:rPr>
          <w:rFonts w:ascii="Arial" w:hAnsi="Arial" w:cs="Arial"/>
          <w:szCs w:val="18"/>
        </w:rPr>
        <w:t xml:space="preserve">chúng ta thay đổi phiên bản MATLAB đang sử dụng, hãy thực hiện lại lệnh này.</w:t>
      </w:r>
    </w:p>
    <w:p w14:paraId="4E6501CC" w14:textId="77777777" w:rsidR="00133969" w:rsidRDefault="00133969" w:rsidP="00133969">
      <w:pPr>
        <w:pStyle w:val="ListParagraph"/>
        <w:rPr>
          <w:rFonts w:ascii="Arial" w:hAnsi="Arial" w:cs="Arial"/>
          <w:szCs w:val="18"/>
        </w:rPr>
      </w:pPr>
    </w:p>
    <w:p w14:paraId="5DA7C18F" w14:textId="07B97CC5" w:rsidR="00133969" w:rsidRPr="003D69B1" w:rsidRDefault="00133969" w:rsidP="00133969">
      <w:pPr xmlns:w="http://schemas.openxmlformats.org/wordprocessingml/2006/main">
        <w:pStyle w:val="ListParagraph"/>
        <w:numPr>
          <w:ilvl w:val="0"/>
          <w:numId w:val="33"/>
        </w:numPr>
        <w:rPr>
          <w:rFonts w:ascii="Arial" w:hAnsi="Arial" w:cs="Arial"/>
          <w:szCs w:val="18"/>
          <w:highlight w:val="yellow"/>
        </w:rPr>
      </w:pPr>
      <w:commentRangeStart xmlns:w="http://schemas.openxmlformats.org/wordprocessingml/2006/main" w:id="313"/>
      <w:r xmlns:w="http://schemas.openxmlformats.org/wordprocessingml/2006/main" w:rsidRPr="003D69B1">
        <w:rPr>
          <w:rFonts w:ascii="Arial" w:hAnsi="Arial" w:cs="Arial"/>
          <w:szCs w:val="18"/>
          <w:highlight w:val="yellow"/>
        </w:rPr>
        <w:t xml:space="preserve">Thiết lập trình duyệt thư viện MATLAB Simulink</w:t>
      </w:r>
      <w:bookmarkStart xmlns:w="http://schemas.openxmlformats.org/wordprocessingml/2006/main" w:id="314" w:name="V10000_Simulink_Library_002"/>
      <w:bookmarkEnd xmlns:w="http://schemas.openxmlformats.org/wordprocessingml/2006/main" w:id="314"/>
      <w:commentRangeEnd xmlns:w="http://schemas.openxmlformats.org/wordprocessingml/2006/main" w:id="313"/>
      <w:r xmlns:w="http://schemas.openxmlformats.org/wordprocessingml/2006/main" w:rsidR="00483300">
        <w:rPr>
          <w:rStyle w:val="CommentReference"/>
        </w:rPr>
        <w:commentReference xmlns:w="http://schemas.openxmlformats.org/wordprocessingml/2006/main" w:id="313"/>
      </w:r>
    </w:p>
    <w:p w14:paraId="049A370C" w14:textId="440D0BE8" w:rsidR="00D346D0" w:rsidRPr="00BF191A" w:rsidRDefault="003D69B1" w:rsidP="003D69B1">
      <w:pPr xmlns:w="http://schemas.openxmlformats.org/wordprocessingml/2006/main">
        <w:pStyle w:val="ListParagraph"/>
        <w:rPr>
          <w:rFonts w:ascii="Arial" w:hAnsi="Arial" w:cs="Arial"/>
          <w:szCs w:val="18"/>
          <w:highlight w:val="yellow"/>
        </w:rPr>
      </w:pPr>
      <w:r xmlns:w="http://schemas.openxmlformats.org/wordprocessingml/2006/main" w:rsidRPr="00BF191A">
        <w:rPr>
          <w:rFonts w:ascii="Arial" w:hAnsi="Arial" w:cs="Arial"/>
          <w:szCs w:val="18"/>
          <w:highlight w:val="yellow"/>
        </w:rPr>
        <w:t xml:space="preserve">Thực hiện lệnh sau từ cửa sổ lệnh MATLAB để thiết lập và thêm gói ETVPF vào Trình duyệt thư viện MATLAB Simulink.</w:t>
      </w:r>
    </w:p>
    <w:p w14:paraId="438EAB48" w14:textId="5A47D923" w:rsidR="003D69B1" w:rsidRDefault="004E61D2" w:rsidP="003D69B1">
      <w:pPr xmlns:w="http://schemas.openxmlformats.org/wordprocessingml/2006/main">
        <w:pStyle w:val="ListParagraph"/>
        <w:rPr>
          <w:rFonts w:ascii="Arial" w:hAnsi="Arial" w:cs="Arial"/>
          <w:szCs w:val="18"/>
        </w:rPr>
      </w:pPr>
      <w:r xmlns:w="http://schemas.openxmlformats.org/wordprocessingml/2006/main" w:rsidRPr="00BF191A">
        <w:rPr>
          <w:rFonts w:ascii="Arial" w:hAnsi="Arial" w:cs="Arial"/>
          <w:szCs w:val="18"/>
          <w:highlight w:val="yellow"/>
        </w:rPr>
        <w:t xml:space="preserve">Ở đây “&gt;&gt;” biểu thị dấu nhắc lệnh và “[Enter]” biểu thị mục nhập của phím Enter.</w:t>
      </w:r>
    </w:p>
    <w:p w14:paraId="1161F25A" w14:textId="50926DBA" w:rsidR="004E61D2" w:rsidRDefault="004E61D2" w:rsidP="003D69B1">
      <w:pPr>
        <w:pStyle w:val="ListParagraph"/>
        <w:rPr>
          <w:rFonts w:ascii="Arial" w:hAnsi="Arial" w:cs="Arial"/>
          <w:szCs w:val="18"/>
        </w:rPr>
      </w:pPr>
    </w:p>
    <w:p w14:paraId="6F355578" w14:textId="1C884EE4" w:rsidR="004E61D2" w:rsidRDefault="004E61D2" w:rsidP="003D69B1">
      <w:pPr>
        <w:pStyle w:val="ListParagraph"/>
        <w:rPr>
          <w:rFonts w:ascii="Arial" w:hAnsi="Arial" w:cs="Arial"/>
          <w:szCs w:val="18"/>
        </w:rPr>
      </w:pPr>
      <w:r w:rsidRPr="00816FA3">
        <w:rPr>
          <w:rFonts w:ascii="Arial" w:hAnsi="Arial" w:cs="Arial"/>
          <w:noProof/>
          <w:szCs w:val="18"/>
          <w:highlight w:val="yellow"/>
        </w:rPr>
        <mc:AlternateContent>
          <mc:Choice Requires="wps">
            <w:drawing>
              <wp:anchor distT="0" distB="0" distL="114300" distR="114300" simplePos="0" relativeHeight="251685888" behindDoc="0" locked="0" layoutInCell="1" allowOverlap="1" wp14:anchorId="61A70A47" wp14:editId="1C6AE07F">
                <wp:simplePos x="0" y="0"/>
                <wp:positionH relativeFrom="column">
                  <wp:posOffset>972922</wp:posOffset>
                </wp:positionH>
                <wp:positionV relativeFrom="paragraph">
                  <wp:posOffset>6681</wp:posOffset>
                </wp:positionV>
                <wp:extent cx="3657600" cy="294198"/>
                <wp:effectExtent l="0" t="0" r="19050" b="10795"/>
                <wp:wrapNone/>
                <wp:docPr id="72" name="Text Box 72"/>
                <wp:cNvGraphicFramePr/>
                <a:graphic xmlns:a="http://schemas.openxmlformats.org/drawingml/2006/main">
                  <a:graphicData uri="http://schemas.microsoft.com/office/word/2010/wordprocessingShape">
                    <wps:wsp>
                      <wps:cNvSpPr txBox="1"/>
                      <wps:spPr>
                        <a:xfrm>
                          <a:off x="0" y="0"/>
                          <a:ext cx="3657600" cy="294198"/>
                        </a:xfrm>
                        <a:prstGeom prst="rect">
                          <a:avLst/>
                        </a:prstGeom>
                        <a:solidFill>
                          <a:schemeClr val="lt1"/>
                        </a:solidFill>
                        <a:ln w="6350">
                          <a:solidFill>
                            <a:prstClr val="black"/>
                          </a:solidFill>
                        </a:ln>
                      </wps:spPr>
                      <wps:txbx>
                        <w:txbxContent>
                          <w:p w14:paraId="16381B9E" w14:textId="77777777" w:rsidR="00494F6C" w:rsidRPr="006046A5" w:rsidRDefault="00494F6C" w:rsidP="004E61D2">
                            <w:pPr>
                              <w:rPr>
                                <w:sz w:val="20"/>
                                <w:szCs w:val="22"/>
                              </w:rPr>
                            </w:pPr>
                            <w:r w:rsidRPr="000F6AC0">
                              <w:rPr>
                                <w:rFonts w:ascii="Arial" w:hAnsi="Arial" w:cs="Arial"/>
                                <w:sz w:val="20"/>
                                <w:highlight w:val="yellow"/>
                              </w:rPr>
                              <w:t>&gt;&gt; setup_etvpf_lib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A70A47" id="_x0000_t202" coordsize="21600,21600" o:spt="202" path="m,l,21600r21600,l21600,xe">
                <v:stroke joinstyle="miter"/>
                <v:path gradientshapeok="t" o:connecttype="rect"/>
              </v:shapetype>
              <v:shape id="Text Box 72" o:spid="_x0000_s1027" type="#_x0000_t202" style="position:absolute;left:0;text-align:left;margin-left:76.6pt;margin-top:.55pt;width:4in;height:2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" fillcolor="white [3201]" strokeweight=".5pt">
                <v:textbox>
                  <w:txbxContent>
                    <w:p w14:paraId="16381B9E" w14:textId="77777777" w:rsidR="00494F6C" w:rsidRPr="006046A5" w:rsidRDefault="00494F6C" w:rsidP="004E61D2">
                      <w:pPr>
                        <w:rPr>
                          <w:sz w:val="20"/>
                          <w:szCs w:val="22"/>
                        </w:rPr>
                      </w:pPr>
                      <w:r w:rsidRPr="000F6AC0">
                        <w:rPr>
                          <w:rFonts w:ascii="Arial" w:hAnsi="Arial" w:cs="Arial"/>
                          <w:sz w:val="20"/>
                          <w:highlight w:val="yellow"/>
                        </w:rPr>
                        <w:t>&gt;&gt; setup_etvpf_lib [Enter]</w:t>
                      </w:r>
                    </w:p>
                  </w:txbxContent>
                </v:textbox>
              </v:shape>
            </w:pict>
          </mc:Fallback>
        </mc:AlternateContent>
      </w:r>
    </w:p>
    <w:p w14:paraId="759B4ABF" w14:textId="108139E7" w:rsidR="004E61D2" w:rsidRDefault="004E61D2" w:rsidP="003D69B1">
      <w:pPr>
        <w:pStyle w:val="ListParagraph"/>
        <w:rPr>
          <w:rFonts w:ascii="Arial" w:hAnsi="Arial" w:cs="Arial"/>
          <w:szCs w:val="18"/>
        </w:rPr>
      </w:pPr>
    </w:p>
    <w:p w14:paraId="489716E1" w14:textId="14F3302F" w:rsidR="004E61D2" w:rsidRDefault="004E61D2" w:rsidP="003D69B1">
      <w:pPr>
        <w:pStyle w:val="ListParagraph"/>
        <w:rPr>
          <w:rFonts w:ascii="Arial" w:hAnsi="Arial" w:cs="Arial"/>
          <w:szCs w:val="18"/>
        </w:rPr>
      </w:pPr>
    </w:p>
    <w:p w14:paraId="508C3F55" w14:textId="4A4579C6" w:rsidR="004E61D2" w:rsidRDefault="004E61D2" w:rsidP="003D69B1">
      <w:pPr>
        <w:pStyle w:val="ListParagraph"/>
        <w:rPr>
          <w:rFonts w:ascii="Arial" w:hAnsi="Arial" w:cs="Arial"/>
          <w:szCs w:val="18"/>
        </w:rPr>
      </w:pPr>
    </w:p>
    <w:p w14:paraId="665D7D77" w14:textId="5274716F" w:rsidR="00B3331E" w:rsidRDefault="00B3331E" w:rsidP="003D69B1">
      <w:pPr>
        <w:pStyle w:val="ListParagraph"/>
        <w:rPr>
          <w:rFonts w:ascii="Arial" w:hAnsi="Arial" w:cs="Arial"/>
          <w:szCs w:val="18"/>
        </w:rPr>
      </w:pPr>
      <w:r>
        <w:rPr>
          <w:rFonts w:ascii="Arial" w:hAnsi="Arial" w:cs="Arial"/>
          <w:szCs w:val="18"/>
        </w:rPr>
        <w:br w:type="page"/>
      </w:r>
    </w:p>
    <w:p w14:paraId="2B24C0C1" w14:textId="0BF73970" w:rsidR="00803113" w:rsidRPr="0029259B" w:rsidRDefault="62DEA9B0" w:rsidP="3C0BE9D9">
      <w:pPr xmlns:w="http://schemas.openxmlformats.org/wordprocessingml/2006/main">
        <w:pStyle w:val="Heading2"/>
        <w:rPr>
          <w:rFonts w:cs="Arial"/>
        </w:rPr>
      </w:pPr>
      <w:bookmarkStart xmlns:w="http://schemas.openxmlformats.org/wordprocessingml/2006/main" w:id="315" w:name="_Toc1772231288"/>
      <w:bookmarkStart xmlns:w="http://schemas.openxmlformats.org/wordprocessingml/2006/main" w:id="316" w:name="_Toc482541559"/>
      <w:bookmarkStart xmlns:w="http://schemas.openxmlformats.org/wordprocessingml/2006/main" w:id="317" w:name="_Toc52495971"/>
      <w:bookmarkStart xmlns:w="http://schemas.openxmlformats.org/wordprocessingml/2006/main" w:id="318" w:name="_Toc774602139"/>
      <w:bookmarkStart xmlns:w="http://schemas.openxmlformats.org/wordprocessingml/2006/main" w:id="319" w:name="_Toc1659498401"/>
      <w:bookmarkStart xmlns:w="http://schemas.openxmlformats.org/wordprocessingml/2006/main" w:id="320" w:name="_Toc1097914460"/>
      <w:bookmarkStart xmlns:w="http://schemas.openxmlformats.org/wordprocessingml/2006/main" w:id="321" w:name="_Toc526528238"/>
      <w:bookmarkStart xmlns:w="http://schemas.openxmlformats.org/wordprocessingml/2006/main" w:id="322" w:name="_Toc1732622249"/>
      <w:bookmarkStart xmlns:w="http://schemas.openxmlformats.org/wordprocessingml/2006/main" w:id="323" w:name="_Toc1982306318"/>
      <w:bookmarkStart xmlns:w="http://schemas.openxmlformats.org/wordprocessingml/2006/main" w:id="324" w:name="_Toc2060523942"/>
      <w:bookmarkStart xmlns:w="http://schemas.openxmlformats.org/wordprocessingml/2006/main" w:id="325" w:name="_Toc52265183"/>
      <w:bookmarkStart xmlns:w="http://schemas.openxmlformats.org/wordprocessingml/2006/main" w:id="326" w:name="_Toc310527652"/>
      <w:bookmarkStart xmlns:w="http://schemas.openxmlformats.org/wordprocessingml/2006/main" w:id="327" w:name="_Toc1272049755"/>
      <w:bookmarkStart xmlns:w="http://schemas.openxmlformats.org/wordprocessingml/2006/main" w:id="328" w:name="_Toc1319456261"/>
      <w:bookmarkStart xmlns:w="http://schemas.openxmlformats.org/wordprocessingml/2006/main" w:id="329" w:name="_Toc1795677972"/>
      <w:bookmarkStart xmlns:w="http://schemas.openxmlformats.org/wordprocessingml/2006/main" w:id="330" w:name="_Toc1183224539"/>
      <w:bookmarkStart xmlns:w="http://schemas.openxmlformats.org/wordprocessingml/2006/main" w:id="331" w:name="_Toc1852334346"/>
      <w:bookmarkStart xmlns:w="http://schemas.openxmlformats.org/wordprocessingml/2006/main" w:id="332" w:name="_Toc81049769"/>
      <w:bookmarkStart xmlns:w="http://schemas.openxmlformats.org/wordprocessingml/2006/main" w:id="333" w:name="_Toc717617177"/>
      <w:bookmarkStart xmlns:w="http://schemas.openxmlformats.org/wordprocessingml/2006/main" w:id="334" w:name="_Toc399234306"/>
      <w:bookmarkStart xmlns:w="http://schemas.openxmlformats.org/wordprocessingml/2006/main" w:id="335" w:name="_Toc1130365356"/>
      <w:bookmarkStart xmlns:w="http://schemas.openxmlformats.org/wordprocessingml/2006/main" w:id="336" w:name="_Toc270027404"/>
      <w:bookmarkStart xmlns:w="http://schemas.openxmlformats.org/wordprocessingml/2006/main" w:id="337" w:name="_Toc337997260"/>
      <w:bookmarkStart xmlns:w="http://schemas.openxmlformats.org/wordprocessingml/2006/main" w:id="338" w:name="_Toc944848289"/>
      <w:bookmarkStart xmlns:w="http://schemas.openxmlformats.org/wordprocessingml/2006/main" w:id="339" w:name="_Toc2141189755"/>
      <w:bookmarkStart xmlns:w="http://schemas.openxmlformats.org/wordprocessingml/2006/main" w:id="340" w:name="_Toc533414062"/>
      <w:bookmarkStart xmlns:w="http://schemas.openxmlformats.org/wordprocessingml/2006/main" w:id="341" w:name="_Toc243647744"/>
      <w:bookmarkStart xmlns:w="http://schemas.openxmlformats.org/wordprocessingml/2006/main" w:id="342" w:name="_Toc136840335"/>
      <w:bookmarkStart xmlns:w="http://schemas.openxmlformats.org/wordprocessingml/2006/main" w:id="343" w:name="_Toc459027758"/>
      <w:bookmarkStart xmlns:w="http://schemas.openxmlformats.org/wordprocessingml/2006/main" w:id="344" w:name="_Toc1741650942"/>
      <w:bookmarkStart xmlns:w="http://schemas.openxmlformats.org/wordprocessingml/2006/main" w:id="345" w:name="_Toc122608908"/>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2.2 Gỡ cài đặt</w:t>
      </w:r>
      <w:bookmarkEnd xmlns:w="http://schemas.openxmlformats.org/wordprocessingml/2006/main" w:id="315"/>
      <w:bookmarkEnd xmlns:w="http://schemas.openxmlformats.org/wordprocessingml/2006/main" w:id="316"/>
      <w:bookmarkEnd xmlns:w="http://schemas.openxmlformats.org/wordprocessingml/2006/main" w:id="317"/>
      <w:bookmarkEnd xmlns:w="http://schemas.openxmlformats.org/wordprocessingml/2006/main" w:id="318"/>
      <w:bookmarkEnd xmlns:w="http://schemas.openxmlformats.org/wordprocessingml/2006/main" w:id="319"/>
      <w:bookmarkEnd xmlns:w="http://schemas.openxmlformats.org/wordprocessingml/2006/main" w:id="320"/>
      <w:bookmarkEnd xmlns:w="http://schemas.openxmlformats.org/wordprocessingml/2006/main" w:id="321"/>
      <w:bookmarkEnd xmlns:w="http://schemas.openxmlformats.org/wordprocessingml/2006/main" w:id="322"/>
      <w:bookmarkEnd xmlns:w="http://schemas.openxmlformats.org/wordprocessingml/2006/main" w:id="323"/>
      <w:bookmarkEnd xmlns:w="http://schemas.openxmlformats.org/wordprocessingml/2006/main" w:id="324"/>
      <w:bookmarkEnd xmlns:w="http://schemas.openxmlformats.org/wordprocessingml/2006/main" w:id="325"/>
      <w:bookmarkEnd xmlns:w="http://schemas.openxmlformats.org/wordprocessingml/2006/main" w:id="326"/>
      <w:bookmarkEnd xmlns:w="http://schemas.openxmlformats.org/wordprocessingml/2006/main" w:id="327"/>
      <w:bookmarkEnd xmlns:w="http://schemas.openxmlformats.org/wordprocessingml/2006/main" w:id="328"/>
      <w:bookmarkEnd xmlns:w="http://schemas.openxmlformats.org/wordprocessingml/2006/main" w:id="329"/>
      <w:bookmarkEnd xmlns:w="http://schemas.openxmlformats.org/wordprocessingml/2006/main" w:id="330"/>
      <w:bookmarkEnd xmlns:w="http://schemas.openxmlformats.org/wordprocessingml/2006/main" w:id="331"/>
      <w:bookmarkEnd xmlns:w="http://schemas.openxmlformats.org/wordprocessingml/2006/main" w:id="332"/>
      <w:bookmarkEnd xmlns:w="http://schemas.openxmlformats.org/wordprocessingml/2006/main" w:id="333"/>
      <w:bookmarkEnd xmlns:w="http://schemas.openxmlformats.org/wordprocessingml/2006/main" w:id="334"/>
      <w:bookmarkEnd xmlns:w="http://schemas.openxmlformats.org/wordprocessingml/2006/main" w:id="335"/>
      <w:bookmarkEnd xmlns:w="http://schemas.openxmlformats.org/wordprocessingml/2006/main" w:id="336"/>
      <w:bookmarkEnd xmlns:w="http://schemas.openxmlformats.org/wordprocessingml/2006/main" w:id="337"/>
      <w:bookmarkEnd xmlns:w="http://schemas.openxmlformats.org/wordprocessingml/2006/main" w:id="338"/>
      <w:bookmarkEnd xmlns:w="http://schemas.openxmlformats.org/wordprocessingml/2006/main" w:id="339"/>
      <w:bookmarkEnd xmlns:w="http://schemas.openxmlformats.org/wordprocessingml/2006/main" w:id="340"/>
      <w:bookmarkEnd xmlns:w="http://schemas.openxmlformats.org/wordprocessingml/2006/main" w:id="341"/>
      <w:bookmarkEnd xmlns:w="http://schemas.openxmlformats.org/wordprocessingml/2006/main" w:id="342"/>
      <w:bookmarkEnd xmlns:w="http://schemas.openxmlformats.org/wordprocessingml/2006/main" w:id="343"/>
      <w:bookmarkEnd xmlns:w="http://schemas.openxmlformats.org/wordprocessingml/2006/main" w:id="344"/>
      <w:bookmarkEnd xmlns:w="http://schemas.openxmlformats.org/wordprocessingml/2006/main" w:id="345"/>
    </w:p>
    <w:p w14:paraId="02E8A3E1" w14:textId="387294FE" w:rsidR="00803113" w:rsidRPr="0029259B" w:rsidRDefault="00803113" w:rsidP="3C0BE9D9">
      <w:pPr>
        <w:rPr>
          <w:rFonts w:ascii="Arial" w:hAnsi="Arial" w:cs="Arial"/>
          <w:szCs w:val="18"/>
          <w:highlight w:val="yellow"/>
        </w:rPr>
      </w:pPr>
    </w:p>
    <w:p w14:paraId="77EC26DC" w14:textId="77777777" w:rsidR="007A5786" w:rsidRPr="0029259B" w:rsidRDefault="007A5786" w:rsidP="3C0BE9D9">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rPr>
        <w:t xml:space="preserve">Phần sau đây mô tả </w:t>
      </w:r>
      <w:r xmlns:w="http://schemas.openxmlformats.org/wordprocessingml/2006/main" w:rsidRPr="0029259B">
        <w:rPr>
          <w:rFonts w:ascii="Arial" w:hAnsi="Arial" w:cs="Arial"/>
          <w:color w:val="000000"/>
          <w:kern w:val="0"/>
          <w:szCs w:val="21"/>
        </w:rPr>
        <w:t xml:space="preserve">quy trình gỡ cài đặt </w:t>
      </w:r>
      <w:r xmlns:w="http://schemas.openxmlformats.org/wordprocessingml/2006/main" w:rsidRPr="0029259B">
        <w:rPr>
          <w:rFonts w:ascii="Arial" w:hAnsi="Arial" w:cs="Arial"/>
          <w:szCs w:val="18"/>
        </w:rPr>
        <w:t xml:space="preserve">ET-VPF.</w:t>
      </w:r>
    </w:p>
    <w:p w14:paraId="1D8ABA4F" w14:textId="77777777" w:rsidR="00263207" w:rsidRPr="0029259B" w:rsidRDefault="00263207" w:rsidP="3C0BE9D9">
      <w:pPr>
        <w:rPr>
          <w:rFonts w:ascii="Arial" w:hAnsi="Arial" w:cs="Arial"/>
          <w:szCs w:val="18"/>
          <w:highlight w:val="yellow"/>
        </w:rPr>
      </w:pPr>
    </w:p>
    <w:p w14:paraId="5F692529" w14:textId="70FF8B13" w:rsidR="00263207" w:rsidRPr="0029259B" w:rsidRDefault="00263207" w:rsidP="00D30948">
      <w:pPr xmlns:w="http://schemas.openxmlformats.org/wordprocessingml/2006/main">
        <w:pStyle w:val="ListParagraph"/>
        <w:numPr>
          <w:ilvl w:val="0"/>
          <w:numId w:val="35"/>
        </w:numPr>
        <w:rPr>
          <w:rFonts w:ascii="Arial" w:hAnsi="Arial" w:cs="Arial"/>
          <w:szCs w:val="18"/>
        </w:rPr>
      </w:pPr>
      <w:r xmlns:w="http://schemas.openxmlformats.org/wordprocessingml/2006/main" w:rsidRPr="0029259B">
        <w:rPr>
          <w:rFonts w:ascii="Arial" w:hAnsi="Arial" w:cs="Arial"/>
          <w:szCs w:val="18"/>
        </w:rPr>
        <w:t xml:space="preserve">Khởi động MATLAB, sau đó xóa thư mục </w:t>
      </w:r>
      <w:r xmlns:w="http://schemas.openxmlformats.org/wordprocessingml/2006/main" w:rsidRPr="0029259B">
        <w:rPr>
          <w:rFonts w:ascii="Arial" w:hAnsi="Arial" w:cs="Arial"/>
        </w:rPr>
        <w:t xml:space="preserve">ET-VPF (bao gồm cả hai đường dẫn được mô tả trong phần </w:t>
      </w:r>
      <w:r xmlns:w="http://schemas.openxmlformats.org/wordprocessingml/2006/main" w:rsidRPr="0029259B">
        <w:rPr>
          <w:rFonts w:ascii="Arial" w:hAnsi="Arial" w:cs="Arial"/>
          <w:b/>
          <w:bCs/>
        </w:rPr>
        <w:fldChar xmlns:w="http://schemas.openxmlformats.org/wordprocessingml/2006/main" w:fldCharType="begin"/>
      </w:r>
      <w:r xmlns:w="http://schemas.openxmlformats.org/wordprocessingml/2006/main" w:rsidRPr="0029259B">
        <w:rPr>
          <w:rFonts w:ascii="Arial" w:hAnsi="Arial" w:cs="Arial"/>
          <w:b/>
          <w:bCs/>
        </w:rPr>
        <w:instrText xmlns:w="http://schemas.openxmlformats.org/wordprocessingml/2006/main" xml:space="preserve"> REF _Ref97622605 \h  \* MERGEFORMAT </w:instrText>
      </w:r>
      <w:r xmlns:w="http://schemas.openxmlformats.org/wordprocessingml/2006/main" w:rsidRPr="0029259B">
        <w:rPr>
          <w:rFonts w:ascii="Arial" w:hAnsi="Arial" w:cs="Arial"/>
          <w:b/>
          <w:bCs/>
        </w:rPr>
        <w:fldChar xmlns:w="http://schemas.openxmlformats.org/wordprocessingml/2006/main" w:fldCharType="separate"/>
      </w:r>
      <w:r xmlns:w="http://schemas.openxmlformats.org/wordprocessingml/2006/main" w:rsidR="003C2150" w:rsidRPr="003C2150">
        <w:rPr>
          <w:rFonts w:ascii="Arial" w:hAnsi="Arial" w:cs="Arial"/>
          <w:b/>
          <w:bCs/>
        </w:rPr>
        <w:t xml:space="preserve">2.1 Cài đặt </w:t>
      </w:r>
      <w:r xmlns:w="http://schemas.openxmlformats.org/wordprocessingml/2006/main" w:rsidRPr="0029259B">
        <w:rPr>
          <w:rFonts w:ascii="Arial" w:hAnsi="Arial" w:cs="Arial"/>
          <w:b/>
          <w:bCs/>
        </w:rPr>
        <w:fldChar xmlns:w="http://schemas.openxmlformats.org/wordprocessingml/2006/main" w:fldCharType="end"/>
      </w:r>
      <w:r xmlns:w="http://schemas.openxmlformats.org/wordprocessingml/2006/main" w:rsidRPr="0029259B">
        <w:rPr>
          <w:rFonts w:ascii="Arial" w:hAnsi="Arial" w:cs="Arial"/>
        </w:rPr>
        <w:t xml:space="preserve">) trên hộp thoại [Đặt đường dẫn] </w:t>
      </w:r>
      <w:r xmlns:w="http://schemas.openxmlformats.org/wordprocessingml/2006/main" w:rsidRPr="0029259B">
        <w:rPr>
          <w:rFonts w:ascii="Arial" w:hAnsi="Arial" w:cs="Arial"/>
          <w:szCs w:val="18"/>
        </w:rPr>
        <w:t xml:space="preserve">.</w:t>
      </w:r>
    </w:p>
    <w:p w14:paraId="67C4DAE1" w14:textId="56335A73" w:rsidR="00263207" w:rsidRPr="0029259B" w:rsidRDefault="00263207" w:rsidP="3C0BE9D9">
      <w:pPr>
        <w:rPr>
          <w:rFonts w:ascii="Arial" w:hAnsi="Arial" w:cs="Arial"/>
          <w:szCs w:val="18"/>
        </w:rPr>
      </w:pPr>
    </w:p>
    <w:p w14:paraId="0B21D99A" w14:textId="01FDC634" w:rsidR="00263207" w:rsidRPr="0029259B" w:rsidRDefault="00263207" w:rsidP="00263207">
      <w:pPr>
        <w:jc w:val="center"/>
        <w:rPr>
          <w:rFonts w:ascii="Arial" w:hAnsi="Arial" w:cs="Arial"/>
          <w:szCs w:val="18"/>
        </w:rPr>
      </w:pPr>
      <w:r w:rsidRPr="0029259B">
        <w:rPr>
          <w:rFonts w:ascii="Arial" w:hAnsi="Arial" w:cs="Arial"/>
          <w:noProof/>
          <w:szCs w:val="18"/>
        </w:rPr>
        <w:drawing>
          <wp:inline distT="0" distB="0" distL="0" distR="0" wp14:anchorId="257C83E7" wp14:editId="24FFBCE1">
            <wp:extent cx="4963968" cy="2857500"/>
            <wp:effectExtent l="0" t="0" r="825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69732" cy="2860818"/>
                    </a:xfrm>
                    <a:prstGeom prst="rect">
                      <a:avLst/>
                    </a:prstGeom>
                  </pic:spPr>
                </pic:pic>
              </a:graphicData>
            </a:graphic>
          </wp:inline>
        </w:drawing>
      </w:r>
    </w:p>
    <w:p w14:paraId="7FA970C9" w14:textId="77777777" w:rsidR="00263207" w:rsidRPr="0029259B" w:rsidRDefault="00263207" w:rsidP="00263207">
      <w:pPr>
        <w:jc w:val="center"/>
        <w:rPr>
          <w:rFonts w:ascii="Arial" w:hAnsi="Arial" w:cs="Arial"/>
          <w:szCs w:val="18"/>
        </w:rPr>
      </w:pPr>
    </w:p>
    <w:p w14:paraId="1A4027D6" w14:textId="290C440F" w:rsidR="00D346D0" w:rsidRPr="0029259B" w:rsidRDefault="00263207" w:rsidP="00263207">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Gỡ bỏ thư mục ET-VPF</w:t>
      </w:r>
    </w:p>
    <w:p w14:paraId="5415933D" w14:textId="77777777" w:rsidR="00004D26" w:rsidRDefault="00004D26" w:rsidP="00004D26">
      <w:pPr>
        <w:pStyle w:val="Caption"/>
        <w:rPr>
          <w:rFonts w:ascii="Arial" w:hAnsi="Arial" w:cs="Arial"/>
          <w:i w:val="0"/>
          <w:iCs w:val="0"/>
          <w:color w:val="auto"/>
        </w:rPr>
      </w:pPr>
    </w:p>
    <w:p w14:paraId="512789E7" w14:textId="21A7CFF0" w:rsidR="00D346D0" w:rsidRPr="005A2AB2" w:rsidRDefault="00183B8B" w:rsidP="00D30948">
      <w:pPr xmlns:w="http://schemas.openxmlformats.org/wordprocessingml/2006/main">
        <w:pStyle w:val="Caption"/>
        <w:numPr>
          <w:ilvl w:val="0"/>
          <w:numId w:val="35"/>
        </w:numPr>
        <w:rPr>
          <w:rFonts w:ascii="Arial" w:hAnsi="Arial" w:cs="Arial"/>
          <w:i w:val="0"/>
          <w:iCs w:val="0"/>
          <w:color w:val="auto"/>
          <w:highlight w:val="yellow"/>
        </w:rPr>
      </w:pPr>
      <w:r xmlns:w="http://schemas.openxmlformats.org/wordprocessingml/2006/main" w:rsidR="00004D26" w:rsidRPr="005A2AB2">
        <w:rPr>
          <w:rFonts w:ascii="Arial" w:hAnsi="Arial" w:cs="Arial"/>
          <w:i w:val="0"/>
          <w:iCs w:val="0"/>
          <w:color w:val="auto"/>
          <w:highlight w:val="yellow"/>
        </w:rPr>
        <w:t xml:space="preserve">Bạn cài đặt gói ET-VPF theo </w:t>
      </w:r>
      <w:commentRangeEnd xmlns:w="http://schemas.openxmlformats.org/wordprocessingml/2006/main" w:id="346"/>
      <w:r xmlns:w="http://schemas.openxmlformats.org/wordprocessingml/2006/main" w:rsidR="001F1C43">
        <w:rPr>
          <w:rStyle w:val="CommentReference"/>
          <w:i w:val="0"/>
          <w:iCs w:val="0"/>
          <w:color w:val="auto"/>
          <w:szCs w:val="20"/>
        </w:rPr>
        <w:commentReference xmlns:w="http://schemas.openxmlformats.org/wordprocessingml/2006/main" w:id="346"/>
      </w:r>
      <w:r xmlns:w="http://schemas.openxmlformats.org/wordprocessingml/2006/main">
        <w:rPr>
          <w:rFonts w:ascii="Arial" w:hAnsi="Arial" w:cs="Arial"/>
          <w:i w:val="0"/>
          <w:iCs w:val="0"/>
          <w:color w:val="auto"/>
          <w:highlight w:val="yellow"/>
        </w:rPr>
        <w:t xml:space="preserve">các </w:t>
      </w:r>
      <w:commentRangeStart xmlns:w="http://schemas.openxmlformats.org/wordprocessingml/2006/main" w:id="346"/>
      <w:r xmlns:w="http://schemas.openxmlformats.org/wordprocessingml/2006/main" w:rsidR="00DB6E98">
        <w:rPr>
          <w:rFonts w:ascii="Arial" w:hAnsi="Arial" w:cs="Arial"/>
          <w:i w:val="0"/>
          <w:iCs w:val="0"/>
          <w:color w:val="auto"/>
          <w:highlight w:val="yellow"/>
        </w:rPr>
        <w:t xml:space="preserve">bước sau:</w:t>
      </w:r>
      <w:bookmarkStart xmlns:w="http://schemas.openxmlformats.org/wordprocessingml/2006/main" w:id="347" w:name="V10000_Installer_003"/>
      <w:bookmarkEnd xmlns:w="http://schemas.openxmlformats.org/wordprocessingml/2006/main" w:id="347"/>
    </w:p>
    <w:p w14:paraId="5B0AAC3A" w14:textId="2AAC3E4D" w:rsidR="00004D26" w:rsidRPr="00966C44" w:rsidRDefault="00004D26" w:rsidP="00004D26">
      <w:pPr xmlns:w="http://schemas.openxmlformats.org/wordprocessingml/2006/main">
        <w:pStyle w:val="ListParagraph"/>
        <w:numPr>
          <w:ilvl w:val="0"/>
          <w:numId w:val="44"/>
        </w:numPr>
        <w:rPr>
          <w:rFonts w:ascii="Arial" w:hAnsi="Arial" w:cs="Arial"/>
          <w:highlight w:val="yellow"/>
        </w:rPr>
      </w:pPr>
      <w:r xmlns:w="http://schemas.openxmlformats.org/wordprocessingml/2006/main" w:rsidRPr="00616013">
        <w:rPr>
          <w:rFonts w:ascii="Arial" w:hAnsi="Arial" w:cs="Arial"/>
          <w:b/>
          <w:bCs/>
          <w:highlight w:val="yellow"/>
        </w:rPr>
        <w:t xml:space="preserve">Bước 1: </w:t>
      </w:r>
      <w:r xmlns:w="http://schemas.openxmlformats.org/wordprocessingml/2006/main" w:rsidR="00966C44" w:rsidRPr="00966C44">
        <w:rPr>
          <w:rFonts w:ascii="Arial" w:hAnsi="Arial" w:cs="Arial"/>
          <w:highlight w:val="yellow"/>
        </w:rPr>
        <w:t xml:space="preserve">Click đúp vào Uninst_ETVPF_&lt;thông tin phiên bản&gt;.exe để bắt đầu gỡ cài đặt gói ET-VPF.</w:t>
      </w:r>
    </w:p>
    <w:p w14:paraId="245DF5FF" w14:textId="165DABD7" w:rsidR="00004D26" w:rsidRDefault="00004D26" w:rsidP="00966C44">
      <w:pPr xmlns:w="http://schemas.openxmlformats.org/wordprocessingml/2006/main">
        <w:pStyle w:val="ListParagraph"/>
        <w:numPr>
          <w:ilvl w:val="0"/>
          <w:numId w:val="44"/>
        </w:numPr>
        <w:rPr>
          <w:rFonts w:ascii="Arial" w:hAnsi="Arial" w:cs="Arial"/>
          <w:highlight w:val="yellow"/>
        </w:rPr>
      </w:pPr>
      <w:r xmlns:w="http://schemas.openxmlformats.org/wordprocessingml/2006/main" w:rsidRPr="00616013">
        <w:rPr>
          <w:rFonts w:ascii="Arial" w:hAnsi="Arial" w:cs="Arial"/>
          <w:b/>
          <w:bCs/>
          <w:highlight w:val="yellow"/>
        </w:rPr>
        <w:t xml:space="preserve">Bước 2: </w:t>
      </w:r>
      <w:r xmlns:w="http://schemas.openxmlformats.org/wordprocessingml/2006/main" w:rsidR="00966C44" w:rsidRPr="00966C44">
        <w:rPr>
          <w:rFonts w:ascii="Arial" w:hAnsi="Arial" w:cs="Arial"/>
          <w:highlight w:val="yellow"/>
        </w:rPr>
        <w:t xml:space="preserve">Thực hiện từng bước gỡ cài đặt gói ET-VPF như hình bên dưới.</w:t>
      </w:r>
    </w:p>
    <w:p w14:paraId="48EB59C3" w14:textId="551AFCD9" w:rsidR="001F1C43" w:rsidRDefault="001F1C43" w:rsidP="006402AE">
      <w:pPr>
        <w:rPr>
          <w:rFonts w:ascii="Arial" w:hAnsi="Arial" w:cs="Arial"/>
          <w:highlight w:val="yellow"/>
        </w:rPr>
      </w:pPr>
    </w:p>
    <w:p w14:paraId="0762FB62" w14:textId="556CA82A" w:rsidR="00CD48E6" w:rsidRDefault="00CD48E6" w:rsidP="00CD48E6">
      <w:pPr>
        <w:jc w:val="center"/>
        <w:rPr>
          <w:rFonts w:ascii="Arial" w:hAnsi="Arial" w:cs="Arial"/>
          <w:highlight w:val="yellow"/>
        </w:rPr>
      </w:pPr>
      <w:r>
        <w:rPr>
          <w:rFonts w:ascii="Arial" w:hAnsi="Arial" w:cs="Arial"/>
          <w:noProof/>
        </w:rPr>
        <w:drawing>
          <wp:inline distT="0" distB="0" distL="0" distR="0" wp14:anchorId="1641CE61" wp14:editId="2717C1A5">
            <wp:extent cx="3097036" cy="1127858"/>
            <wp:effectExtent l="0" t="0" r="8255"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97036" cy="1127858"/>
                    </a:xfrm>
                    <a:prstGeom prst="rect">
                      <a:avLst/>
                    </a:prstGeom>
                  </pic:spPr>
                </pic:pic>
              </a:graphicData>
            </a:graphic>
          </wp:inline>
        </w:drawing>
      </w:r>
    </w:p>
    <w:p w14:paraId="447C2933" w14:textId="2ECE6FEC" w:rsidR="00CD48E6" w:rsidRDefault="00CD48E6" w:rsidP="00CD48E6">
      <w:pPr>
        <w:jc w:val="center"/>
        <w:rPr>
          <w:rFonts w:ascii="Arial" w:hAnsi="Arial" w:cs="Arial"/>
          <w:highlight w:val="yellow"/>
        </w:rPr>
      </w:pPr>
    </w:p>
    <w:p w14:paraId="40A87A04" w14:textId="44249E1E" w:rsidR="00CD48E6" w:rsidRPr="00CD48E6" w:rsidRDefault="00CD48E6" w:rsidP="00CD48E6">
      <w:pPr xmlns:w="http://schemas.openxmlformats.org/wordprocessingml/2006/main">
        <w:pStyle w:val="Caption"/>
        <w:jc w:val="center"/>
        <w:rPr>
          <w:rFonts w:ascii="Arial" w:hAnsi="Arial" w:cs="Arial"/>
          <w:b/>
          <w:bCs/>
          <w:color w:val="auto"/>
          <w:highlight w:val="yellow"/>
        </w:rPr>
      </w:pPr>
      <w:r xmlns:w="http://schemas.openxmlformats.org/wordprocessingml/2006/main" w:rsidRPr="00CD48E6">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2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4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Pr="00CD48E6">
        <w:rPr>
          <w:rFonts w:ascii="Arial" w:hAnsi="Arial" w:cs="Arial"/>
          <w:b/>
          <w:bCs/>
          <w:color w:val="auto"/>
          <w:highlight w:val="yellow"/>
        </w:rPr>
        <w:t xml:space="preserve">Thông báo xác nhận gỡ cài đặt</w:t>
      </w:r>
    </w:p>
    <w:p w14:paraId="2B6A078A" w14:textId="77777777" w:rsidR="00CD48E6" w:rsidRDefault="00CD48E6" w:rsidP="006402AE">
      <w:pPr>
        <w:rPr>
          <w:rFonts w:ascii="Arial" w:hAnsi="Arial" w:cs="Arial"/>
          <w:highlight w:val="yellow"/>
        </w:rPr>
      </w:pPr>
    </w:p>
    <w:p w14:paraId="671E7439" w14:textId="304B669E" w:rsidR="006402AE" w:rsidRDefault="006402AE" w:rsidP="006402AE">
      <w:pPr>
        <w:jc w:val="center"/>
        <w:rPr>
          <w:rFonts w:ascii="Arial" w:hAnsi="Arial" w:cs="Arial"/>
          <w:highlight w:val="yellow"/>
        </w:rPr>
      </w:pPr>
      <w:r>
        <w:rPr>
          <w:rFonts w:ascii="Arial" w:hAnsi="Arial" w:cs="Arial"/>
          <w:noProof/>
        </w:rPr>
        <w:lastRenderedPageBreak/>
        <w:drawing>
          <wp:inline distT="0" distB="0" distL="0" distR="0" wp14:anchorId="0579D5D7" wp14:editId="5BE30BE0">
            <wp:extent cx="6858000" cy="2640965"/>
            <wp:effectExtent l="0" t="0" r="0" b="698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2640965"/>
                    </a:xfrm>
                    <a:prstGeom prst="rect">
                      <a:avLst/>
                    </a:prstGeom>
                  </pic:spPr>
                </pic:pic>
              </a:graphicData>
            </a:graphic>
          </wp:inline>
        </w:drawing>
      </w:r>
    </w:p>
    <w:p w14:paraId="57AC97DC" w14:textId="77777777" w:rsidR="006402AE" w:rsidRDefault="006402AE" w:rsidP="006402AE">
      <w:pPr>
        <w:jc w:val="center"/>
        <w:rPr>
          <w:rFonts w:ascii="Arial" w:hAnsi="Arial" w:cs="Arial"/>
          <w:highlight w:val="yellow"/>
        </w:rPr>
      </w:pPr>
    </w:p>
    <w:p w14:paraId="6405DB92" w14:textId="1058699F" w:rsidR="006402AE" w:rsidRPr="006402AE" w:rsidRDefault="006402AE" w:rsidP="006402AE">
      <w:pPr xmlns:w="http://schemas.openxmlformats.org/wordprocessingml/2006/main">
        <w:pStyle w:val="Caption"/>
        <w:jc w:val="center"/>
        <w:rPr>
          <w:rFonts w:ascii="Arial" w:hAnsi="Arial" w:cs="Arial"/>
          <w:b/>
          <w:bCs/>
          <w:color w:val="auto"/>
          <w:highlight w:val="yellow"/>
        </w:rPr>
      </w:pPr>
      <w:r xmlns:w="http://schemas.openxmlformats.org/wordprocessingml/2006/main" w:rsidRPr="006402AE">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2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5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Pr="006402AE">
        <w:rPr>
          <w:rFonts w:ascii="Arial" w:hAnsi="Arial" w:cs="Arial"/>
          <w:b/>
          <w:bCs/>
          <w:color w:val="auto"/>
          <w:highlight w:val="yellow"/>
        </w:rPr>
        <w:t xml:space="preserve">Quy trình gỡ cài đặt</w:t>
      </w:r>
    </w:p>
    <w:p w14:paraId="5F53E709" w14:textId="77777777" w:rsidR="006402AE" w:rsidRPr="006402AE" w:rsidRDefault="006402AE" w:rsidP="006402AE">
      <w:pPr>
        <w:rPr>
          <w:rFonts w:ascii="Arial" w:hAnsi="Arial" w:cs="Arial"/>
          <w:highlight w:val="yellow"/>
        </w:rPr>
      </w:pPr>
    </w:p>
    <w:p w14:paraId="40387AFC" w14:textId="2891C305" w:rsidR="00004D26" w:rsidRPr="00966C44" w:rsidRDefault="00004D26" w:rsidP="00004D26">
      <w:pPr xmlns:w="http://schemas.openxmlformats.org/wordprocessingml/2006/main">
        <w:pStyle w:val="ListParagraph"/>
        <w:numPr>
          <w:ilvl w:val="0"/>
          <w:numId w:val="44"/>
        </w:numPr>
        <w:rPr>
          <w:rFonts w:ascii="Arial" w:hAnsi="Arial" w:cs="Arial"/>
          <w:highlight w:val="yellow"/>
        </w:rPr>
      </w:pPr>
      <w:r xmlns:w="http://schemas.openxmlformats.org/wordprocessingml/2006/main" w:rsidRPr="00616013">
        <w:rPr>
          <w:rFonts w:ascii="Arial" w:hAnsi="Arial" w:cs="Arial"/>
          <w:b/>
          <w:bCs/>
          <w:highlight w:val="yellow"/>
        </w:rPr>
        <w:t xml:space="preserve">Bước 3: </w:t>
      </w:r>
      <w:r xmlns:w="http://schemas.openxmlformats.org/wordprocessingml/2006/main" w:rsidR="00966C44" w:rsidRPr="00966C44">
        <w:rPr>
          <w:rFonts w:ascii="Arial" w:hAnsi="Arial" w:cs="Arial"/>
          <w:highlight w:val="yellow"/>
        </w:rPr>
        <w:t xml:space="preserve">Kiểm tra thư mục “&lt;Thư mục cài đặt ET-VPF&gt;\&lt;thông tin phiên bản&gt;” và “Uninst_ETVPF_&lt;thông tin phiên bản&gt;.exe” đã bị xóa. Nếu chúng bị xóa, việc gỡ cài đặt gói ET-VPF đã thành công.</w:t>
      </w:r>
    </w:p>
    <w:p w14:paraId="2183DAFB" w14:textId="6790135F" w:rsidR="00966C44" w:rsidRDefault="00966C44" w:rsidP="00966C44">
      <w:pPr>
        <w:ind w:left="720"/>
        <w:rPr>
          <w:rFonts w:ascii="Arial" w:hAnsi="Arial" w:cs="Arial"/>
          <w:highlight w:val="yellow"/>
        </w:rPr>
      </w:pPr>
    </w:p>
    <w:p w14:paraId="1D441076" w14:textId="0B069598" w:rsidR="00B168A9" w:rsidRDefault="00B168A9" w:rsidP="00966C44">
      <w:pPr xmlns:w="http://schemas.openxmlformats.org/wordprocessingml/2006/main">
        <w:ind w:left="720"/>
        <w:rPr>
          <w:rFonts w:ascii="Arial" w:hAnsi="Arial" w:cs="Arial"/>
          <w:szCs w:val="18"/>
          <w:highlight w:val="yellow"/>
        </w:rPr>
      </w:pPr>
      <w:r xmlns:w="http://schemas.openxmlformats.org/wordprocessingml/2006/main" w:rsidRPr="00B168A9">
        <w:rPr>
          <w:rFonts w:ascii="Arial" w:hAnsi="Arial" w:cs="Arial"/>
          <w:szCs w:val="18"/>
          <w:highlight w:val="yellow"/>
        </w:rPr>
        <w:t xml:space="preserve">Ghi chú </w:t>
      </w:r>
      <w:r xmlns:w="http://schemas.openxmlformats.org/wordprocessingml/2006/main" w:rsidRPr="00B168A9">
        <w:rPr>
          <w:rFonts w:ascii="Arial" w:hAnsi="Arial" w:cs="Arial"/>
          <w:szCs w:val="18"/>
          <w:highlight w:val="yellow"/>
        </w:rPr>
        <w:tab xmlns:w="http://schemas.openxmlformats.org/wordprocessingml/2006/main"/>
      </w:r>
      <w:r xmlns:w="http://schemas.openxmlformats.org/wordprocessingml/2006/main">
        <w:rPr>
          <w:rFonts w:ascii="Arial" w:hAnsi="Arial" w:cs="Arial"/>
          <w:szCs w:val="18"/>
          <w:highlight w:val="yellow"/>
        </w:rPr>
        <w:tab xmlns:w="http://schemas.openxmlformats.org/wordprocessingml/2006/main"/>
      </w:r>
      <w:r xmlns:w="http://schemas.openxmlformats.org/wordprocessingml/2006/main" w:rsidRPr="00B168A9">
        <w:rPr>
          <w:rFonts w:ascii="Arial" w:hAnsi="Arial" w:cs="Arial"/>
          <w:szCs w:val="18"/>
          <w:highlight w:val="yellow"/>
        </w:rPr>
        <w:t xml:space="preserve">Nếu (2) được thực hiện trước (1) ở trên, một cảnh báo sẽ được hiển thị vào lần khởi động MATLAB tiếp theo </w:t>
      </w:r>
      <w:bookmarkStart xmlns:w="http://schemas.openxmlformats.org/wordprocessingml/2006/main" w:id="348" w:name="V10000_Installer_004"/>
      <w:bookmarkEnd xmlns:w="http://schemas.openxmlformats.org/wordprocessingml/2006/main" w:id="348"/>
      <w:r xmlns:w="http://schemas.openxmlformats.org/wordprocessingml/2006/main" w:rsidRPr="00B168A9">
        <w:rPr>
          <w:rFonts w:ascii="Arial" w:hAnsi="Arial" w:cs="Arial"/>
          <w:szCs w:val="18"/>
          <w:highlight w:val="yellow"/>
        </w:rPr>
        <w:t xml:space="preserve">.</w:t>
      </w:r>
    </w:p>
    <w:p w14:paraId="0F194F21" w14:textId="77777777" w:rsidR="00B168A9" w:rsidRPr="00494F6C" w:rsidRDefault="00B168A9" w:rsidP="00966C44">
      <w:pPr>
        <w:ind w:left="720"/>
        <w:rPr>
          <w:rFonts w:ascii="Arial" w:hAnsi="Arial" w:cs="Arial"/>
        </w:rPr>
      </w:pPr>
    </w:p>
    <w:p w14:paraId="390E36AF" w14:textId="65276C06" w:rsidR="00494F6C" w:rsidRPr="00494F6C" w:rsidRDefault="00494F6C" w:rsidP="00494F6C">
      <w:pPr xmlns:w="http://schemas.openxmlformats.org/wordprocessingml/2006/main">
        <w:pStyle w:val="Caption"/>
        <w:numPr>
          <w:ilvl w:val="0"/>
          <w:numId w:val="35"/>
        </w:numPr>
        <w:rPr>
          <w:rFonts w:ascii="Arial" w:hAnsi="Arial" w:cs="Arial"/>
          <w:i w:val="0"/>
          <w:iCs w:val="0"/>
          <w:color w:val="auto"/>
          <w:highlight w:val="yellow"/>
        </w:rPr>
      </w:pPr>
      <w:commentRangeStart xmlns:w="http://schemas.openxmlformats.org/wordprocessingml/2006/main" w:id="349"/>
      <w:r xmlns:w="http://schemas.openxmlformats.org/wordprocessingml/2006/main" w:rsidRPr="00494F6C">
        <w:rPr>
          <w:rFonts w:ascii="Arial" w:hAnsi="Arial" w:cs="Arial"/>
          <w:i w:val="0"/>
          <w:iCs w:val="0"/>
          <w:color w:val="auto"/>
          <w:highlight w:val="yellow"/>
        </w:rPr>
        <w:t xml:space="preserve">Gỡ cài đặt danh mục ET-VPF trong cửa sổ Trình duyệt Thư viện Simulink theo các bước sau:</w:t>
      </w:r>
      <w:commentRangeEnd xmlns:w="http://schemas.openxmlformats.org/wordprocessingml/2006/main" w:id="349"/>
      <w:r xmlns:w="http://schemas.openxmlformats.org/wordprocessingml/2006/main" w:rsidR="003B09DD">
        <w:rPr>
          <w:rStyle w:val="CommentReference"/>
          <w:i w:val="0"/>
          <w:iCs w:val="0"/>
          <w:color w:val="auto"/>
          <w:szCs w:val="20"/>
        </w:rPr>
        <w:commentReference xmlns:w="http://schemas.openxmlformats.org/wordprocessingml/2006/main" w:id="349"/>
      </w:r>
    </w:p>
    <w:p w14:paraId="27080ADB" w14:textId="7E999649" w:rsidR="00FF6DBD" w:rsidRPr="00BF191A" w:rsidRDefault="00FF6DBD" w:rsidP="00FF6DBD">
      <w:pPr xmlns:w="http://schemas.openxmlformats.org/wordprocessingml/2006/main">
        <w:pStyle w:val="ListParagraph"/>
        <w:rPr>
          <w:rFonts w:ascii="Arial" w:hAnsi="Arial" w:cs="Arial"/>
          <w:szCs w:val="18"/>
          <w:highlight w:val="yellow"/>
        </w:rPr>
      </w:pPr>
      <w:r xmlns:w="http://schemas.openxmlformats.org/wordprocessingml/2006/main" w:rsidRPr="00BF191A">
        <w:rPr>
          <w:rFonts w:ascii="Arial" w:hAnsi="Arial" w:cs="Arial"/>
          <w:szCs w:val="18"/>
          <w:highlight w:val="yellow"/>
        </w:rPr>
        <w:t xml:space="preserve">Thực hiện lệnh sau từ cửa sổ lệnh MATLAB để xóa danh mục ETVPF trong cửa sổ Trình duyệt thư viện MATLAB Simulink.</w:t>
      </w:r>
    </w:p>
    <w:p w14:paraId="4EECDD0B" w14:textId="087EC1CA" w:rsidR="00B8343A" w:rsidRPr="00173D70" w:rsidRDefault="00B8343A" w:rsidP="00173D70">
      <w:pPr xmlns:w="http://schemas.openxmlformats.org/wordprocessingml/2006/main">
        <w:pStyle w:val="ListParagraph"/>
        <w:rPr>
          <w:rFonts w:ascii="Arial" w:hAnsi="Arial" w:cs="Arial"/>
          <w:szCs w:val="18"/>
        </w:rPr>
      </w:pPr>
      <w:r xmlns:w="http://schemas.openxmlformats.org/wordprocessingml/2006/main" w:rsidRPr="00BF191A">
        <w:rPr>
          <w:rFonts w:ascii="Arial" w:hAnsi="Arial" w:cs="Arial"/>
          <w:szCs w:val="18"/>
          <w:highlight w:val="yellow"/>
        </w:rPr>
        <w:t xml:space="preserve">Ở đây “&gt;&gt;” biểu thị dấu nhắc lệnh và “[Enter]” biểu thị mục nhập của phím Enter.</w:t>
      </w:r>
    </w:p>
    <w:p w14:paraId="19B089B1" w14:textId="5EF34E77" w:rsidR="00173D70" w:rsidRDefault="00173D70" w:rsidP="00173D70">
      <w:pPr>
        <w:rPr>
          <w:rFonts w:ascii="Arial" w:hAnsi="Arial" w:cs="Arial"/>
          <w:i/>
          <w:iCs/>
        </w:rPr>
      </w:pPr>
      <w:r w:rsidRPr="0029259B">
        <w:rPr>
          <w:rFonts w:ascii="Arial" w:hAnsi="Arial" w:cs="Arial"/>
          <w:noProof/>
          <w:highlight w:val="yellow"/>
          <w:lang w:eastAsia="en-US"/>
        </w:rPr>
        <mc:AlternateContent>
          <mc:Choice Requires="wps">
            <w:drawing>
              <wp:anchor distT="0" distB="0" distL="114300" distR="114300" simplePos="0" relativeHeight="251687936" behindDoc="0" locked="0" layoutInCell="1" allowOverlap="1" wp14:anchorId="37160F7C" wp14:editId="54DFC4B4">
                <wp:simplePos x="0" y="0"/>
                <wp:positionH relativeFrom="column">
                  <wp:posOffset>906090</wp:posOffset>
                </wp:positionH>
                <wp:positionV relativeFrom="paragraph">
                  <wp:posOffset>70485</wp:posOffset>
                </wp:positionV>
                <wp:extent cx="3648075" cy="272415"/>
                <wp:effectExtent l="0" t="0" r="28575" b="1333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057484A" w14:textId="060CC774" w:rsidR="00173D70" w:rsidRPr="00A65845" w:rsidRDefault="00173D70" w:rsidP="00173D70">
                            <w:pPr>
                              <w:rPr>
                                <w:rFonts w:ascii="Arial" w:hAnsi="Arial" w:cs="Arial"/>
                                <w:sz w:val="20"/>
                              </w:rPr>
                            </w:pPr>
                            <w:r w:rsidRPr="00173D70">
                              <w:rPr>
                                <w:rFonts w:ascii="Arial" w:hAnsi="Arial" w:cs="Arial"/>
                                <w:sz w:val="20"/>
                                <w:highlight w:val="yellow"/>
                              </w:rPr>
                              <w:t>&gt;&gt; refresh(LibraryBrowser.LibraryBrowser2) [Enter]</w:t>
                            </w:r>
                          </w:p>
                          <w:p w14:paraId="5F7D24A2" w14:textId="77777777" w:rsidR="00173D70" w:rsidRPr="00A65845" w:rsidRDefault="00173D70" w:rsidP="00173D70">
                            <w:pPr>
                              <w:rPr>
                                <w:rFonts w:ascii="Arial" w:hAnsi="Arial"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60F7C" id="Rectangle 69" o:spid="_x0000_s1028" style="position:absolute;left:0;text-align:left;margin-left:71.35pt;margin-top:5.55pt;width:287.25pt;height:21.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">
                <v:shadow opacity=".5" offset="6pt,6pt"/>
                <v:textbox>
                  <w:txbxContent>
                    <w:p w14:paraId="7057484A" w14:textId="060CC774" w:rsidR="00173D70" w:rsidRPr="00A65845" w:rsidRDefault="00173D70" w:rsidP="00173D70">
                      <w:pPr>
                        <w:rPr>
                          <w:rFonts w:ascii="Arial" w:hAnsi="Arial" w:cs="Arial"/>
                          <w:sz w:val="20"/>
                        </w:rPr>
                      </w:pPr>
                      <w:r w:rsidRPr="00173D70">
                        <w:rPr>
                          <w:rFonts w:ascii="Arial" w:hAnsi="Arial" w:cs="Arial"/>
                          <w:sz w:val="20"/>
                          <w:highlight w:val="yellow"/>
                        </w:rPr>
                        <w:t>&gt;&gt; refresh(LibraryBrowser.LibraryBrowser2) [Enter]</w:t>
                      </w:r>
                    </w:p>
                    <w:p w14:paraId="5F7D24A2" w14:textId="77777777" w:rsidR="00173D70" w:rsidRPr="00A65845" w:rsidRDefault="00173D70" w:rsidP="00173D70">
                      <w:pPr>
                        <w:rPr>
                          <w:rFonts w:ascii="Arial" w:hAnsi="Arial" w:cs="Arial"/>
                          <w:sz w:val="20"/>
                        </w:rPr>
                      </w:pPr>
                    </w:p>
                  </w:txbxContent>
                </v:textbox>
              </v:rect>
            </w:pict>
          </mc:Fallback>
        </mc:AlternateContent>
      </w:r>
    </w:p>
    <w:p w14:paraId="03FCD153" w14:textId="21DAB2DE" w:rsidR="00173D70" w:rsidRDefault="00173D70" w:rsidP="00173D70">
      <w:pPr>
        <w:rPr>
          <w:rFonts w:ascii="Arial" w:hAnsi="Arial" w:cs="Arial"/>
          <w:i/>
          <w:iCs/>
        </w:rPr>
      </w:pPr>
    </w:p>
    <w:p w14:paraId="63DB9274" w14:textId="146CCFAF" w:rsidR="00173D70" w:rsidRDefault="00173D70" w:rsidP="00173D70">
      <w:pPr>
        <w:rPr>
          <w:rFonts w:ascii="Arial" w:hAnsi="Arial" w:cs="Arial"/>
          <w:i/>
          <w:iCs/>
        </w:rPr>
      </w:pPr>
    </w:p>
    <w:p w14:paraId="0EF2E0C7" w14:textId="086DA433" w:rsidR="002E4E7E" w:rsidRDefault="002E4E7E" w:rsidP="002E4E7E">
      <w:pPr xmlns:w="http://schemas.openxmlformats.org/wordprocessingml/2006/main">
        <w:ind w:left="720"/>
        <w:rPr>
          <w:rFonts w:ascii="Arial" w:hAnsi="Arial" w:cs="Arial"/>
          <w:szCs w:val="18"/>
          <w:highlight w:val="yellow"/>
        </w:rPr>
      </w:pPr>
      <w:r xmlns:w="http://schemas.openxmlformats.org/wordprocessingml/2006/main" w:rsidRPr="00B168A9">
        <w:rPr>
          <w:rFonts w:ascii="Arial" w:hAnsi="Arial" w:cs="Arial"/>
          <w:szCs w:val="18"/>
          <w:highlight w:val="yellow"/>
        </w:rPr>
        <w:t xml:space="preserve">Lưu ý </w:t>
      </w:r>
      <w:r xmlns:w="http://schemas.openxmlformats.org/wordprocessingml/2006/main" w:rsidRPr="00B168A9">
        <w:rPr>
          <w:rFonts w:ascii="Arial" w:hAnsi="Arial" w:cs="Arial"/>
          <w:szCs w:val="18"/>
          <w:highlight w:val="yellow"/>
        </w:rPr>
        <w:tab xmlns:w="http://schemas.openxmlformats.org/wordprocessingml/2006/main"/>
      </w:r>
      <w:r xmlns:w="http://schemas.openxmlformats.org/wordprocessingml/2006/main">
        <w:rPr>
          <w:rFonts w:ascii="Arial" w:hAnsi="Arial" w:cs="Arial"/>
          <w:szCs w:val="18"/>
          <w:highlight w:val="yellow"/>
        </w:rPr>
        <w:tab xmlns:w="http://schemas.openxmlformats.org/wordprocessingml/2006/main"/>
      </w:r>
      <w:r xmlns:w="http://schemas.openxmlformats.org/wordprocessingml/2006/main" w:rsidRPr="00B168A9">
        <w:rPr>
          <w:rFonts w:ascii="Arial" w:hAnsi="Arial" w:cs="Arial"/>
          <w:szCs w:val="18"/>
          <w:highlight w:val="yellow"/>
        </w:rPr>
        <w:t xml:space="preserve">Nếu (3) được thực hiện trước (1) ở trên, một cảnh báo sẽ được hiển thị vào lần khởi động MATLAB tiếp theo.</w:t>
      </w:r>
    </w:p>
    <w:p w14:paraId="2D682226" w14:textId="77777777" w:rsidR="002E4E7E" w:rsidRDefault="002E4E7E" w:rsidP="00173D70">
      <w:pPr>
        <w:rPr>
          <w:rFonts w:ascii="Arial" w:hAnsi="Arial" w:cs="Arial"/>
          <w:i/>
          <w:iCs/>
        </w:rPr>
      </w:pPr>
    </w:p>
    <w:p w14:paraId="4AD21D55" w14:textId="4E016C09" w:rsidR="00AA306C" w:rsidRPr="0029259B" w:rsidRDefault="00AA306C" w:rsidP="00173D70">
      <w:pPr>
        <w:rPr>
          <w:rFonts w:ascii="Arial" w:hAnsi="Arial" w:cs="Arial"/>
          <w:i/>
          <w:iCs/>
        </w:rPr>
      </w:pPr>
      <w:r w:rsidRPr="0029259B">
        <w:rPr>
          <w:rFonts w:ascii="Arial" w:hAnsi="Arial" w:cs="Arial"/>
          <w:i/>
          <w:iCs/>
        </w:rPr>
        <w:br w:type="page"/>
      </w:r>
    </w:p>
    <w:p w14:paraId="20E790D1" w14:textId="79260943" w:rsidR="00803113" w:rsidRPr="0029259B" w:rsidRDefault="62DEA9B0" w:rsidP="3C0BE9D9">
      <w:pPr xmlns:w="http://schemas.openxmlformats.org/wordprocessingml/2006/main">
        <w:pStyle w:val="Heading1"/>
        <w:numPr>
          <w:ilvl w:val="0"/>
          <w:numId w:val="3"/>
        </w:numPr>
        <w:ind w:left="812" w:hangingChars="289" w:hanging="812"/>
        <w:rPr>
          <w:rFonts w:cs="Arial"/>
        </w:rPr>
      </w:pPr>
      <w:bookmarkStart xmlns:w="http://schemas.openxmlformats.org/wordprocessingml/2006/main" w:id="350" w:name="_Toc2060461680"/>
      <w:bookmarkStart xmlns:w="http://schemas.openxmlformats.org/wordprocessingml/2006/main" w:id="351" w:name="_Toc895542465"/>
      <w:bookmarkStart xmlns:w="http://schemas.openxmlformats.org/wordprocessingml/2006/main" w:id="352" w:name="_Toc117580432"/>
      <w:bookmarkStart xmlns:w="http://schemas.openxmlformats.org/wordprocessingml/2006/main" w:id="353" w:name="_Toc1716703779"/>
      <w:bookmarkStart xmlns:w="http://schemas.openxmlformats.org/wordprocessingml/2006/main" w:id="354" w:name="_Toc1366291551"/>
      <w:bookmarkStart xmlns:w="http://schemas.openxmlformats.org/wordprocessingml/2006/main" w:id="355" w:name="_Toc1072963407"/>
      <w:bookmarkStart xmlns:w="http://schemas.openxmlformats.org/wordprocessingml/2006/main" w:id="356" w:name="_Toc1241412914"/>
      <w:bookmarkStart xmlns:w="http://schemas.openxmlformats.org/wordprocessingml/2006/main" w:id="357" w:name="_Toc358215739"/>
      <w:bookmarkStart xmlns:w="http://schemas.openxmlformats.org/wordprocessingml/2006/main" w:id="358" w:name="_Toc1983628771"/>
      <w:bookmarkStart xmlns:w="http://schemas.openxmlformats.org/wordprocessingml/2006/main" w:id="359" w:name="_Toc687437941"/>
      <w:bookmarkStart xmlns:w="http://schemas.openxmlformats.org/wordprocessingml/2006/main" w:id="360" w:name="_Toc1525859981"/>
      <w:bookmarkStart xmlns:w="http://schemas.openxmlformats.org/wordprocessingml/2006/main" w:id="361" w:name="_Toc1556995250"/>
      <w:bookmarkStart xmlns:w="http://schemas.openxmlformats.org/wordprocessingml/2006/main" w:id="362" w:name="_Toc1546919684"/>
      <w:bookmarkStart xmlns:w="http://schemas.openxmlformats.org/wordprocessingml/2006/main" w:id="363" w:name="_Toc1715242498"/>
      <w:bookmarkStart xmlns:w="http://schemas.openxmlformats.org/wordprocessingml/2006/main" w:id="364" w:name="_Toc1267117178"/>
      <w:bookmarkStart xmlns:w="http://schemas.openxmlformats.org/wordprocessingml/2006/main" w:id="365" w:name="_Toc867459395"/>
      <w:bookmarkStart xmlns:w="http://schemas.openxmlformats.org/wordprocessingml/2006/main" w:id="366" w:name="_Toc615837449"/>
      <w:bookmarkStart xmlns:w="http://schemas.openxmlformats.org/wordprocessingml/2006/main" w:id="367" w:name="_Toc616189307"/>
      <w:bookmarkStart xmlns:w="http://schemas.openxmlformats.org/wordprocessingml/2006/main" w:id="368" w:name="_Toc479759366"/>
      <w:bookmarkStart xmlns:w="http://schemas.openxmlformats.org/wordprocessingml/2006/main" w:id="369" w:name="_Toc1029441737"/>
      <w:bookmarkStart xmlns:w="http://schemas.openxmlformats.org/wordprocessingml/2006/main" w:id="370" w:name="_Toc1173715376"/>
      <w:bookmarkStart xmlns:w="http://schemas.openxmlformats.org/wordprocessingml/2006/main" w:id="371" w:name="_Toc1545221251"/>
      <w:bookmarkStart xmlns:w="http://schemas.openxmlformats.org/wordprocessingml/2006/main" w:id="372" w:name="_Toc1690885227"/>
      <w:bookmarkStart xmlns:w="http://schemas.openxmlformats.org/wordprocessingml/2006/main" w:id="373" w:name="_Toc1159425773"/>
      <w:bookmarkStart xmlns:w="http://schemas.openxmlformats.org/wordprocessingml/2006/main" w:id="374" w:name="_Toc1445425267"/>
      <w:bookmarkStart xmlns:w="http://schemas.openxmlformats.org/wordprocessingml/2006/main" w:id="375" w:name="_Toc1694734197"/>
      <w:bookmarkStart xmlns:w="http://schemas.openxmlformats.org/wordprocessingml/2006/main" w:id="376" w:name="_Toc1943674519"/>
      <w:bookmarkStart xmlns:w="http://schemas.openxmlformats.org/wordprocessingml/2006/main" w:id="377" w:name="_Toc618984386"/>
      <w:bookmarkStart xmlns:w="http://schemas.openxmlformats.org/wordprocessingml/2006/main" w:id="378" w:name="_Toc1553465648"/>
      <w:bookmarkStart xmlns:w="http://schemas.openxmlformats.org/wordprocessingml/2006/main" w:id="379" w:name="_Toc430703124"/>
      <w:bookmarkStart xmlns:w="http://schemas.openxmlformats.org/wordprocessingml/2006/main" w:id="380" w:name="_Toc122608909"/>
      <w:r xmlns:w="http://schemas.openxmlformats.org/wordprocessingml/2006/main" w:rsidRPr="0029259B">
        <w:rPr>
          <w:rFonts w:cs="Arial"/>
          <w:sz w:val="28"/>
          <w:szCs w:val="28"/>
        </w:rPr>
        <w:lastRenderedPageBreak xmlns:w="http://schemas.openxmlformats.org/wordprocessingml/2006/main"/>
      </w:r>
      <w:r xmlns:w="http://schemas.openxmlformats.org/wordprocessingml/2006/main" w:rsidRPr="0029259B">
        <w:rPr>
          <w:rFonts w:cs="Arial"/>
          <w:sz w:val="28"/>
          <w:szCs w:val="28"/>
        </w:rPr>
        <w:t xml:space="preserve">CHỨC NĂNG</w:t>
      </w:r>
      <w:bookmarkEnd xmlns:w="http://schemas.openxmlformats.org/wordprocessingml/2006/main" w:id="276"/>
      <w:bookmarkEnd xmlns:w="http://schemas.openxmlformats.org/wordprocessingml/2006/main" w:id="277"/>
      <w:bookmarkEnd xmlns:w="http://schemas.openxmlformats.org/wordprocessingml/2006/main" w:id="278"/>
      <w:bookmarkEnd xmlns:w="http://schemas.openxmlformats.org/wordprocessingml/2006/main" w:id="350"/>
      <w:bookmarkEnd xmlns:w="http://schemas.openxmlformats.org/wordprocessingml/2006/main" w:id="351"/>
      <w:bookmarkEnd xmlns:w="http://schemas.openxmlformats.org/wordprocessingml/2006/main" w:id="352"/>
      <w:bookmarkEnd xmlns:w="http://schemas.openxmlformats.org/wordprocessingml/2006/main" w:id="353"/>
      <w:bookmarkEnd xmlns:w="http://schemas.openxmlformats.org/wordprocessingml/2006/main" w:id="354"/>
      <w:bookmarkEnd xmlns:w="http://schemas.openxmlformats.org/wordprocessingml/2006/main" w:id="355"/>
      <w:bookmarkEnd xmlns:w="http://schemas.openxmlformats.org/wordprocessingml/2006/main" w:id="356"/>
      <w:bookmarkEnd xmlns:w="http://schemas.openxmlformats.org/wordprocessingml/2006/main" w:id="357"/>
      <w:bookmarkEnd xmlns:w="http://schemas.openxmlformats.org/wordprocessingml/2006/main" w:id="358"/>
      <w:bookmarkEnd xmlns:w="http://schemas.openxmlformats.org/wordprocessingml/2006/main" w:id="359"/>
      <w:bookmarkEnd xmlns:w="http://schemas.openxmlformats.org/wordprocessingml/2006/main" w:id="360"/>
      <w:bookmarkEnd xmlns:w="http://schemas.openxmlformats.org/wordprocessingml/2006/main" w:id="361"/>
      <w:bookmarkEnd xmlns:w="http://schemas.openxmlformats.org/wordprocessingml/2006/main" w:id="362"/>
      <w:bookmarkEnd xmlns:w="http://schemas.openxmlformats.org/wordprocessingml/2006/main" w:id="363"/>
      <w:bookmarkEnd xmlns:w="http://schemas.openxmlformats.org/wordprocessingml/2006/main" w:id="364"/>
      <w:bookmarkEnd xmlns:w="http://schemas.openxmlformats.org/wordprocessingml/2006/main" w:id="365"/>
      <w:bookmarkEnd xmlns:w="http://schemas.openxmlformats.org/wordprocessingml/2006/main" w:id="366"/>
      <w:bookmarkEnd xmlns:w="http://schemas.openxmlformats.org/wordprocessingml/2006/main" w:id="367"/>
      <w:bookmarkEnd xmlns:w="http://schemas.openxmlformats.org/wordprocessingml/2006/main" w:id="368"/>
      <w:bookmarkEnd xmlns:w="http://schemas.openxmlformats.org/wordprocessingml/2006/main" w:id="369"/>
      <w:bookmarkEnd xmlns:w="http://schemas.openxmlformats.org/wordprocessingml/2006/main" w:id="370"/>
      <w:bookmarkEnd xmlns:w="http://schemas.openxmlformats.org/wordprocessingml/2006/main" w:id="371"/>
      <w:bookmarkEnd xmlns:w="http://schemas.openxmlformats.org/wordprocessingml/2006/main" w:id="372"/>
      <w:bookmarkEnd xmlns:w="http://schemas.openxmlformats.org/wordprocessingml/2006/main" w:id="373"/>
      <w:bookmarkEnd xmlns:w="http://schemas.openxmlformats.org/wordprocessingml/2006/main" w:id="374"/>
      <w:bookmarkEnd xmlns:w="http://schemas.openxmlformats.org/wordprocessingml/2006/main" w:id="375"/>
      <w:bookmarkEnd xmlns:w="http://schemas.openxmlformats.org/wordprocessingml/2006/main" w:id="376"/>
      <w:bookmarkEnd xmlns:w="http://schemas.openxmlformats.org/wordprocessingml/2006/main" w:id="377"/>
      <w:bookmarkEnd xmlns:w="http://schemas.openxmlformats.org/wordprocessingml/2006/main" w:id="378"/>
      <w:bookmarkEnd xmlns:w="http://schemas.openxmlformats.org/wordprocessingml/2006/main" w:id="379"/>
      <w:bookmarkEnd xmlns:w="http://schemas.openxmlformats.org/wordprocessingml/2006/main" w:id="380"/>
    </w:p>
    <w:p w14:paraId="6278CCF9" w14:textId="77777777" w:rsidR="00F4530D" w:rsidRPr="0029259B" w:rsidRDefault="00F4530D" w:rsidP="00803113">
      <w:pPr>
        <w:pStyle w:val="PlainText"/>
        <w:rPr>
          <w:rFonts w:ascii="Arial" w:hAnsi="Arial" w:cs="Arial"/>
          <w:szCs w:val="18"/>
        </w:rPr>
      </w:pPr>
    </w:p>
    <w:p w14:paraId="6EAB5E2B" w14:textId="436A1E75" w:rsidR="00803113" w:rsidRPr="0029259B" w:rsidRDefault="00803113" w:rsidP="00803113">
      <w:pPr xmlns:w="http://schemas.openxmlformats.org/wordprocessingml/2006/main">
        <w:pStyle w:val="PlainText"/>
        <w:rPr>
          <w:rFonts w:ascii="Arial" w:hAnsi="Arial" w:cs="Arial"/>
          <w:szCs w:val="18"/>
        </w:rPr>
      </w:pPr>
      <w:r xmlns:w="http://schemas.openxmlformats.org/wordprocessingml/2006/main" w:rsidR="004A5E88" w:rsidRPr="0029259B">
        <w:rPr>
          <w:rFonts w:ascii="Arial" w:hAnsi="Arial" w:cs="Arial"/>
          <w:kern w:val="0"/>
          <w:szCs w:val="18"/>
        </w:rPr>
        <w:t xml:space="preserve">Phần này </w:t>
      </w:r>
      <w:r xmlns:w="http://schemas.openxmlformats.org/wordprocessingml/2006/main" w:rsidRPr="0029259B">
        <w:rPr>
          <w:rFonts w:ascii="Arial" w:hAnsi="Arial" w:cs="Arial"/>
          <w:szCs w:val="18"/>
        </w:rPr>
        <w:t xml:space="preserve">mô </w:t>
      </w:r>
      <w:r xmlns:w="http://schemas.openxmlformats.org/wordprocessingml/2006/main" w:rsidRPr="0029259B">
        <w:rPr>
          <w:rFonts w:ascii="Arial" w:hAnsi="Arial" w:cs="Arial"/>
          <w:szCs w:val="18"/>
        </w:rPr>
        <w:t xml:space="preserve">tả các chức năng do ET-VPF cung cấp.</w:t>
      </w:r>
    </w:p>
    <w:p w14:paraId="1CFF53BE" w14:textId="77777777" w:rsidR="00803113" w:rsidRPr="0029259B" w:rsidRDefault="00803113" w:rsidP="00803113">
      <w:pPr>
        <w:pStyle w:val="PlainText"/>
        <w:rPr>
          <w:rFonts w:ascii="Arial" w:hAnsi="Arial" w:cs="Arial"/>
          <w:szCs w:val="18"/>
        </w:rPr>
      </w:pPr>
    </w:p>
    <w:p w14:paraId="3F487E76" w14:textId="4EFD110C" w:rsidR="00803113" w:rsidRPr="0029259B" w:rsidRDefault="62DEA9B0" w:rsidP="00803113">
      <w:pPr xmlns:w="http://schemas.openxmlformats.org/wordprocessingml/2006/main">
        <w:pStyle w:val="Heading2"/>
        <w:rPr>
          <w:rFonts w:cs="Arial"/>
        </w:rPr>
      </w:pPr>
      <w:bookmarkStart xmlns:w="http://schemas.openxmlformats.org/wordprocessingml/2006/main" w:id="381" w:name="_Toc320295256"/>
      <w:bookmarkStart xmlns:w="http://schemas.openxmlformats.org/wordprocessingml/2006/main" w:id="382" w:name="_Toc87373299"/>
      <w:bookmarkStart xmlns:w="http://schemas.openxmlformats.org/wordprocessingml/2006/main" w:id="383" w:name="_Toc94021759"/>
      <w:bookmarkStart xmlns:w="http://schemas.openxmlformats.org/wordprocessingml/2006/main" w:id="384" w:name="_Toc283262250"/>
      <w:bookmarkStart xmlns:w="http://schemas.openxmlformats.org/wordprocessingml/2006/main" w:id="385" w:name="_Toc468537496"/>
      <w:bookmarkStart xmlns:w="http://schemas.openxmlformats.org/wordprocessingml/2006/main" w:id="386" w:name="_Toc687632650"/>
      <w:bookmarkStart xmlns:w="http://schemas.openxmlformats.org/wordprocessingml/2006/main" w:id="387" w:name="_Toc1265726016"/>
      <w:bookmarkStart xmlns:w="http://schemas.openxmlformats.org/wordprocessingml/2006/main" w:id="388" w:name="_Toc1970480023"/>
      <w:bookmarkStart xmlns:w="http://schemas.openxmlformats.org/wordprocessingml/2006/main" w:id="389" w:name="_Toc313403115"/>
      <w:bookmarkStart xmlns:w="http://schemas.openxmlformats.org/wordprocessingml/2006/main" w:id="390" w:name="_Toc1119907831"/>
      <w:bookmarkStart xmlns:w="http://schemas.openxmlformats.org/wordprocessingml/2006/main" w:id="391" w:name="_Toc741830513"/>
      <w:bookmarkStart xmlns:w="http://schemas.openxmlformats.org/wordprocessingml/2006/main" w:id="392" w:name="_Toc951563663"/>
      <w:bookmarkStart xmlns:w="http://schemas.openxmlformats.org/wordprocessingml/2006/main" w:id="393" w:name="_Toc152320555"/>
      <w:bookmarkStart xmlns:w="http://schemas.openxmlformats.org/wordprocessingml/2006/main" w:id="394" w:name="_Toc939860296"/>
      <w:bookmarkStart xmlns:w="http://schemas.openxmlformats.org/wordprocessingml/2006/main" w:id="395" w:name="_Toc1794199446"/>
      <w:bookmarkStart xmlns:w="http://schemas.openxmlformats.org/wordprocessingml/2006/main" w:id="396" w:name="_Toc686196897"/>
      <w:bookmarkStart xmlns:w="http://schemas.openxmlformats.org/wordprocessingml/2006/main" w:id="397" w:name="_Toc1809847680"/>
      <w:bookmarkStart xmlns:w="http://schemas.openxmlformats.org/wordprocessingml/2006/main" w:id="398" w:name="_Toc1852811881"/>
      <w:bookmarkStart xmlns:w="http://schemas.openxmlformats.org/wordprocessingml/2006/main" w:id="399" w:name="_Toc1547649044"/>
      <w:bookmarkStart xmlns:w="http://schemas.openxmlformats.org/wordprocessingml/2006/main" w:id="400" w:name="_Toc1920950208"/>
      <w:bookmarkStart xmlns:w="http://schemas.openxmlformats.org/wordprocessingml/2006/main" w:id="401" w:name="_Toc600053055"/>
      <w:bookmarkStart xmlns:w="http://schemas.openxmlformats.org/wordprocessingml/2006/main" w:id="402" w:name="_Toc1695953129"/>
      <w:bookmarkStart xmlns:w="http://schemas.openxmlformats.org/wordprocessingml/2006/main" w:id="403" w:name="_Toc25756146"/>
      <w:bookmarkStart xmlns:w="http://schemas.openxmlformats.org/wordprocessingml/2006/main" w:id="404" w:name="_Toc1812142479"/>
      <w:bookmarkStart xmlns:w="http://schemas.openxmlformats.org/wordprocessingml/2006/main" w:id="405" w:name="_Toc1516528771"/>
      <w:bookmarkStart xmlns:w="http://schemas.openxmlformats.org/wordprocessingml/2006/main" w:id="406" w:name="_Toc542961608"/>
      <w:bookmarkStart xmlns:w="http://schemas.openxmlformats.org/wordprocessingml/2006/main" w:id="407" w:name="_Toc615072625"/>
      <w:bookmarkStart xmlns:w="http://schemas.openxmlformats.org/wordprocessingml/2006/main" w:id="408" w:name="_Toc1976471607"/>
      <w:bookmarkStart xmlns:w="http://schemas.openxmlformats.org/wordprocessingml/2006/main" w:id="409" w:name="_Toc2118866126"/>
      <w:bookmarkStart xmlns:w="http://schemas.openxmlformats.org/wordprocessingml/2006/main" w:id="410" w:name="_Toc1353813303"/>
      <w:bookmarkStart xmlns:w="http://schemas.openxmlformats.org/wordprocessingml/2006/main" w:id="411" w:name="_Toc535169335"/>
      <w:bookmarkStart xmlns:w="http://schemas.openxmlformats.org/wordprocessingml/2006/main" w:id="412" w:name="_Toc784606562"/>
      <w:bookmarkStart xmlns:w="http://schemas.openxmlformats.org/wordprocessingml/2006/main" w:id="413" w:name="_Toc372005890"/>
      <w:bookmarkStart xmlns:w="http://schemas.openxmlformats.org/wordprocessingml/2006/main" w:id="414" w:name="_Toc122608910"/>
      <w:r xmlns:w="http://schemas.openxmlformats.org/wordprocessingml/2006/main" w:rsidRPr="0029259B">
        <w:rPr>
          <w:rFonts w:cs="Arial"/>
        </w:rPr>
        <w:t xml:space="preserve">3.1 Tổng quan</w:t>
      </w:r>
      <w:bookmarkEnd xmlns:w="http://schemas.openxmlformats.org/wordprocessingml/2006/main" w:id="381"/>
      <w:bookmarkEnd xmlns:w="http://schemas.openxmlformats.org/wordprocessingml/2006/main" w:id="382"/>
      <w:bookmarkEnd xmlns:w="http://schemas.openxmlformats.org/wordprocessingml/2006/main" w:id="383"/>
      <w:bookmarkEnd xmlns:w="http://schemas.openxmlformats.org/wordprocessingml/2006/main" w:id="384"/>
      <w:bookmarkEnd xmlns:w="http://schemas.openxmlformats.org/wordprocessingml/2006/main" w:id="385"/>
      <w:bookmarkEnd xmlns:w="http://schemas.openxmlformats.org/wordprocessingml/2006/main" w:id="386"/>
      <w:bookmarkEnd xmlns:w="http://schemas.openxmlformats.org/wordprocessingml/2006/main" w:id="387"/>
      <w:bookmarkEnd xmlns:w="http://schemas.openxmlformats.org/wordprocessingml/2006/main" w:id="388"/>
      <w:bookmarkEnd xmlns:w="http://schemas.openxmlformats.org/wordprocessingml/2006/main" w:id="389"/>
      <w:bookmarkEnd xmlns:w="http://schemas.openxmlformats.org/wordprocessingml/2006/main" w:id="390"/>
      <w:bookmarkEnd xmlns:w="http://schemas.openxmlformats.org/wordprocessingml/2006/main" w:id="391"/>
      <w:bookmarkEnd xmlns:w="http://schemas.openxmlformats.org/wordprocessingml/2006/main" w:id="392"/>
      <w:bookmarkEnd xmlns:w="http://schemas.openxmlformats.org/wordprocessingml/2006/main" w:id="393"/>
      <w:bookmarkEnd xmlns:w="http://schemas.openxmlformats.org/wordprocessingml/2006/main" w:id="394"/>
      <w:bookmarkEnd xmlns:w="http://schemas.openxmlformats.org/wordprocessingml/2006/main" w:id="395"/>
      <w:bookmarkEnd xmlns:w="http://schemas.openxmlformats.org/wordprocessingml/2006/main" w:id="396"/>
      <w:bookmarkEnd xmlns:w="http://schemas.openxmlformats.org/wordprocessingml/2006/main" w:id="397"/>
      <w:bookmarkEnd xmlns:w="http://schemas.openxmlformats.org/wordprocessingml/2006/main" w:id="398"/>
      <w:bookmarkEnd xmlns:w="http://schemas.openxmlformats.org/wordprocessingml/2006/main" w:id="399"/>
      <w:bookmarkEnd xmlns:w="http://schemas.openxmlformats.org/wordprocessingml/2006/main" w:id="400"/>
      <w:bookmarkEnd xmlns:w="http://schemas.openxmlformats.org/wordprocessingml/2006/main" w:id="401"/>
      <w:bookmarkEnd xmlns:w="http://schemas.openxmlformats.org/wordprocessingml/2006/main" w:id="402"/>
      <w:bookmarkEnd xmlns:w="http://schemas.openxmlformats.org/wordprocessingml/2006/main" w:id="403"/>
      <w:bookmarkEnd xmlns:w="http://schemas.openxmlformats.org/wordprocessingml/2006/main" w:id="404"/>
      <w:bookmarkEnd xmlns:w="http://schemas.openxmlformats.org/wordprocessingml/2006/main" w:id="405"/>
      <w:bookmarkEnd xmlns:w="http://schemas.openxmlformats.org/wordprocessingml/2006/main" w:id="406"/>
      <w:bookmarkEnd xmlns:w="http://schemas.openxmlformats.org/wordprocessingml/2006/main" w:id="407"/>
      <w:bookmarkEnd xmlns:w="http://schemas.openxmlformats.org/wordprocessingml/2006/main" w:id="408"/>
      <w:bookmarkEnd xmlns:w="http://schemas.openxmlformats.org/wordprocessingml/2006/main" w:id="409"/>
      <w:bookmarkEnd xmlns:w="http://schemas.openxmlformats.org/wordprocessingml/2006/main" w:id="410"/>
      <w:bookmarkEnd xmlns:w="http://schemas.openxmlformats.org/wordprocessingml/2006/main" w:id="411"/>
      <w:bookmarkEnd xmlns:w="http://schemas.openxmlformats.org/wordprocessingml/2006/main" w:id="412"/>
      <w:bookmarkEnd xmlns:w="http://schemas.openxmlformats.org/wordprocessingml/2006/main" w:id="413"/>
      <w:bookmarkEnd xmlns:w="http://schemas.openxmlformats.org/wordprocessingml/2006/main" w:id="414"/>
    </w:p>
    <w:p w14:paraId="21F343EE" w14:textId="0ECFAD00" w:rsidR="00F4530D" w:rsidRPr="0029259B" w:rsidRDefault="00F4530D" w:rsidP="008F699B">
      <w:pPr>
        <w:rPr>
          <w:rFonts w:ascii="Arial" w:hAnsi="Arial" w:cs="Arial"/>
        </w:rPr>
      </w:pPr>
    </w:p>
    <w:p w14:paraId="502C8056" w14:textId="3A28A1B3" w:rsidR="00BC0262" w:rsidRPr="0029259B" w:rsidRDefault="2D3505F5" w:rsidP="00560663">
      <w:pPr xmlns:w="http://schemas.openxmlformats.org/wordprocessingml/2006/main">
        <w:rPr>
          <w:rFonts w:ascii="Arial" w:hAnsi="Arial" w:cs="Arial"/>
        </w:rPr>
      </w:pPr>
      <w:r xmlns:w="http://schemas.openxmlformats.org/wordprocessingml/2006/main" w:rsidRPr="0029259B">
        <w:rPr>
          <w:rFonts w:ascii="Arial" w:hAnsi="Arial" w:cs="Arial"/>
        </w:rPr>
        <w:t xml:space="preserve">ET-VPF cung cấp các chức năng để tạo môi trường SPILS và xác minh các thuật toán ( </w:t>
      </w:r>
      <w:r xmlns:w="http://schemas.openxmlformats.org/wordprocessingml/2006/main" w:rsidR="002116B5" w:rsidRPr="002116B5">
        <w:rPr>
          <w:rFonts w:ascii="Arial" w:hAnsi="Arial" w:cs="Arial"/>
          <w:highlight w:val="yellow"/>
        </w:rPr>
        <w:t xml:space="preserve">chuẩn bị môi trường trong vòng 10 phút </w:t>
      </w:r>
      <w:r xmlns:w="http://schemas.openxmlformats.org/wordprocessingml/2006/main" w:rsidR="002A33A5">
        <w:rPr>
          <w:rFonts w:ascii="Arial" w:hAnsi="Arial" w:cs="Arial"/>
        </w:rPr>
        <w:t xml:space="preserve">). ET-VPF tạo môi trường SPILS với sự hợp tác của Embedded Coder.</w:t>
      </w:r>
    </w:p>
    <w:p w14:paraId="20C63735" w14:textId="77777777" w:rsidR="00560663" w:rsidRPr="0029259B" w:rsidRDefault="00560663" w:rsidP="00560663">
      <w:pPr>
        <w:rPr>
          <w:rFonts w:ascii="Arial" w:hAnsi="Arial" w:cs="Arial"/>
        </w:rPr>
      </w:pPr>
    </w:p>
    <w:p w14:paraId="7444958D" w14:textId="1D434978" w:rsidR="00560663" w:rsidRPr="0029259B" w:rsidRDefault="2D3505F5" w:rsidP="3C0BE9D9">
      <w:pPr xmlns:w="http://schemas.openxmlformats.org/wordprocessingml/2006/main">
        <w:pStyle w:val="BodyText"/>
        <w:rPr>
          <w:rFonts w:ascii="Arial" w:hAnsi="Arial" w:cs="Arial"/>
        </w:rPr>
      </w:pPr>
      <w:r xmlns:w="http://schemas.openxmlformats.org/wordprocessingml/2006/main" w:rsidRPr="0029259B">
        <w:rPr>
          <w:rFonts w:ascii="Arial" w:hAnsi="Arial" w:cs="Arial"/>
        </w:rPr>
        <w:t xml:space="preserve">Sau đây mô tả quy trình chính của ET-VPF:</w:t>
      </w:r>
    </w:p>
    <w:p w14:paraId="3B0B5AC1" w14:textId="0E43C99A" w:rsidR="00560663" w:rsidRPr="0029259B" w:rsidRDefault="00560663" w:rsidP="00763C45">
      <w:pPr xmlns:w="http://schemas.openxmlformats.org/wordprocessingml/2006/main">
        <w:pStyle w:val="BodyText"/>
        <w:numPr>
          <w:ilvl w:val="0"/>
          <w:numId w:val="7"/>
        </w:numPr>
        <w:ind w:left="720"/>
        <w:rPr>
          <w:rFonts w:ascii="Arial" w:hAnsi="Arial" w:cs="Arial"/>
          <w:szCs w:val="18"/>
        </w:rPr>
      </w:pPr>
      <w:r xmlns:w="http://schemas.openxmlformats.org/wordprocessingml/2006/main" w:rsidRPr="0029259B">
        <w:rPr>
          <w:rFonts w:ascii="Arial" w:hAnsi="Arial" w:cs="Arial"/>
          <w:szCs w:val="18"/>
        </w:rPr>
        <w:t xml:space="preserve">Đặt thông số cấu hình</w:t>
      </w:r>
    </w:p>
    <w:p w14:paraId="062A3AF0" w14:textId="2010AEB7" w:rsidR="00560663" w:rsidRPr="0029259B" w:rsidRDefault="00560663" w:rsidP="00763C45">
      <w:pPr xmlns:w="http://schemas.openxmlformats.org/wordprocessingml/2006/main">
        <w:pStyle w:val="BodyText"/>
        <w:numPr>
          <w:ilvl w:val="0"/>
          <w:numId w:val="7"/>
        </w:numPr>
        <w:ind w:left="720"/>
        <w:rPr>
          <w:rFonts w:ascii="Arial" w:hAnsi="Arial" w:cs="Arial"/>
          <w:szCs w:val="18"/>
        </w:rPr>
      </w:pPr>
      <w:r xmlns:w="http://schemas.openxmlformats.org/wordprocessingml/2006/main" w:rsidRPr="0029259B">
        <w:rPr>
          <w:rFonts w:ascii="Arial" w:hAnsi="Arial" w:cs="Arial"/>
          <w:szCs w:val="18"/>
        </w:rPr>
        <w:t xml:space="preserve">Làm sạch các tệp, đối tượng tồn tại.</w:t>
      </w:r>
    </w:p>
    <w:p w14:paraId="1D23AE48" w14:textId="77777777" w:rsidR="00560663" w:rsidRPr="0029259B" w:rsidRDefault="00560663" w:rsidP="00763C45">
      <w:pPr xmlns:w="http://schemas.openxmlformats.org/wordprocessingml/2006/main">
        <w:pStyle w:val="BodyText"/>
        <w:numPr>
          <w:ilvl w:val="0"/>
          <w:numId w:val="7"/>
        </w:numPr>
        <w:ind w:left="720"/>
        <w:rPr>
          <w:rFonts w:ascii="Arial" w:hAnsi="Arial" w:cs="Arial"/>
          <w:szCs w:val="18"/>
        </w:rPr>
      </w:pPr>
      <w:r xmlns:w="http://schemas.openxmlformats.org/wordprocessingml/2006/main" w:rsidRPr="0029259B">
        <w:rPr>
          <w:rFonts w:ascii="Arial" w:hAnsi="Arial" w:cs="Arial"/>
          <w:szCs w:val="18"/>
        </w:rPr>
        <w:t xml:space="preserve">Tạo tập tin mã nguồn.</w:t>
      </w:r>
      <w:bookmarkStart xmlns:w="http://schemas.openxmlformats.org/wordprocessingml/2006/main" w:id="415" w:name="V10000_Req_01_002"/>
      <w:bookmarkEnd xmlns:w="http://schemas.openxmlformats.org/wordprocessingml/2006/main" w:id="415"/>
    </w:p>
    <w:p w14:paraId="7CE1B042" w14:textId="6C0097FA" w:rsidR="00560663" w:rsidRPr="0029259B" w:rsidRDefault="00560663" w:rsidP="00763C45">
      <w:pPr xmlns:w="http://schemas.openxmlformats.org/wordprocessingml/2006/main">
        <w:pStyle w:val="BodyText"/>
        <w:numPr>
          <w:ilvl w:val="0"/>
          <w:numId w:val="8"/>
        </w:numPr>
        <w:ind w:left="1080"/>
        <w:rPr>
          <w:rFonts w:ascii="Arial" w:hAnsi="Arial" w:cs="Arial"/>
          <w:szCs w:val="18"/>
        </w:rPr>
      </w:pPr>
      <w:r xmlns:w="http://schemas.openxmlformats.org/wordprocessingml/2006/main" w:rsidRPr="0029259B">
        <w:rPr>
          <w:rFonts w:ascii="Arial" w:hAnsi="Arial" w:cs="Arial"/>
          <w:szCs w:val="18"/>
        </w:rPr>
        <w:t xml:space="preserve">Tạo tệp nguồn C của thiết bị ngoại vi (Cổng, ADC, </w:t>
      </w:r>
      <w:commentRangeStart xmlns:w="http://schemas.openxmlformats.org/wordprocessingml/2006/main" w:id="416"/>
      <w:r xmlns:w="http://schemas.openxmlformats.org/wordprocessingml/2006/main" w:rsidR="00483F69" w:rsidRPr="0029259B">
        <w:rPr>
          <w:rFonts w:ascii="Arial" w:hAnsi="Arial" w:cs="Arial"/>
          <w:szCs w:val="18"/>
          <w:highlight w:val="yellow"/>
        </w:rPr>
        <w:t xml:space="preserve">RLIN3n </w:t>
      </w:r>
      <w:commentRangeEnd xmlns:w="http://schemas.openxmlformats.org/wordprocessingml/2006/main" w:id="416"/>
      <w:r xmlns:w="http://schemas.openxmlformats.org/wordprocessingml/2006/main" w:rsidR="001C2072" w:rsidRPr="0029259B">
        <w:rPr>
          <w:rStyle w:val="CommentReference"/>
          <w:rFonts w:ascii="Arial" w:hAnsi="Arial" w:cs="Arial"/>
        </w:rPr>
        <w:commentReference xmlns:w="http://schemas.openxmlformats.org/wordprocessingml/2006/main" w:id="416"/>
      </w:r>
      <w:r xmlns:w="http://schemas.openxmlformats.org/wordprocessingml/2006/main" w:rsidR="00CD6407">
        <w:rPr>
          <w:rFonts w:ascii="Arial" w:hAnsi="Arial" w:cs="Arial"/>
          <w:szCs w:val="18"/>
        </w:rPr>
        <w:t xml:space="preserve">, </w:t>
      </w:r>
      <w:commentRangeStart xmlns:w="http://schemas.openxmlformats.org/wordprocessingml/2006/main" w:id="417"/>
      <w:r xmlns:w="http://schemas.openxmlformats.org/wordprocessingml/2006/main" w:rsidR="00CD6407" w:rsidRPr="00CD6407">
        <w:rPr>
          <w:rFonts w:ascii="Arial" w:hAnsi="Arial" w:cs="Arial"/>
          <w:szCs w:val="18"/>
          <w:highlight w:val="yellow"/>
        </w:rPr>
        <w:t xml:space="preserve">TAUD </w:t>
      </w:r>
      <w:bookmarkStart xmlns:w="http://schemas.openxmlformats.org/wordprocessingml/2006/main" w:id="418" w:name="V10000_New_Req_03_002"/>
      <w:bookmarkEnd xmlns:w="http://schemas.openxmlformats.org/wordprocessingml/2006/main" w:id="418"/>
      <w:commentRangeEnd xmlns:w="http://schemas.openxmlformats.org/wordprocessingml/2006/main" w:id="417"/>
      <w:r xmlns:w="http://schemas.openxmlformats.org/wordprocessingml/2006/main" w:rsidR="00EF77EB">
        <w:rPr>
          <w:rStyle w:val="CommentReference"/>
        </w:rPr>
        <w:commentReference xmlns:w="http://schemas.openxmlformats.org/wordprocessingml/2006/main" w:id="417"/>
      </w:r>
      <w:r xmlns:w="http://schemas.openxmlformats.org/wordprocessingml/2006/main" w:rsidRPr="0029259B">
        <w:rPr>
          <w:rFonts w:ascii="Arial" w:hAnsi="Arial" w:cs="Arial"/>
          <w:szCs w:val="18"/>
        </w:rPr>
        <w:t xml:space="preserve">) (sử dụng SC để tạo chúng).</w:t>
      </w:r>
    </w:p>
    <w:p w14:paraId="7933C557" w14:textId="77777777" w:rsidR="00560663" w:rsidRPr="0029259B" w:rsidRDefault="00560663" w:rsidP="00763C45">
      <w:pPr xmlns:w="http://schemas.openxmlformats.org/wordprocessingml/2006/main">
        <w:pStyle w:val="BodyText"/>
        <w:numPr>
          <w:ilvl w:val="0"/>
          <w:numId w:val="8"/>
        </w:numPr>
        <w:ind w:left="1080"/>
        <w:rPr>
          <w:rFonts w:ascii="Arial" w:hAnsi="Arial" w:cs="Arial"/>
          <w:szCs w:val="18"/>
        </w:rPr>
      </w:pPr>
      <w:r xmlns:w="http://schemas.openxmlformats.org/wordprocessingml/2006/main" w:rsidRPr="0029259B">
        <w:rPr>
          <w:rFonts w:ascii="Arial" w:hAnsi="Arial" w:cs="Arial"/>
          <w:szCs w:val="18"/>
        </w:rPr>
        <w:t xml:space="preserve">Tạo tập tin nguồn của thiết bị đích.</w:t>
      </w:r>
    </w:p>
    <w:p w14:paraId="52269410" w14:textId="3C0E5457" w:rsidR="00560663" w:rsidRPr="0029259B" w:rsidRDefault="00560663" w:rsidP="00763C45">
      <w:pPr xmlns:w="http://schemas.openxmlformats.org/wordprocessingml/2006/main">
        <w:pStyle w:val="BodyText"/>
        <w:numPr>
          <w:ilvl w:val="0"/>
          <w:numId w:val="8"/>
        </w:numPr>
        <w:ind w:left="1080"/>
        <w:rPr>
          <w:rFonts w:ascii="Arial" w:hAnsi="Arial" w:cs="Arial"/>
          <w:szCs w:val="18"/>
        </w:rPr>
      </w:pPr>
      <w:r xmlns:w="http://schemas.openxmlformats.org/wordprocessingml/2006/main" w:rsidRPr="0029259B">
        <w:rPr>
          <w:rFonts w:ascii="Arial" w:hAnsi="Arial" w:cs="Arial"/>
          <w:szCs w:val="18"/>
        </w:rPr>
        <w:t xml:space="preserve">Tạo tệp nguồn C.</w:t>
      </w:r>
    </w:p>
    <w:p w14:paraId="2D0B1496" w14:textId="77777777" w:rsidR="00560663" w:rsidRPr="0029259B" w:rsidRDefault="00560663" w:rsidP="00763C45">
      <w:pPr xmlns:w="http://schemas.openxmlformats.org/wordprocessingml/2006/main">
        <w:pStyle w:val="BodyText"/>
        <w:numPr>
          <w:ilvl w:val="0"/>
          <w:numId w:val="8"/>
        </w:numPr>
        <w:ind w:left="1080"/>
        <w:rPr>
          <w:rFonts w:ascii="Arial" w:hAnsi="Arial" w:cs="Arial"/>
          <w:szCs w:val="18"/>
        </w:rPr>
      </w:pPr>
      <w:r xmlns:w="http://schemas.openxmlformats.org/wordprocessingml/2006/main" w:rsidRPr="0029259B">
        <w:rPr>
          <w:rFonts w:ascii="Arial" w:hAnsi="Arial" w:cs="Arial"/>
          <w:szCs w:val="18"/>
        </w:rPr>
        <w:t xml:space="preserve">Tạo tập tin tạo và tập tin cấu hình.</w:t>
      </w:r>
    </w:p>
    <w:p w14:paraId="1D21921D" w14:textId="77777777" w:rsidR="00560663" w:rsidRPr="0029259B" w:rsidRDefault="00560663" w:rsidP="00763C45">
      <w:pPr xmlns:w="http://schemas.openxmlformats.org/wordprocessingml/2006/main">
        <w:pStyle w:val="BodyText"/>
        <w:numPr>
          <w:ilvl w:val="0"/>
          <w:numId w:val="8"/>
        </w:numPr>
        <w:ind w:left="1080"/>
        <w:rPr>
          <w:rFonts w:ascii="Arial" w:hAnsi="Arial" w:cs="Arial"/>
          <w:szCs w:val="18"/>
        </w:rPr>
      </w:pPr>
      <w:r xmlns:w="http://schemas.openxmlformats.org/wordprocessingml/2006/main" w:rsidRPr="0029259B">
        <w:rPr>
          <w:rFonts w:ascii="Arial" w:hAnsi="Arial" w:cs="Arial"/>
          <w:szCs w:val="18"/>
        </w:rPr>
        <w:t xml:space="preserve">Tạo tập tin tạo ứng dụng.</w:t>
      </w:r>
    </w:p>
    <w:p w14:paraId="2BEF3149" w14:textId="58E8007B" w:rsidR="00560663" w:rsidRPr="0029259B" w:rsidRDefault="00560663" w:rsidP="00763C45">
      <w:pPr xmlns:w="http://schemas.openxmlformats.org/wordprocessingml/2006/main">
        <w:pStyle w:val="BodyText"/>
        <w:numPr>
          <w:ilvl w:val="0"/>
          <w:numId w:val="8"/>
        </w:numPr>
        <w:ind w:left="1080"/>
        <w:rPr>
          <w:rFonts w:ascii="Arial" w:hAnsi="Arial" w:cs="Arial"/>
          <w:szCs w:val="18"/>
        </w:rPr>
      </w:pPr>
      <w:r xmlns:w="http://schemas.openxmlformats.org/wordprocessingml/2006/main" w:rsidRPr="0029259B">
        <w:rPr>
          <w:rFonts w:ascii="Arial" w:hAnsi="Arial" w:cs="Arial"/>
          <w:szCs w:val="18"/>
        </w:rPr>
        <w:t xml:space="preserve">Tạo tệp thực thi VLAB.</w:t>
      </w:r>
    </w:p>
    <w:p w14:paraId="124293B1" w14:textId="33AC0461" w:rsidR="00560663" w:rsidRPr="0029259B" w:rsidRDefault="00560663" w:rsidP="00763C45">
      <w:pPr xmlns:w="http://schemas.openxmlformats.org/wordprocessingml/2006/main">
        <w:pStyle w:val="BodyText"/>
        <w:numPr>
          <w:ilvl w:val="0"/>
          <w:numId w:val="8"/>
        </w:numPr>
        <w:ind w:left="1080"/>
        <w:rPr>
          <w:rFonts w:ascii="Arial" w:hAnsi="Arial" w:cs="Arial"/>
          <w:szCs w:val="18"/>
        </w:rPr>
      </w:pPr>
      <w:r xmlns:w="http://schemas.openxmlformats.org/wordprocessingml/2006/main" w:rsidRPr="0029259B">
        <w:rPr>
          <w:rFonts w:ascii="Arial" w:hAnsi="Arial" w:cs="Arial"/>
          <w:szCs w:val="18"/>
        </w:rPr>
        <w:t xml:space="preserve">Tạo tập tin python.</w:t>
      </w:r>
    </w:p>
    <w:p w14:paraId="1F289C6F" w14:textId="77777777" w:rsidR="00560663" w:rsidRPr="0029259B" w:rsidRDefault="00560663" w:rsidP="00763C45">
      <w:pPr xmlns:w="http://schemas.openxmlformats.org/wordprocessingml/2006/main">
        <w:pStyle w:val="BodyText"/>
        <w:numPr>
          <w:ilvl w:val="0"/>
          <w:numId w:val="8"/>
        </w:numPr>
        <w:ind w:left="1080"/>
        <w:rPr>
          <w:rFonts w:ascii="Arial" w:hAnsi="Arial" w:cs="Arial"/>
          <w:szCs w:val="18"/>
        </w:rPr>
      </w:pPr>
      <w:r xmlns:w="http://schemas.openxmlformats.org/wordprocessingml/2006/main" w:rsidRPr="0029259B">
        <w:rPr>
          <w:rFonts w:ascii="Arial" w:hAnsi="Arial" w:cs="Arial"/>
          <w:szCs w:val="18"/>
        </w:rPr>
        <w:t xml:space="preserve">Tạo Define.h, OSTM_define.h.</w:t>
      </w:r>
    </w:p>
    <w:p w14:paraId="74060B76" w14:textId="77777777" w:rsidR="00560663" w:rsidRPr="0029259B" w:rsidRDefault="00560663" w:rsidP="00763C45">
      <w:pPr xmlns:w="http://schemas.openxmlformats.org/wordprocessingml/2006/main">
        <w:pStyle w:val="BodyText"/>
        <w:numPr>
          <w:ilvl w:val="0"/>
          <w:numId w:val="7"/>
        </w:numPr>
        <w:ind w:left="720"/>
        <w:rPr>
          <w:rFonts w:ascii="Arial" w:hAnsi="Arial" w:cs="Arial"/>
          <w:szCs w:val="18"/>
        </w:rPr>
      </w:pPr>
      <w:r xmlns:w="http://schemas.openxmlformats.org/wordprocessingml/2006/main" w:rsidRPr="0029259B">
        <w:rPr>
          <w:rFonts w:ascii="Arial" w:hAnsi="Arial" w:cs="Arial"/>
          <w:szCs w:val="18"/>
        </w:rPr>
        <w:t xml:space="preserve">Gọi Cygwin để xây dựng mã nguồn.</w:t>
      </w:r>
    </w:p>
    <w:p w14:paraId="26F2B677" w14:textId="77777777" w:rsidR="00560663" w:rsidRPr="0029259B" w:rsidRDefault="00560663" w:rsidP="00763C45">
      <w:pPr xmlns:w="http://schemas.openxmlformats.org/wordprocessingml/2006/main">
        <w:pStyle w:val="BodyText"/>
        <w:numPr>
          <w:ilvl w:val="0"/>
          <w:numId w:val="7"/>
        </w:numPr>
        <w:ind w:left="720"/>
        <w:rPr>
          <w:rFonts w:ascii="Arial" w:hAnsi="Arial" w:cs="Arial"/>
          <w:szCs w:val="18"/>
        </w:rPr>
      </w:pPr>
      <w:r xmlns:w="http://schemas.openxmlformats.org/wordprocessingml/2006/main" w:rsidRPr="0029259B">
        <w:rPr>
          <w:rFonts w:ascii="Arial" w:hAnsi="Arial" w:cs="Arial"/>
          <w:szCs w:val="18"/>
        </w:rPr>
        <w:t xml:space="preserve">Khởi động VLAB rồi chạy tập lệnh python đích.</w:t>
      </w:r>
    </w:p>
    <w:p w14:paraId="484EABCD" w14:textId="77777777" w:rsidR="00560663" w:rsidRPr="0029259B" w:rsidRDefault="00560663" w:rsidP="00763C45">
      <w:pPr xmlns:w="http://schemas.openxmlformats.org/wordprocessingml/2006/main">
        <w:pStyle w:val="BodyText"/>
        <w:numPr>
          <w:ilvl w:val="0"/>
          <w:numId w:val="7"/>
        </w:numPr>
        <w:ind w:left="720"/>
        <w:rPr>
          <w:rFonts w:ascii="Arial" w:hAnsi="Arial" w:cs="Arial"/>
          <w:szCs w:val="18"/>
        </w:rPr>
      </w:pPr>
      <w:r xmlns:w="http://schemas.openxmlformats.org/wordprocessingml/2006/main" w:rsidRPr="0029259B">
        <w:rPr>
          <w:rFonts w:ascii="Arial" w:hAnsi="Arial" w:cs="Arial"/>
          <w:szCs w:val="18"/>
        </w:rPr>
        <w:t xml:space="preserve">Đợi cho đến khi co-sim kết thúc và xác minh kết quả.</w:t>
      </w:r>
    </w:p>
    <w:p w14:paraId="283C6402" w14:textId="784C9F1D" w:rsidR="00560663" w:rsidRPr="0029259B" w:rsidRDefault="00560663" w:rsidP="00560663">
      <w:pPr>
        <w:rPr>
          <w:rFonts w:ascii="Arial" w:hAnsi="Arial" w:cs="Arial"/>
        </w:rPr>
      </w:pPr>
    </w:p>
    <w:p w14:paraId="29A1D861" w14:textId="578F77DE" w:rsidR="00101A66" w:rsidRPr="0029259B" w:rsidRDefault="00101A66" w:rsidP="00101A66">
      <w:pPr xmlns:w="http://schemas.openxmlformats.org/wordprocessingml/2006/main">
        <w:rPr>
          <w:rFonts w:ascii="Arial" w:hAnsi="Arial" w:cs="Arial"/>
        </w:rPr>
      </w:pPr>
      <w:r xmlns:w="http://schemas.openxmlformats.org/wordprocessingml/2006/main" w:rsidRPr="0029259B">
        <w:rPr>
          <w:rFonts w:ascii="Arial" w:hAnsi="Arial" w:cs="Arial"/>
        </w:rPr>
        <w:t xml:space="preserve">Về khối S-Function của thiết bị ngoại vi, có một số khối S-Function mẫu (Cổng, ADC, RS-CANFD, </w:t>
      </w:r>
      <w:commentRangeStart xmlns:w="http://schemas.openxmlformats.org/wordprocessingml/2006/main" w:id="419"/>
      <w:r xmlns:w="http://schemas.openxmlformats.org/wordprocessingml/2006/main" w:rsidR="001E6BB6" w:rsidRPr="0029259B">
        <w:rPr>
          <w:rFonts w:ascii="Arial" w:hAnsi="Arial" w:cs="Arial"/>
          <w:highlight w:val="yellow"/>
        </w:rPr>
        <w:t xml:space="preserve">RLIN3n </w:t>
      </w:r>
      <w:commentRangeEnd xmlns:w="http://schemas.openxmlformats.org/wordprocessingml/2006/main" w:id="419"/>
      <w:r xmlns:w="http://schemas.openxmlformats.org/wordprocessingml/2006/main" w:rsidR="003F663B" w:rsidRPr="0029259B">
        <w:rPr>
          <w:rStyle w:val="CommentReference"/>
          <w:rFonts w:ascii="Arial" w:hAnsi="Arial" w:cs="Arial"/>
        </w:rPr>
        <w:commentReference xmlns:w="http://schemas.openxmlformats.org/wordprocessingml/2006/main" w:id="419"/>
      </w:r>
      <w:r xmlns:w="http://schemas.openxmlformats.org/wordprocessingml/2006/main" w:rsidR="001F141A">
        <w:rPr>
          <w:rFonts w:ascii="Arial" w:hAnsi="Arial" w:cs="Arial"/>
        </w:rPr>
        <w:t xml:space="preserve">, </w:t>
      </w:r>
      <w:commentRangeStart xmlns:w="http://schemas.openxmlformats.org/wordprocessingml/2006/main" w:id="420"/>
      <w:r xmlns:w="http://schemas.openxmlformats.org/wordprocessingml/2006/main" w:rsidR="001F141A" w:rsidRPr="001F141A">
        <w:rPr>
          <w:rFonts w:ascii="Arial" w:hAnsi="Arial" w:cs="Arial"/>
          <w:highlight w:val="yellow"/>
        </w:rPr>
        <w:t xml:space="preserve">TAUD </w:t>
      </w:r>
      <w:commentRangeEnd xmlns:w="http://schemas.openxmlformats.org/wordprocessingml/2006/main" w:id="420"/>
      <w:r xmlns:w="http://schemas.openxmlformats.org/wordprocessingml/2006/main" w:rsidR="000177BF">
        <w:rPr>
          <w:rStyle w:val="CommentReference"/>
        </w:rPr>
        <w:commentReference xmlns:w="http://schemas.openxmlformats.org/wordprocessingml/2006/main" w:id="420"/>
      </w:r>
      <w:r xmlns:w="http://schemas.openxmlformats.org/wordprocessingml/2006/main" w:rsidR="00B04BAB" w:rsidRPr="0029259B">
        <w:rPr>
          <w:rFonts w:ascii="Arial" w:hAnsi="Arial" w:cs="Arial"/>
        </w:rPr>
        <w:t xml:space="preserve">) có trong </w:t>
      </w:r>
      <w:commentRangeStart xmlns:w="http://schemas.openxmlformats.org/wordprocessingml/2006/main" w:id="421"/>
      <w:r xmlns:w="http://schemas.openxmlformats.org/wordprocessingml/2006/main" w:rsidR="003977AE" w:rsidRPr="003A0BDC">
        <w:rPr>
          <w:rFonts w:ascii="Arial" w:hAnsi="Arial" w:cs="Arial"/>
          <w:highlight w:val="yellow"/>
        </w:rPr>
        <w:t xml:space="preserve">“etvpf_lib.s </w:t>
      </w:r>
      <w:bookmarkStart xmlns:w="http://schemas.openxmlformats.org/wordprocessingml/2006/main" w:id="422" w:name="V10000_Simulink_Library_003"/>
      <w:bookmarkEnd xmlns:w="http://schemas.openxmlformats.org/wordprocessingml/2006/main" w:id="422"/>
      <w:r xmlns:w="http://schemas.openxmlformats.org/wordprocessingml/2006/main" w:rsidR="003977AE" w:rsidRPr="003A0BDC">
        <w:rPr>
          <w:rFonts w:ascii="Arial" w:hAnsi="Arial" w:cs="Arial"/>
          <w:highlight w:val="yellow"/>
        </w:rPr>
        <w:t xml:space="preserve">lx </w:t>
      </w:r>
      <w:r xmlns:w="http://schemas.openxmlformats.org/wordprocessingml/2006/main" w:rsidR="003977AE" w:rsidRPr="003A0BDC">
        <w:rPr>
          <w:rFonts w:ascii="Arial" w:hAnsi="Arial" w:cs="Arial"/>
          <w:highlight w:val="yellow"/>
          <w:lang w:val="vi-VN"/>
        </w:rPr>
        <w:t xml:space="preserve">”</w:t>
      </w:r>
      <w:r xmlns:w="http://schemas.openxmlformats.org/wordprocessingml/2006/main" w:rsidR="003977AE">
        <w:rPr>
          <w:rFonts w:ascii="Arial" w:hAnsi="Arial" w:cs="Arial"/>
          <w:lang w:val="vi-VN"/>
        </w:rPr>
        <w:t xml:space="preserve"> </w:t>
      </w:r>
      <w:commentRangeEnd xmlns:w="http://schemas.openxmlformats.org/wordprocessingml/2006/main" w:id="421"/>
      <w:r xmlns:w="http://schemas.openxmlformats.org/wordprocessingml/2006/main" w:rsidR="00A20C8F">
        <w:rPr>
          <w:rStyle w:val="CommentReference"/>
        </w:rPr>
        <w:commentReference xmlns:w="http://schemas.openxmlformats.org/wordprocessingml/2006/main" w:id="421"/>
      </w:r>
      <w:r xmlns:w="http://schemas.openxmlformats.org/wordprocessingml/2006/main" w:rsidR="003977AE">
        <w:rPr>
          <w:rFonts w:ascii="Arial" w:hAnsi="Arial" w:cs="Arial"/>
        </w:rPr>
        <w:t xml:space="preserve">tệp do Renesas Electronics cung cấp, người dùng có thể sử dụng các khối Chức năng S có sẵn này.</w:t>
      </w:r>
    </w:p>
    <w:p w14:paraId="2E8118D1" w14:textId="77777777" w:rsidR="00101A66" w:rsidRPr="0029259B" w:rsidRDefault="00101A66" w:rsidP="00560663">
      <w:pPr>
        <w:rPr>
          <w:rFonts w:ascii="Arial" w:hAnsi="Arial" w:cs="Arial"/>
        </w:rPr>
      </w:pPr>
    </w:p>
    <w:p w14:paraId="5C99D6F5" w14:textId="031FF961" w:rsidR="00AA3F45" w:rsidRDefault="5458F000" w:rsidP="3C0BE9D9">
      <w:pPr xmlns:w="http://schemas.openxmlformats.org/wordprocessingml/2006/main">
        <w:rPr>
          <w:rFonts w:ascii="Arial" w:hAnsi="Arial" w:cs="Arial"/>
        </w:rPr>
      </w:pPr>
      <w:r xmlns:w="http://schemas.openxmlformats.org/wordprocessingml/2006/main" w:rsidRPr="0029259B">
        <w:rPr>
          <w:rFonts w:ascii="Arial" w:hAnsi="Arial" w:cs="Arial"/>
        </w:rPr>
        <w:t xml:space="preserve">ET-VPF sẽ hỗ trợ tạo môi trường SPILS và tự động xác minh các thuật toán. Nhưng cài đặt của thiết bị ngoại vi phụ thuộc vào từng trường hợp sử dụng. Do đó, ET-VPF cũng hỗ trợ người dùng thực hiện thủ công: trong quá trình tạo môi trường SPILS, người dùng có thể cấu hình cài đặt, tạo mã nguồn cho thiết bị ngoại vi (Port, ADC, </w:t>
      </w:r>
      <w:commentRangeStart xmlns:w="http://schemas.openxmlformats.org/wordprocessingml/2006/main" w:id="423"/>
      <w:r xmlns:w="http://schemas.openxmlformats.org/wordprocessingml/2006/main" w:rsidR="00E83C96" w:rsidRPr="0029259B">
        <w:rPr>
          <w:rFonts w:ascii="Arial" w:hAnsi="Arial" w:cs="Arial"/>
          <w:highlight w:val="yellow"/>
        </w:rPr>
        <w:t xml:space="preserve">RLIN3n </w:t>
      </w:r>
      <w:commentRangeEnd xmlns:w="http://schemas.openxmlformats.org/wordprocessingml/2006/main" w:id="423"/>
      <w:r xmlns:w="http://schemas.openxmlformats.org/wordprocessingml/2006/main" w:rsidR="003F663B" w:rsidRPr="0029259B">
        <w:rPr>
          <w:rStyle w:val="CommentReference"/>
          <w:rFonts w:ascii="Arial" w:hAnsi="Arial" w:cs="Arial"/>
        </w:rPr>
        <w:commentReference xmlns:w="http://schemas.openxmlformats.org/wordprocessingml/2006/main" w:id="423"/>
      </w:r>
      <w:r xmlns:w="http://schemas.openxmlformats.org/wordprocessingml/2006/main" w:rsidR="001F141A">
        <w:rPr>
          <w:rFonts w:ascii="Arial" w:hAnsi="Arial" w:cs="Arial"/>
        </w:rPr>
        <w:t xml:space="preserve">, </w:t>
      </w:r>
      <w:commentRangeStart xmlns:w="http://schemas.openxmlformats.org/wordprocessingml/2006/main" w:id="424"/>
      <w:r xmlns:w="http://schemas.openxmlformats.org/wordprocessingml/2006/main" w:rsidR="001F141A" w:rsidRPr="001F141A">
        <w:rPr>
          <w:rFonts w:ascii="Arial" w:hAnsi="Arial" w:cs="Arial"/>
          <w:highlight w:val="yellow"/>
        </w:rPr>
        <w:t xml:space="preserve">TAUD </w:t>
      </w:r>
      <w:commentRangeEnd xmlns:w="http://schemas.openxmlformats.org/wordprocessingml/2006/main" w:id="424"/>
      <w:r xmlns:w="http://schemas.openxmlformats.org/wordprocessingml/2006/main" w:rsidR="009F0989">
        <w:rPr>
          <w:rStyle w:val="CommentReference"/>
        </w:rPr>
        <w:commentReference xmlns:w="http://schemas.openxmlformats.org/wordprocessingml/2006/main" w:id="424"/>
      </w:r>
      <w:r xmlns:w="http://schemas.openxmlformats.org/wordprocessingml/2006/main" w:rsidR="1C59E51C" w:rsidRPr="0029259B">
        <w:rPr>
          <w:rFonts w:ascii="Arial" w:hAnsi="Arial" w:cs="Arial"/>
        </w:rPr>
        <w:t xml:space="preserve">) dễ dàng, chi tiết hơn thông qua SC. Để thực hiện bước này, người dùng có thể tham khảo </w:t>
      </w:r>
      <w:r xmlns:w="http://schemas.openxmlformats.org/wordprocessingml/2006/main" w:rsidR="62FB7C4D" w:rsidRPr="0029259B">
        <w:rPr>
          <w:rFonts w:ascii="Arial" w:hAnsi="Arial" w:cs="Arial"/>
          <w:kern w:val="0"/>
        </w:rPr>
        <w:t xml:space="preserve">mục </w:t>
      </w:r>
      <w:r xmlns:w="http://schemas.openxmlformats.org/wordprocessingml/2006/main" w:rsidR="009566C6" w:rsidRPr="0029259B">
        <w:rPr>
          <w:rFonts w:ascii="Arial" w:hAnsi="Arial" w:cs="Arial"/>
          <w:b/>
          <w:bCs/>
        </w:rPr>
        <w:fldChar xmlns:w="http://schemas.openxmlformats.org/wordprocessingml/2006/main" w:fldCharType="begin"/>
      </w:r>
      <w:r xmlns:w="http://schemas.openxmlformats.org/wordprocessingml/2006/main" w:rsidR="009566C6" w:rsidRPr="0029259B">
        <w:rPr>
          <w:rFonts w:ascii="Arial" w:hAnsi="Arial" w:cs="Arial"/>
          <w:b/>
          <w:bCs/>
        </w:rPr>
        <w:instrText xmlns:w="http://schemas.openxmlformats.org/wordprocessingml/2006/main" xml:space="preserve"> REF _Ref94026585 \h  \* MERGEFORMAT </w:instrText>
      </w:r>
      <w:r xmlns:w="http://schemas.openxmlformats.org/wordprocessingml/2006/main" w:rsidR="009566C6" w:rsidRPr="0029259B">
        <w:rPr>
          <w:rFonts w:ascii="Arial" w:hAnsi="Arial" w:cs="Arial"/>
          <w:b/>
          <w:bCs/>
        </w:rPr>
        <w:fldChar xmlns:w="http://schemas.openxmlformats.org/wordprocessingml/2006/main" w:fldCharType="separate"/>
      </w:r>
      <w:r xmlns:w="http://schemas.openxmlformats.org/wordprocessingml/2006/main" w:rsidR="003C2150" w:rsidRPr="003C2150">
        <w:rPr>
          <w:rFonts w:ascii="Arial" w:hAnsi="Arial" w:cs="Arial"/>
          <w:b/>
          <w:bCs/>
        </w:rPr>
        <w:t xml:space="preserve">3.3.3.1 Tạo mã nguồn thiết bị ngoại vi bằng SC </w:t>
      </w:r>
      <w:r xmlns:w="http://schemas.openxmlformats.org/wordprocessingml/2006/main" w:rsidR="009566C6" w:rsidRPr="0029259B">
        <w:rPr>
          <w:rFonts w:ascii="Arial" w:hAnsi="Arial" w:cs="Arial"/>
          <w:b/>
          <w:bCs/>
        </w:rPr>
        <w:fldChar xmlns:w="http://schemas.openxmlformats.org/wordprocessingml/2006/main" w:fldCharType="end"/>
      </w:r>
      <w:r xmlns:w="http://schemas.openxmlformats.org/wordprocessingml/2006/main" w:rsidR="19BACA02" w:rsidRPr="0029259B">
        <w:rPr>
          <w:rFonts w:ascii="Arial" w:hAnsi="Arial" w:cs="Arial"/>
        </w:rPr>
        <w:t xml:space="preserve">.</w:t>
      </w:r>
    </w:p>
    <w:p w14:paraId="232AED02" w14:textId="77777777" w:rsidR="00DB7BAC" w:rsidRPr="0029259B" w:rsidRDefault="00DB7BAC" w:rsidP="3C0BE9D9">
      <w:pPr>
        <w:rPr>
          <w:rFonts w:ascii="Arial" w:hAnsi="Arial" w:cs="Arial"/>
        </w:rPr>
      </w:pPr>
    </w:p>
    <w:p w14:paraId="578B6C5C" w14:textId="77777777" w:rsidR="00DB7BAC" w:rsidRPr="00A421A6" w:rsidRDefault="00DB7BAC" w:rsidP="00DB7BAC">
      <w:pPr xmlns:w="http://schemas.openxmlformats.org/wordprocessingml/2006/main">
        <w:rPr>
          <w:rFonts w:ascii="Arial" w:hAnsi="Arial" w:cs="Arial"/>
          <w:highlight w:val="yellow"/>
        </w:rPr>
      </w:pPr>
      <w:r xmlns:w="http://schemas.openxmlformats.org/wordprocessingml/2006/main" w:rsidRPr="00A421A6">
        <w:rPr>
          <w:rFonts w:ascii="Arial" w:hAnsi="Arial" w:cs="Arial"/>
          <w:highlight w:val="yellow"/>
        </w:rPr>
        <w:t xml:space="preserve">Bảng sau đây hiển thị danh sách các khối có thể sử dụng (các khối có thể được đặt trong cùng một lớp với khối mục tiêu đo lường)</w:t>
      </w:r>
    </w:p>
    <w:p w14:paraId="1AC8DAB1" w14:textId="6EC04663" w:rsidR="00DB7BAC" w:rsidRPr="00B31376" w:rsidRDefault="00DB7BAC" w:rsidP="00DB7BAC">
      <w:pPr xmlns:w="http://schemas.openxmlformats.org/wordprocessingml/2006/main">
        <w:adjustRightInd w:val="0"/>
        <w:spacing w:before="120" w:afterLines="100" w:after="240"/>
        <w:ind w:firstLineChars="100" w:firstLine="181"/>
        <w:jc w:val="center"/>
        <w:rPr>
          <w:rFonts w:ascii="Arial" w:eastAsia="MS PGothic" w:hAnsi="Arial" w:cs="Arial"/>
          <w:b/>
          <w:i/>
          <w:szCs w:val="18"/>
        </w:rPr>
      </w:pPr>
      <w:bookmarkStart xmlns:w="http://schemas.openxmlformats.org/wordprocessingml/2006/main" w:id="425" w:name="_Ref1123057"/>
      <w:r xmlns:w="http://schemas.openxmlformats.org/wordprocessingml/2006/main" w:rsidRPr="00A421A6">
        <w:rPr>
          <w:rFonts w:ascii="Arial" w:eastAsia="MS PGothic" w:hAnsi="Arial"/>
          <w:b/>
          <w:i/>
          <w:szCs w:val="18"/>
          <w:highlight w:val="yellow"/>
        </w:rPr>
        <w:t xml:space="preserve">Bảng </w:t>
      </w:r>
      <w:r xmlns:w="http://schemas.openxmlformats.org/wordprocessingml/2006/main" w:rsidRPr="00A421A6">
        <w:rPr>
          <w:rFonts w:ascii="Arial" w:eastAsia="MS PGothic" w:hAnsi="Arial"/>
          <w:b/>
          <w:i/>
          <w:noProof/>
          <w:szCs w:val="18"/>
          <w:highlight w:val="yellow"/>
        </w:rPr>
        <w:fldChar xmlns:w="http://schemas.openxmlformats.org/wordprocessingml/2006/main" w:fldCharType="begin"/>
      </w:r>
      <w:r xmlns:w="http://schemas.openxmlformats.org/wordprocessingml/2006/main" w:rsidRPr="00A421A6">
        <w:rPr>
          <w:rFonts w:ascii="Arial" w:eastAsia="MS PGothic" w:hAnsi="Arial"/>
          <w:b/>
          <w:i/>
          <w:noProof/>
          <w:szCs w:val="18"/>
          <w:highlight w:val="yellow"/>
        </w:rPr>
        <w:instrText xmlns:w="http://schemas.openxmlformats.org/wordprocessingml/2006/main" xml:space="preserve"> STYLEREF 1 \s </w:instrText>
      </w:r>
      <w:r xmlns:w="http://schemas.openxmlformats.org/wordprocessingml/2006/main" w:rsidRPr="00A421A6">
        <w:rPr>
          <w:rFonts w:ascii="Arial" w:eastAsia="MS PGothic" w:hAnsi="Arial"/>
          <w:b/>
          <w:i/>
          <w:noProof/>
          <w:szCs w:val="18"/>
          <w:highlight w:val="yellow"/>
        </w:rPr>
        <w:fldChar xmlns:w="http://schemas.openxmlformats.org/wordprocessingml/2006/main" w:fldCharType="separate"/>
      </w:r>
      <w:r xmlns:w="http://schemas.openxmlformats.org/wordprocessingml/2006/main" w:rsidR="003C2150">
        <w:rPr>
          <w:rFonts w:ascii="Arial" w:eastAsia="MS PGothic" w:hAnsi="Arial"/>
          <w:b/>
          <w:i/>
          <w:noProof/>
          <w:szCs w:val="18"/>
          <w:highlight w:val="yellow"/>
        </w:rPr>
        <w:t xml:space="preserve">3 </w:t>
      </w:r>
      <w:r xmlns:w="http://schemas.openxmlformats.org/wordprocessingml/2006/main" w:rsidRPr="00A421A6">
        <w:rPr>
          <w:rFonts w:ascii="Arial" w:eastAsia="MS PGothic" w:hAnsi="Arial"/>
          <w:b/>
          <w:i/>
          <w:noProof/>
          <w:szCs w:val="18"/>
          <w:highlight w:val="yellow"/>
        </w:rPr>
        <w:fldChar xmlns:w="http://schemas.openxmlformats.org/wordprocessingml/2006/main" w:fldCharType="end"/>
      </w:r>
      <w:r xmlns:w="http://schemas.openxmlformats.org/wordprocessingml/2006/main" w:rsidRPr="00A421A6">
        <w:rPr>
          <w:rFonts w:ascii="Arial" w:eastAsia="MS PGothic" w:hAnsi="Arial"/>
          <w:b/>
          <w:i/>
          <w:szCs w:val="18"/>
          <w:highlight w:val="yellow"/>
        </w:rPr>
        <w:noBreakHyphen xmlns:w="http://schemas.openxmlformats.org/wordprocessingml/2006/main"/>
      </w:r>
      <w:r xmlns:w="http://schemas.openxmlformats.org/wordprocessingml/2006/main" w:rsidRPr="00A421A6">
        <w:rPr>
          <w:rFonts w:ascii="Arial" w:eastAsia="MS PGothic" w:hAnsi="Arial"/>
          <w:b/>
          <w:i/>
          <w:noProof/>
          <w:szCs w:val="18"/>
          <w:highlight w:val="yellow"/>
        </w:rPr>
        <w:fldChar xmlns:w="http://schemas.openxmlformats.org/wordprocessingml/2006/main" w:fldCharType="begin"/>
      </w:r>
      <w:r xmlns:w="http://schemas.openxmlformats.org/wordprocessingml/2006/main" w:rsidRPr="00A421A6">
        <w:rPr>
          <w:rFonts w:ascii="Arial" w:eastAsia="MS PGothic" w:hAnsi="Arial"/>
          <w:b/>
          <w:i/>
          <w:noProof/>
          <w:szCs w:val="18"/>
          <w:highlight w:val="yellow"/>
        </w:rPr>
        <w:instrText xmlns:w="http://schemas.openxmlformats.org/wordprocessingml/2006/main" xml:space="preserve"> SEQ Table \* ARABIC \s 1 </w:instrText>
      </w:r>
      <w:r xmlns:w="http://schemas.openxmlformats.org/wordprocessingml/2006/main" w:rsidRPr="00A421A6">
        <w:rPr>
          <w:rFonts w:ascii="Arial" w:eastAsia="MS PGothic" w:hAnsi="Arial"/>
          <w:b/>
          <w:i/>
          <w:noProof/>
          <w:szCs w:val="18"/>
          <w:highlight w:val="yellow"/>
        </w:rPr>
        <w:fldChar xmlns:w="http://schemas.openxmlformats.org/wordprocessingml/2006/main" w:fldCharType="separate"/>
      </w:r>
      <w:r xmlns:w="http://schemas.openxmlformats.org/wordprocessingml/2006/main" w:rsidR="003C2150">
        <w:rPr>
          <w:rFonts w:ascii="Arial" w:eastAsia="MS PGothic" w:hAnsi="Arial"/>
          <w:b/>
          <w:i/>
          <w:noProof/>
          <w:szCs w:val="18"/>
          <w:highlight w:val="yellow"/>
        </w:rPr>
        <w:t xml:space="preserve">1</w:t>
      </w:r>
      <w:r xmlns:w="http://schemas.openxmlformats.org/wordprocessingml/2006/main" w:rsidRPr="00A421A6">
        <w:rPr>
          <w:rFonts w:ascii="Arial" w:eastAsia="MS PGothic" w:hAnsi="Arial"/>
          <w:b/>
          <w:i/>
          <w:noProof/>
          <w:szCs w:val="18"/>
          <w:highlight w:val="yellow"/>
        </w:rPr>
        <w:fldChar xmlns:w="http://schemas.openxmlformats.org/wordprocessingml/2006/main" w:fldCharType="end"/>
      </w:r>
      <w:r xmlns:w="http://schemas.openxmlformats.org/wordprocessingml/2006/main" w:rsidRPr="00A421A6">
        <w:rPr>
          <w:rFonts w:ascii="Arial" w:eastAsia="MS PGothic" w:hAnsi="Arial"/>
          <w:b/>
          <w:i/>
          <w:szCs w:val="18"/>
          <w:highlight w:val="yellow"/>
        </w:rPr>
        <w:t xml:space="preserve"> </w:t>
      </w:r>
      <w:r xmlns:w="http://schemas.openxmlformats.org/wordprocessingml/2006/main" w:rsidRPr="00A421A6">
        <w:rPr>
          <w:rFonts w:ascii="Arial" w:eastAsia="MS PGothic" w:hAnsi="Arial" w:cs="Arial"/>
          <w:b/>
          <w:i/>
          <w:szCs w:val="18"/>
          <w:highlight w:val="yellow"/>
        </w:rPr>
        <w:t xml:space="preserve">Danh sách các khối có thể sử dụng</w:t>
      </w:r>
      <w:r xmlns:w="http://schemas.openxmlformats.org/wordprocessingml/2006/main" w:rsidRPr="00B31376">
        <w:rPr>
          <w:rFonts w:ascii="Arial" w:eastAsia="MS PGothic" w:hAnsi="Arial" w:cs="Arial"/>
          <w:b/>
          <w:i/>
          <w:szCs w:val="18"/>
        </w:rPr>
        <w:t xml:space="preserve"> </w:t>
      </w:r>
      <w:bookmarkStart xmlns:w="http://schemas.openxmlformats.org/wordprocessingml/2006/main" w:id="426" w:name="V50100_Fixed_CAG_Issue_01"/>
      <w:bookmarkEnd xmlns:w="http://schemas.openxmlformats.org/wordprocessingml/2006/main" w:id="425"/>
      <w:bookmarkEnd xmlns:w="http://schemas.openxmlformats.org/wordprocessingml/2006/main" w:id="426"/>
    </w:p>
    <w:tbl>
      <w:tblPr>
        <w:tblStyle w:val="TableGrid1"/>
        <w:tblW w:w="0" w:type="auto"/>
        <w:tblInd w:w="355" w:type="dxa"/>
        <w:tblLook w:val="04A0" w:firstRow="1" w:lastRow="0" w:firstColumn="1" w:lastColumn="0" w:noHBand="0" w:noVBand="1"/>
      </w:tblPr>
      <w:tblGrid>
        <w:gridCol w:w="769"/>
        <w:gridCol w:w="4186"/>
        <w:gridCol w:w="4400"/>
      </w:tblGrid>
      <w:tr w:rsidR="00DB7BAC" w:rsidRPr="00B31376" w14:paraId="0DB337E4" w14:textId="77777777" w:rsidTr="00AE424F">
        <w:tc>
          <w:tcPr>
            <w:tcW w:w="769" w:type="dxa"/>
            <w:shd w:val="clear" w:color="auto" w:fill="0070C0"/>
          </w:tcPr>
          <w:p w14:paraId="267A86E7" w14:textId="77777777" w:rsidR="00DB7BAC" w:rsidRPr="00B31376" w:rsidRDefault="00DB7BAC" w:rsidP="00AE424F">
            <w:pPr xmlns:w="http://schemas.openxmlformats.org/wordprocessingml/2006/main">
              <w:jc w:val="center"/>
              <w:rPr>
                <w:rFonts w:ascii="Arial" w:hAnsi="Arial" w:cs="Arial"/>
                <w:b/>
                <w:color w:val="FFFFFF"/>
                <w:szCs w:val="18"/>
              </w:rPr>
            </w:pPr>
            <w:r xmlns:w="http://schemas.openxmlformats.org/wordprocessingml/2006/main" w:rsidRPr="00B31376">
              <w:rPr>
                <w:rFonts w:ascii="Arial" w:hAnsi="Arial" w:cs="Arial"/>
                <w:b/>
                <w:color w:val="FFFFFF"/>
                <w:szCs w:val="18"/>
              </w:rPr>
              <w:t xml:space="preserve">Không</w:t>
            </w:r>
          </w:p>
        </w:tc>
        <w:tc>
          <w:tcPr>
            <w:tcW w:w="4186" w:type="dxa"/>
            <w:shd w:val="clear" w:color="auto" w:fill="0070C0"/>
          </w:tcPr>
          <w:p w14:paraId="45961426" w14:textId="77777777" w:rsidR="00DB7BAC" w:rsidRPr="00B31376" w:rsidRDefault="00DB7BAC" w:rsidP="00AE424F">
            <w:pPr xmlns:w="http://schemas.openxmlformats.org/wordprocessingml/2006/main">
              <w:jc w:val="center"/>
              <w:rPr>
                <w:rFonts w:ascii="Arial" w:hAnsi="Arial" w:cs="Arial"/>
                <w:b/>
                <w:color w:val="FFFFFF"/>
                <w:szCs w:val="18"/>
              </w:rPr>
            </w:pPr>
            <w:r xmlns:w="http://schemas.openxmlformats.org/wordprocessingml/2006/main" w:rsidRPr="00B31376">
              <w:rPr>
                <w:rFonts w:ascii="Arial" w:hAnsi="Arial" w:cs="Arial"/>
                <w:b/>
                <w:color w:val="FFFFFF"/>
                <w:szCs w:val="18"/>
              </w:rPr>
              <w:t xml:space="preserve">khối có thể sử dụng</w:t>
            </w:r>
          </w:p>
        </w:tc>
        <w:tc>
          <w:tcPr>
            <w:tcW w:w="4400" w:type="dxa"/>
            <w:shd w:val="clear" w:color="auto" w:fill="0070C0"/>
          </w:tcPr>
          <w:p w14:paraId="298FD38B" w14:textId="77777777" w:rsidR="00DB7BAC" w:rsidRPr="00B31376" w:rsidRDefault="00DB7BAC" w:rsidP="00AE424F">
            <w:pPr xmlns:w="http://schemas.openxmlformats.org/wordprocessingml/2006/main">
              <w:jc w:val="center"/>
              <w:rPr>
                <w:rFonts w:ascii="Arial" w:hAnsi="Arial" w:cs="Arial"/>
                <w:b/>
                <w:color w:val="FFFFFF"/>
                <w:szCs w:val="18"/>
              </w:rPr>
            </w:pPr>
            <w:r xmlns:w="http://schemas.openxmlformats.org/wordprocessingml/2006/main" w:rsidRPr="00B31376">
              <w:rPr>
                <w:rFonts w:ascii="Arial" w:hAnsi="Arial" w:cs="Arial"/>
                <w:b/>
                <w:color w:val="FFFFFF"/>
                <w:szCs w:val="18"/>
              </w:rPr>
              <w:t xml:space="preserve">khối cấu hình</w:t>
            </w:r>
          </w:p>
        </w:tc>
      </w:tr>
      <w:tr w:rsidR="00DB7BAC" w:rsidRPr="00B31376" w14:paraId="2FE7F3E5" w14:textId="77777777" w:rsidTr="00AE424F">
        <w:tc>
          <w:tcPr>
            <w:tcW w:w="769" w:type="dxa"/>
            <w:vAlign w:val="center"/>
          </w:tcPr>
          <w:p w14:paraId="2F73E8BE"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1</w:t>
            </w:r>
          </w:p>
        </w:tc>
        <w:tc>
          <w:tcPr>
            <w:tcW w:w="4186" w:type="dxa"/>
            <w:vAlign w:val="center"/>
          </w:tcPr>
          <w:p w14:paraId="0CB47C5F"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hệ thống con</w:t>
            </w:r>
          </w:p>
        </w:tc>
        <w:tc>
          <w:tcPr>
            <w:tcW w:w="4400" w:type="dxa"/>
          </w:tcPr>
          <w:p w14:paraId="0313F699"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0FD7C44C" wp14:editId="639243BE">
                  <wp:extent cx="1301392" cy="675861"/>
                  <wp:effectExtent l="0" t="0" r="0" b="0"/>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23"/>
                          <a:stretch>
                            <a:fillRect/>
                          </a:stretch>
                        </pic:blipFill>
                        <pic:spPr>
                          <a:xfrm>
                            <a:off x="0" y="0"/>
                            <a:ext cx="1340603" cy="696225"/>
                          </a:xfrm>
                          <a:prstGeom prst="rect">
                            <a:avLst/>
                          </a:prstGeom>
                        </pic:spPr>
                      </pic:pic>
                    </a:graphicData>
                  </a:graphic>
                </wp:inline>
              </w:drawing>
            </w:r>
          </w:p>
        </w:tc>
      </w:tr>
      <w:tr w:rsidR="00DB7BAC" w:rsidRPr="00B31376" w14:paraId="48911545" w14:textId="77777777" w:rsidTr="00AE424F">
        <w:tc>
          <w:tcPr>
            <w:tcW w:w="769" w:type="dxa"/>
            <w:vAlign w:val="center"/>
          </w:tcPr>
          <w:p w14:paraId="70846764"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2</w:t>
            </w:r>
          </w:p>
        </w:tc>
        <w:tc>
          <w:tcPr>
            <w:tcW w:w="4186" w:type="dxa"/>
            <w:vAlign w:val="center"/>
          </w:tcPr>
          <w:p w14:paraId="227F57F3"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Nhập (*1)</w:t>
            </w:r>
          </w:p>
        </w:tc>
        <w:tc>
          <w:tcPr>
            <w:tcW w:w="4400" w:type="dxa"/>
          </w:tcPr>
          <w:p w14:paraId="0A5DB90E"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7D3DA956" wp14:editId="419635DD">
                  <wp:extent cx="681836" cy="474760"/>
                  <wp:effectExtent l="0" t="0" r="4445"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4"/>
                          <a:stretch>
                            <a:fillRect/>
                          </a:stretch>
                        </pic:blipFill>
                        <pic:spPr>
                          <a:xfrm>
                            <a:off x="0" y="0"/>
                            <a:ext cx="728104" cy="506976"/>
                          </a:xfrm>
                          <a:prstGeom prst="rect">
                            <a:avLst/>
                          </a:prstGeom>
                        </pic:spPr>
                      </pic:pic>
                    </a:graphicData>
                  </a:graphic>
                </wp:inline>
              </w:drawing>
            </w:r>
          </w:p>
        </w:tc>
      </w:tr>
      <w:tr w:rsidR="00DB7BAC" w:rsidRPr="00B31376" w14:paraId="7F94D2CE" w14:textId="77777777" w:rsidTr="00AE424F">
        <w:tc>
          <w:tcPr>
            <w:tcW w:w="769" w:type="dxa"/>
            <w:vAlign w:val="center"/>
          </w:tcPr>
          <w:p w14:paraId="00E9C0FA"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3</w:t>
            </w:r>
          </w:p>
        </w:tc>
        <w:tc>
          <w:tcPr>
            <w:tcW w:w="4186" w:type="dxa"/>
            <w:vAlign w:val="center"/>
          </w:tcPr>
          <w:p w14:paraId="229CE02F" w14:textId="28F1EFD2"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Xuất cảnh (*1)</w:t>
            </w:r>
          </w:p>
        </w:tc>
        <w:tc>
          <w:tcPr>
            <w:tcW w:w="4400" w:type="dxa"/>
          </w:tcPr>
          <w:p w14:paraId="775128BD"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3A9D2F3C" wp14:editId="3B29E35E">
                  <wp:extent cx="602552" cy="429090"/>
                  <wp:effectExtent l="0" t="0" r="7620" b="952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5"/>
                          <a:stretch>
                            <a:fillRect/>
                          </a:stretch>
                        </pic:blipFill>
                        <pic:spPr>
                          <a:xfrm>
                            <a:off x="0" y="0"/>
                            <a:ext cx="623158" cy="443764"/>
                          </a:xfrm>
                          <a:prstGeom prst="rect">
                            <a:avLst/>
                          </a:prstGeom>
                        </pic:spPr>
                      </pic:pic>
                    </a:graphicData>
                  </a:graphic>
                </wp:inline>
              </w:drawing>
            </w:r>
          </w:p>
        </w:tc>
      </w:tr>
      <w:tr w:rsidR="00DB7BAC" w:rsidRPr="00B31376" w14:paraId="166C09F4" w14:textId="77777777" w:rsidTr="00AE424F">
        <w:tc>
          <w:tcPr>
            <w:tcW w:w="769" w:type="dxa"/>
            <w:vAlign w:val="center"/>
          </w:tcPr>
          <w:p w14:paraId="0B681FE7"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4</w:t>
            </w:r>
          </w:p>
        </w:tc>
        <w:tc>
          <w:tcPr>
            <w:tcW w:w="4186" w:type="dxa"/>
            <w:vAlign w:val="center"/>
          </w:tcPr>
          <w:p w14:paraId="349C8629"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Mux</w:t>
            </w:r>
          </w:p>
        </w:tc>
        <w:tc>
          <w:tcPr>
            <w:tcW w:w="4400" w:type="dxa"/>
          </w:tcPr>
          <w:p w14:paraId="73D390EF"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51046D6E" wp14:editId="31E6FE76">
                  <wp:extent cx="375274" cy="476699"/>
                  <wp:effectExtent l="0" t="0" r="3810" b="6985"/>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26"/>
                          <a:stretch>
                            <a:fillRect/>
                          </a:stretch>
                        </pic:blipFill>
                        <pic:spPr>
                          <a:xfrm>
                            <a:off x="0" y="0"/>
                            <a:ext cx="375274" cy="476699"/>
                          </a:xfrm>
                          <a:prstGeom prst="rect">
                            <a:avLst/>
                          </a:prstGeom>
                        </pic:spPr>
                      </pic:pic>
                    </a:graphicData>
                  </a:graphic>
                </wp:inline>
              </w:drawing>
            </w:r>
          </w:p>
        </w:tc>
      </w:tr>
      <w:tr w:rsidR="00DB7BAC" w:rsidRPr="00B31376" w14:paraId="460E48F7" w14:textId="77777777" w:rsidTr="00AE424F">
        <w:tc>
          <w:tcPr>
            <w:tcW w:w="769" w:type="dxa"/>
            <w:vAlign w:val="center"/>
          </w:tcPr>
          <w:p w14:paraId="49C6831F"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5</w:t>
            </w:r>
          </w:p>
        </w:tc>
        <w:tc>
          <w:tcPr>
            <w:tcW w:w="4186" w:type="dxa"/>
            <w:vAlign w:val="center"/>
          </w:tcPr>
          <w:p w14:paraId="5FA11FEA"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Demux</w:t>
            </w:r>
          </w:p>
        </w:tc>
        <w:tc>
          <w:tcPr>
            <w:tcW w:w="4400" w:type="dxa"/>
          </w:tcPr>
          <w:p w14:paraId="4352442D"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05BCC51F" wp14:editId="35E2D7FB">
                  <wp:extent cx="367402" cy="523269"/>
                  <wp:effectExtent l="0" t="0" r="0" b="0"/>
                  <wp:docPr id="59" name="Picture 59"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ack letter on a white background&#10;&#10;Description automatically generated with low confidence"/>
                          <pic:cNvPicPr/>
                        </pic:nvPicPr>
                        <pic:blipFill>
                          <a:blip r:embed="rId27"/>
                          <a:stretch>
                            <a:fillRect/>
                          </a:stretch>
                        </pic:blipFill>
                        <pic:spPr>
                          <a:xfrm flipV="1">
                            <a:off x="0" y="0"/>
                            <a:ext cx="391827" cy="558056"/>
                          </a:xfrm>
                          <a:prstGeom prst="rect">
                            <a:avLst/>
                          </a:prstGeom>
                        </pic:spPr>
                      </pic:pic>
                    </a:graphicData>
                  </a:graphic>
                </wp:inline>
              </w:drawing>
            </w:r>
          </w:p>
        </w:tc>
      </w:tr>
      <w:tr w:rsidR="00DB7BAC" w:rsidRPr="00B31376" w14:paraId="13A3A506" w14:textId="77777777" w:rsidTr="00AE424F">
        <w:tc>
          <w:tcPr>
            <w:tcW w:w="769" w:type="dxa"/>
            <w:vAlign w:val="center"/>
          </w:tcPr>
          <w:p w14:paraId="2D1204AC"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lastRenderedPageBreak xmlns:w="http://schemas.openxmlformats.org/wordprocessingml/2006/main"/>
            </w:r>
            <w:r xmlns:w="http://schemas.openxmlformats.org/wordprocessingml/2006/main">
              <w:rPr>
                <w:rFonts w:ascii="Arial" w:hAnsi="Arial" w:cs="Arial"/>
                <w:szCs w:val="18"/>
              </w:rPr>
              <w:t xml:space="preserve">6</w:t>
            </w:r>
          </w:p>
        </w:tc>
        <w:tc>
          <w:tcPr>
            <w:tcW w:w="4186" w:type="dxa"/>
            <w:vAlign w:val="center"/>
          </w:tcPr>
          <w:p w14:paraId="274A0544"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sidRPr="00B31376">
              <w:rPr>
                <w:rFonts w:ascii="Arial" w:hAnsi="Arial" w:cs="Arial"/>
                <w:szCs w:val="18"/>
              </w:rPr>
              <w:t xml:space="preserve">Chuyển đổi kiểu dữ liệu</w:t>
            </w:r>
          </w:p>
        </w:tc>
        <w:tc>
          <w:tcPr>
            <w:tcW w:w="4400" w:type="dxa"/>
          </w:tcPr>
          <w:p w14:paraId="5DB8BFD1" w14:textId="77777777" w:rsidR="00DB7BAC" w:rsidRPr="00B31376" w:rsidRDefault="00DB7BAC" w:rsidP="00AE424F">
            <w:pPr>
              <w:jc w:val="center"/>
              <w:rPr>
                <w:rFonts w:ascii="Arial" w:hAnsi="Arial" w:cs="Arial"/>
                <w:szCs w:val="18"/>
              </w:rPr>
            </w:pPr>
            <w:r w:rsidRPr="00B31376">
              <w:rPr>
                <w:rFonts w:ascii="Arial" w:hAnsi="Arial" w:cs="Arial"/>
                <w:noProof/>
                <w:szCs w:val="18"/>
                <w:lang w:eastAsia="en-US"/>
              </w:rPr>
              <w:drawing>
                <wp:inline distT="0" distB="0" distL="0" distR="0" wp14:anchorId="5A8487FB" wp14:editId="2961932F">
                  <wp:extent cx="1072966" cy="565960"/>
                  <wp:effectExtent l="0" t="0" r="0" b="5715"/>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28"/>
                          <a:stretch>
                            <a:fillRect/>
                          </a:stretch>
                        </pic:blipFill>
                        <pic:spPr>
                          <a:xfrm>
                            <a:off x="0" y="0"/>
                            <a:ext cx="1087920" cy="573848"/>
                          </a:xfrm>
                          <a:prstGeom prst="rect">
                            <a:avLst/>
                          </a:prstGeom>
                        </pic:spPr>
                      </pic:pic>
                    </a:graphicData>
                  </a:graphic>
                </wp:inline>
              </w:drawing>
            </w:r>
          </w:p>
        </w:tc>
      </w:tr>
      <w:tr w:rsidR="00DB7BAC" w:rsidRPr="00B31376" w14:paraId="4266954E" w14:textId="77777777" w:rsidTr="00AE424F">
        <w:trPr>
          <w:trHeight w:val="841"/>
        </w:trPr>
        <w:tc>
          <w:tcPr>
            <w:tcW w:w="769" w:type="dxa"/>
            <w:vAlign w:val="center"/>
          </w:tcPr>
          <w:p w14:paraId="07FE8078"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7</w:t>
            </w:r>
          </w:p>
        </w:tc>
        <w:tc>
          <w:tcPr>
            <w:tcW w:w="4186" w:type="dxa"/>
            <w:vAlign w:val="center"/>
          </w:tcPr>
          <w:p w14:paraId="4993324B" w14:textId="77777777" w:rsidR="00DB7BAC" w:rsidRPr="00B31376"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ADC</w:t>
            </w:r>
          </w:p>
        </w:tc>
        <w:tc>
          <w:tcPr>
            <w:tcW w:w="4400" w:type="dxa"/>
          </w:tcPr>
          <w:p w14:paraId="2EFD31A7" w14:textId="77777777" w:rsidR="00DB7BAC" w:rsidRPr="00B31376" w:rsidRDefault="00DB7BAC" w:rsidP="00AE424F">
            <w:pPr>
              <w:jc w:val="center"/>
              <w:rPr>
                <w:rFonts w:ascii="Arial" w:hAnsi="Arial" w:cs="Arial"/>
                <w:noProof/>
                <w:szCs w:val="18"/>
                <w:lang w:eastAsia="en-US"/>
              </w:rPr>
            </w:pPr>
            <w:r w:rsidRPr="0096661F">
              <w:rPr>
                <w:rFonts w:ascii="Arial" w:hAnsi="Arial" w:cs="Arial"/>
                <w:noProof/>
                <w:szCs w:val="18"/>
                <w:lang w:eastAsia="en-US"/>
              </w:rPr>
              <w:drawing>
                <wp:inline distT="0" distB="0" distL="0" distR="0" wp14:anchorId="1F58343D" wp14:editId="15D8CA8D">
                  <wp:extent cx="1069676" cy="617121"/>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29"/>
                          <a:stretch>
                            <a:fillRect/>
                          </a:stretch>
                        </pic:blipFill>
                        <pic:spPr>
                          <a:xfrm>
                            <a:off x="0" y="0"/>
                            <a:ext cx="1088445" cy="627949"/>
                          </a:xfrm>
                          <a:prstGeom prst="rect">
                            <a:avLst/>
                          </a:prstGeom>
                        </pic:spPr>
                      </pic:pic>
                    </a:graphicData>
                  </a:graphic>
                </wp:inline>
              </w:drawing>
            </w:r>
          </w:p>
        </w:tc>
      </w:tr>
      <w:tr w:rsidR="00DB7BAC" w:rsidRPr="00B31376" w14:paraId="6A4D4762" w14:textId="77777777" w:rsidTr="00AE424F">
        <w:trPr>
          <w:trHeight w:val="841"/>
        </w:trPr>
        <w:tc>
          <w:tcPr>
            <w:tcW w:w="769" w:type="dxa"/>
            <w:vAlign w:val="center"/>
          </w:tcPr>
          <w:p w14:paraId="747AAFAB"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số 8</w:t>
            </w:r>
          </w:p>
        </w:tc>
        <w:tc>
          <w:tcPr>
            <w:tcW w:w="4186" w:type="dxa"/>
            <w:vAlign w:val="center"/>
          </w:tcPr>
          <w:p w14:paraId="21B22743"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HẢI CẢNG</w:t>
            </w:r>
          </w:p>
        </w:tc>
        <w:tc>
          <w:tcPr>
            <w:tcW w:w="4400" w:type="dxa"/>
          </w:tcPr>
          <w:p w14:paraId="4A98FDCC" w14:textId="77777777" w:rsidR="00DB7BAC" w:rsidRPr="0096661F" w:rsidRDefault="00DB7BAC" w:rsidP="00AE424F">
            <w:pPr>
              <w:jc w:val="center"/>
              <w:rPr>
                <w:rFonts w:ascii="Arial" w:hAnsi="Arial" w:cs="Arial"/>
                <w:noProof/>
                <w:szCs w:val="18"/>
                <w:lang w:eastAsia="en-US"/>
              </w:rPr>
            </w:pPr>
            <w:r w:rsidRPr="0096661F">
              <w:rPr>
                <w:rFonts w:ascii="Arial" w:hAnsi="Arial" w:cs="Arial"/>
                <w:noProof/>
                <w:szCs w:val="18"/>
                <w:lang w:eastAsia="en-US"/>
              </w:rPr>
              <w:drawing>
                <wp:inline distT="0" distB="0" distL="0" distR="0" wp14:anchorId="38DF3427" wp14:editId="65E08718">
                  <wp:extent cx="1210394" cy="592744"/>
                  <wp:effectExtent l="0" t="0" r="8890" b="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30"/>
                          <a:stretch>
                            <a:fillRect/>
                          </a:stretch>
                        </pic:blipFill>
                        <pic:spPr>
                          <a:xfrm>
                            <a:off x="0" y="0"/>
                            <a:ext cx="1223522" cy="599173"/>
                          </a:xfrm>
                          <a:prstGeom prst="rect">
                            <a:avLst/>
                          </a:prstGeom>
                        </pic:spPr>
                      </pic:pic>
                    </a:graphicData>
                  </a:graphic>
                </wp:inline>
              </w:drawing>
            </w:r>
            <w:r w:rsidRPr="0096661F">
              <w:rPr>
                <w:rFonts w:ascii="Arial" w:hAnsi="Arial" w:cs="Arial"/>
                <w:noProof/>
                <w:szCs w:val="18"/>
                <w:lang w:eastAsia="en-US"/>
              </w:rPr>
              <w:drawing>
                <wp:anchor distT="0" distB="0" distL="114300" distR="114300" simplePos="0" relativeHeight="251681792" behindDoc="0" locked="0" layoutInCell="1" allowOverlap="1" wp14:anchorId="71AB9622" wp14:editId="5EAB7E33">
                  <wp:simplePos x="0" y="0"/>
                  <wp:positionH relativeFrom="column">
                    <wp:posOffset>55377</wp:posOffset>
                  </wp:positionH>
                  <wp:positionV relativeFrom="paragraph">
                    <wp:posOffset>25879</wp:posOffset>
                  </wp:positionV>
                  <wp:extent cx="1160677" cy="577970"/>
                  <wp:effectExtent l="0" t="0" r="1905" b="0"/>
                  <wp:wrapSquare wrapText="bothSides"/>
                  <wp:docPr id="80" name="Picture 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hap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160677" cy="577970"/>
                          </a:xfrm>
                          <a:prstGeom prst="rect">
                            <a:avLst/>
                          </a:prstGeom>
                        </pic:spPr>
                      </pic:pic>
                    </a:graphicData>
                  </a:graphic>
                </wp:anchor>
              </w:drawing>
            </w:r>
          </w:p>
        </w:tc>
      </w:tr>
      <w:tr w:rsidR="00DB7BAC" w:rsidRPr="00B31376" w14:paraId="36CC284C" w14:textId="77777777" w:rsidTr="00AE424F">
        <w:trPr>
          <w:trHeight w:val="841"/>
        </w:trPr>
        <w:tc>
          <w:tcPr>
            <w:tcW w:w="769" w:type="dxa"/>
            <w:vAlign w:val="center"/>
          </w:tcPr>
          <w:p w14:paraId="31B8775C"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9</w:t>
            </w:r>
          </w:p>
        </w:tc>
        <w:tc>
          <w:tcPr>
            <w:tcW w:w="4186" w:type="dxa"/>
            <w:vAlign w:val="center"/>
          </w:tcPr>
          <w:p w14:paraId="0CC7C876"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TAUD</w:t>
            </w:r>
          </w:p>
        </w:tc>
        <w:tc>
          <w:tcPr>
            <w:tcW w:w="4400" w:type="dxa"/>
          </w:tcPr>
          <w:p w14:paraId="676207A5" w14:textId="77777777" w:rsidR="00DB7BAC" w:rsidRPr="0096661F" w:rsidRDefault="00DB7BAC" w:rsidP="00AE424F">
            <w:pPr>
              <w:jc w:val="center"/>
              <w:rPr>
                <w:rFonts w:ascii="Arial" w:hAnsi="Arial" w:cs="Arial"/>
                <w:noProof/>
                <w:szCs w:val="18"/>
                <w:lang w:eastAsia="en-US"/>
              </w:rPr>
            </w:pPr>
            <w:r w:rsidRPr="00F15720">
              <w:rPr>
                <w:rFonts w:ascii="Arial" w:hAnsi="Arial" w:cs="Arial"/>
                <w:noProof/>
                <w:szCs w:val="18"/>
                <w:lang w:eastAsia="en-US"/>
              </w:rPr>
              <w:drawing>
                <wp:inline distT="0" distB="0" distL="0" distR="0" wp14:anchorId="74156170" wp14:editId="7347E9A4">
                  <wp:extent cx="884387" cy="606695"/>
                  <wp:effectExtent l="0" t="0" r="0" b="3175"/>
                  <wp:docPr id="83" name="Picture 8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whiteboard&#10;&#10;Description automatically generated"/>
                          <pic:cNvPicPr/>
                        </pic:nvPicPr>
                        <pic:blipFill>
                          <a:blip r:embed="rId32"/>
                          <a:stretch>
                            <a:fillRect/>
                          </a:stretch>
                        </pic:blipFill>
                        <pic:spPr>
                          <a:xfrm>
                            <a:off x="0" y="0"/>
                            <a:ext cx="894242" cy="613456"/>
                          </a:xfrm>
                          <a:prstGeom prst="rect">
                            <a:avLst/>
                          </a:prstGeom>
                        </pic:spPr>
                      </pic:pic>
                    </a:graphicData>
                  </a:graphic>
                </wp:inline>
              </w:drawing>
            </w:r>
          </w:p>
        </w:tc>
      </w:tr>
      <w:tr w:rsidR="00DB7BAC" w:rsidRPr="00B31376" w14:paraId="4426BFD7" w14:textId="77777777" w:rsidTr="00AE424F">
        <w:trPr>
          <w:trHeight w:val="841"/>
        </w:trPr>
        <w:tc>
          <w:tcPr>
            <w:tcW w:w="769" w:type="dxa"/>
            <w:vAlign w:val="center"/>
          </w:tcPr>
          <w:p w14:paraId="5132BFE7"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10</w:t>
            </w:r>
          </w:p>
        </w:tc>
        <w:tc>
          <w:tcPr>
            <w:tcW w:w="4186" w:type="dxa"/>
            <w:vAlign w:val="center"/>
          </w:tcPr>
          <w:p w14:paraId="22F8E805"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RLIN3</w:t>
            </w:r>
          </w:p>
        </w:tc>
        <w:tc>
          <w:tcPr>
            <w:tcW w:w="4400" w:type="dxa"/>
          </w:tcPr>
          <w:p w14:paraId="41E9DF42" w14:textId="77777777" w:rsidR="00DB7BAC" w:rsidRPr="00F15720" w:rsidRDefault="00DB7BAC" w:rsidP="00AE424F">
            <w:pPr>
              <w:jc w:val="center"/>
              <w:rPr>
                <w:rFonts w:ascii="Arial" w:hAnsi="Arial" w:cs="Arial"/>
                <w:noProof/>
                <w:szCs w:val="18"/>
                <w:lang w:eastAsia="en-US"/>
              </w:rPr>
            </w:pPr>
            <w:r w:rsidRPr="00F15720">
              <w:rPr>
                <w:rFonts w:ascii="Arial" w:hAnsi="Arial" w:cs="Arial"/>
                <w:noProof/>
                <w:szCs w:val="18"/>
                <w:lang w:eastAsia="en-US"/>
              </w:rPr>
              <w:drawing>
                <wp:anchor distT="0" distB="0" distL="114300" distR="114300" simplePos="0" relativeHeight="251682816" behindDoc="0" locked="0" layoutInCell="1" allowOverlap="1" wp14:anchorId="28DB1E68" wp14:editId="792A4FEC">
                  <wp:simplePos x="0" y="0"/>
                  <wp:positionH relativeFrom="column">
                    <wp:posOffset>244931</wp:posOffset>
                  </wp:positionH>
                  <wp:positionV relativeFrom="paragraph">
                    <wp:posOffset>51435</wp:posOffset>
                  </wp:positionV>
                  <wp:extent cx="1069340" cy="464185"/>
                  <wp:effectExtent l="0" t="0" r="0" b="0"/>
                  <wp:wrapSquare wrapText="bothSides"/>
                  <wp:docPr id="84" name="Picture 8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069340" cy="464185"/>
                          </a:xfrm>
                          <a:prstGeom prst="rect">
                            <a:avLst/>
                          </a:prstGeom>
                        </pic:spPr>
                      </pic:pic>
                    </a:graphicData>
                  </a:graphic>
                  <wp14:sizeRelH relativeFrom="margin">
                    <wp14:pctWidth>0</wp14:pctWidth>
                  </wp14:sizeRelH>
                  <wp14:sizeRelV relativeFrom="margin">
                    <wp14:pctHeight>0</wp14:pctHeight>
                  </wp14:sizeRelV>
                </wp:anchor>
              </w:drawing>
            </w:r>
            <w:r w:rsidRPr="00F15720">
              <w:rPr>
                <w:rFonts w:ascii="Arial" w:hAnsi="Arial" w:cs="Arial"/>
                <w:noProof/>
                <w:szCs w:val="18"/>
                <w:lang w:eastAsia="en-US"/>
              </w:rPr>
              <w:drawing>
                <wp:inline distT="0" distB="0" distL="0" distR="0" wp14:anchorId="67491043" wp14:editId="7901BA2C">
                  <wp:extent cx="978019" cy="489010"/>
                  <wp:effectExtent l="0" t="0" r="0" b="6350"/>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34"/>
                          <a:stretch>
                            <a:fillRect/>
                          </a:stretch>
                        </pic:blipFill>
                        <pic:spPr>
                          <a:xfrm>
                            <a:off x="0" y="0"/>
                            <a:ext cx="989402" cy="494702"/>
                          </a:xfrm>
                          <a:prstGeom prst="rect">
                            <a:avLst/>
                          </a:prstGeom>
                        </pic:spPr>
                      </pic:pic>
                    </a:graphicData>
                  </a:graphic>
                </wp:inline>
              </w:drawing>
            </w:r>
          </w:p>
        </w:tc>
      </w:tr>
      <w:tr w:rsidR="00DB7BAC" w:rsidRPr="00B31376" w14:paraId="2000E088" w14:textId="77777777" w:rsidTr="00AE424F">
        <w:trPr>
          <w:trHeight w:val="841"/>
        </w:trPr>
        <w:tc>
          <w:tcPr>
            <w:tcW w:w="769" w:type="dxa"/>
            <w:vAlign w:val="center"/>
          </w:tcPr>
          <w:p w14:paraId="1D9A8548"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11</w:t>
            </w:r>
          </w:p>
        </w:tc>
        <w:tc>
          <w:tcPr>
            <w:tcW w:w="4186" w:type="dxa"/>
            <w:vAlign w:val="center"/>
          </w:tcPr>
          <w:p w14:paraId="4BF7DD64"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RS-CANFD</w:t>
            </w:r>
          </w:p>
        </w:tc>
        <w:tc>
          <w:tcPr>
            <w:tcW w:w="4400" w:type="dxa"/>
          </w:tcPr>
          <w:p w14:paraId="7EF5350B" w14:textId="77777777" w:rsidR="00DB7BAC" w:rsidRPr="00F15720" w:rsidRDefault="00DB7BAC" w:rsidP="00AE424F">
            <w:pPr>
              <w:jc w:val="center"/>
              <w:rPr>
                <w:rFonts w:ascii="Arial" w:hAnsi="Arial" w:cs="Arial"/>
                <w:noProof/>
                <w:szCs w:val="18"/>
                <w:lang w:eastAsia="en-US"/>
              </w:rPr>
            </w:pPr>
            <w:r w:rsidRPr="00F15720">
              <w:rPr>
                <w:rFonts w:ascii="Arial" w:hAnsi="Arial" w:cs="Arial"/>
                <w:noProof/>
                <w:szCs w:val="18"/>
                <w:lang w:eastAsia="en-US"/>
              </w:rPr>
              <w:drawing>
                <wp:anchor distT="0" distB="0" distL="114300" distR="114300" simplePos="0" relativeHeight="251683840" behindDoc="0" locked="0" layoutInCell="1" allowOverlap="1" wp14:anchorId="52501009" wp14:editId="64841264">
                  <wp:simplePos x="0" y="0"/>
                  <wp:positionH relativeFrom="column">
                    <wp:posOffset>305435</wp:posOffset>
                  </wp:positionH>
                  <wp:positionV relativeFrom="paragraph">
                    <wp:posOffset>2540</wp:posOffset>
                  </wp:positionV>
                  <wp:extent cx="919480" cy="491490"/>
                  <wp:effectExtent l="0" t="0" r="0" b="381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919480" cy="491490"/>
                          </a:xfrm>
                          <a:prstGeom prst="rect">
                            <a:avLst/>
                          </a:prstGeom>
                        </pic:spPr>
                      </pic:pic>
                    </a:graphicData>
                  </a:graphic>
                  <wp14:sizeRelH relativeFrom="margin">
                    <wp14:pctWidth>0</wp14:pctWidth>
                  </wp14:sizeRelH>
                  <wp14:sizeRelV relativeFrom="margin">
                    <wp14:pctHeight>0</wp14:pctHeight>
                  </wp14:sizeRelV>
                </wp:anchor>
              </w:drawing>
            </w:r>
            <w:r w:rsidRPr="00F15720">
              <w:rPr>
                <w:rFonts w:ascii="Arial" w:hAnsi="Arial" w:cs="Arial"/>
                <w:noProof/>
                <w:szCs w:val="18"/>
                <w:lang w:eastAsia="en-US"/>
              </w:rPr>
              <w:drawing>
                <wp:inline distT="0" distB="0" distL="0" distR="0" wp14:anchorId="39C28076" wp14:editId="75C70B8D">
                  <wp:extent cx="753745" cy="491706"/>
                  <wp:effectExtent l="0" t="0" r="8255" b="381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36"/>
                          <a:stretch>
                            <a:fillRect/>
                          </a:stretch>
                        </pic:blipFill>
                        <pic:spPr>
                          <a:xfrm>
                            <a:off x="0" y="0"/>
                            <a:ext cx="765885" cy="499625"/>
                          </a:xfrm>
                          <a:prstGeom prst="rect">
                            <a:avLst/>
                          </a:prstGeom>
                        </pic:spPr>
                      </pic:pic>
                    </a:graphicData>
                  </a:graphic>
                </wp:inline>
              </w:drawing>
            </w:r>
          </w:p>
        </w:tc>
      </w:tr>
      <w:tr w:rsidR="00DB7BAC" w:rsidRPr="00B31376" w14:paraId="1EA454E7" w14:textId="77777777" w:rsidTr="00AE424F">
        <w:trPr>
          <w:trHeight w:val="841"/>
        </w:trPr>
        <w:tc>
          <w:tcPr>
            <w:tcW w:w="769" w:type="dxa"/>
            <w:vAlign w:val="center"/>
          </w:tcPr>
          <w:p w14:paraId="5CB28CDC"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12</w:t>
            </w:r>
          </w:p>
        </w:tc>
        <w:tc>
          <w:tcPr>
            <w:tcW w:w="4186" w:type="dxa"/>
            <w:vAlign w:val="center"/>
          </w:tcPr>
          <w:p w14:paraId="48D2AA64" w14:textId="77777777" w:rsidR="00DB7BAC" w:rsidRDefault="00DB7BAC" w:rsidP="00AE424F">
            <w:pPr xmlns:w="http://schemas.openxmlformats.org/wordprocessingml/2006/main">
              <w:jc w:val="center"/>
              <w:rPr>
                <w:rFonts w:ascii="Arial" w:hAnsi="Arial" w:cs="Arial"/>
                <w:szCs w:val="18"/>
              </w:rPr>
            </w:pPr>
            <w:r xmlns:w="http://schemas.openxmlformats.org/wordprocessingml/2006/main">
              <w:rPr>
                <w:rFonts w:ascii="Arial" w:hAnsi="Arial" w:cs="Arial"/>
                <w:szCs w:val="18"/>
              </w:rPr>
              <w:t xml:space="preserve">Đồ thị</w:t>
            </w:r>
          </w:p>
        </w:tc>
        <w:tc>
          <w:tcPr>
            <w:tcW w:w="4400" w:type="dxa"/>
          </w:tcPr>
          <w:p w14:paraId="54DF8955" w14:textId="77777777" w:rsidR="00DB7BAC" w:rsidRPr="00F15720" w:rsidRDefault="00DB7BAC" w:rsidP="00AE424F">
            <w:pPr>
              <w:jc w:val="center"/>
              <w:rPr>
                <w:rFonts w:ascii="Arial" w:hAnsi="Arial" w:cs="Arial"/>
                <w:noProof/>
                <w:szCs w:val="18"/>
                <w:lang w:eastAsia="en-US"/>
              </w:rPr>
            </w:pPr>
            <w:r w:rsidRPr="00B368C2">
              <w:rPr>
                <w:noProof/>
                <w:szCs w:val="18"/>
                <w:lang w:eastAsia="en-US"/>
              </w:rPr>
              <w:drawing>
                <wp:inline distT="0" distB="0" distL="0" distR="0" wp14:anchorId="70131482" wp14:editId="2706BBD6">
                  <wp:extent cx="711062" cy="746615"/>
                  <wp:effectExtent l="0" t="0" r="0" b="0"/>
                  <wp:docPr id="70" name="Picture 2"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Text, ic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1918" cy="758013"/>
                          </a:xfrm>
                          <a:prstGeom prst="rect">
                            <a:avLst/>
                          </a:prstGeom>
                          <a:noFill/>
                          <a:ln>
                            <a:noFill/>
                          </a:ln>
                        </pic:spPr>
                      </pic:pic>
                    </a:graphicData>
                  </a:graphic>
                </wp:inline>
              </w:drawing>
            </w:r>
          </w:p>
        </w:tc>
      </w:tr>
    </w:tbl>
    <w:p w14:paraId="1CC29415" w14:textId="27F09D51" w:rsidR="00907E51" w:rsidRDefault="00404847" w:rsidP="00404847">
      <w:pPr xmlns:w="http://schemas.openxmlformats.org/wordprocessingml/2006/main">
        <w:ind w:left="360"/>
        <w:rPr>
          <w:rFonts w:ascii="Arial" w:hAnsi="Arial" w:cs="Arial"/>
          <w:szCs w:val="18"/>
        </w:rPr>
      </w:pPr>
      <w:r xmlns:w="http://schemas.openxmlformats.org/wordprocessingml/2006/main" w:rsidRPr="00404847">
        <w:rPr>
          <w:rFonts w:ascii="Arial" w:hAnsi="Arial" w:cs="Arial"/>
          <w:szCs w:val="18"/>
          <w:highlight w:val="yellow"/>
        </w:rPr>
        <w:t xml:space="preserve">(*1) Có thể tạo khối này bằng cách nhấp chuột phải, sau đó kéo khối Nhập ban đầu và sau đó chọn “Duplicate Inport” làm bóng Inport. Điều này gây nhầm lẫn và Renesas Electronics không khuyến nghị người dùng sử dụng khối bóng Inport.</w:t>
      </w:r>
      <w:bookmarkStart xmlns:w="http://schemas.openxmlformats.org/wordprocessingml/2006/main" w:id="427" w:name="V10000_REL_Comment_003"/>
      <w:bookmarkEnd xmlns:w="http://schemas.openxmlformats.org/wordprocessingml/2006/main" w:id="427"/>
    </w:p>
    <w:p w14:paraId="54CFE200" w14:textId="77777777" w:rsidR="00404847" w:rsidRPr="0029259B" w:rsidRDefault="00404847" w:rsidP="00404847">
      <w:pPr>
        <w:ind w:left="360"/>
        <w:rPr>
          <w:rFonts w:ascii="Arial" w:hAnsi="Arial" w:cs="Arial"/>
        </w:rPr>
      </w:pPr>
    </w:p>
    <w:p w14:paraId="1307E4F9" w14:textId="2CEC4544" w:rsidR="00F4530D" w:rsidRPr="0029259B" w:rsidRDefault="46074DD9" w:rsidP="00F4530D">
      <w:pPr xmlns:w="http://schemas.openxmlformats.org/wordprocessingml/2006/main">
        <w:pStyle w:val="Heading2"/>
        <w:rPr>
          <w:rFonts w:cs="Arial"/>
        </w:rPr>
      </w:pPr>
      <w:bookmarkStart xmlns:w="http://schemas.openxmlformats.org/wordprocessingml/2006/main" w:id="428" w:name="_Ref93417957"/>
      <w:bookmarkStart xmlns:w="http://schemas.openxmlformats.org/wordprocessingml/2006/main" w:id="429" w:name="_Toc94021760"/>
      <w:bookmarkStart xmlns:w="http://schemas.openxmlformats.org/wordprocessingml/2006/main" w:id="430" w:name="_Toc1301312518"/>
      <w:bookmarkStart xmlns:w="http://schemas.openxmlformats.org/wordprocessingml/2006/main" w:id="431" w:name="_Toc441249322"/>
      <w:bookmarkStart xmlns:w="http://schemas.openxmlformats.org/wordprocessingml/2006/main" w:id="432" w:name="_Toc179246236"/>
      <w:bookmarkStart xmlns:w="http://schemas.openxmlformats.org/wordprocessingml/2006/main" w:id="433" w:name="_Toc614591167"/>
      <w:bookmarkStart xmlns:w="http://schemas.openxmlformats.org/wordprocessingml/2006/main" w:id="434" w:name="_Toc715546248"/>
      <w:bookmarkStart xmlns:w="http://schemas.openxmlformats.org/wordprocessingml/2006/main" w:id="435" w:name="_Toc1424063864"/>
      <w:bookmarkStart xmlns:w="http://schemas.openxmlformats.org/wordprocessingml/2006/main" w:id="436" w:name="_Toc1363459187"/>
      <w:bookmarkStart xmlns:w="http://schemas.openxmlformats.org/wordprocessingml/2006/main" w:id="437" w:name="_Toc1852930710"/>
      <w:bookmarkStart xmlns:w="http://schemas.openxmlformats.org/wordprocessingml/2006/main" w:id="438" w:name="_Toc2080128942"/>
      <w:bookmarkStart xmlns:w="http://schemas.openxmlformats.org/wordprocessingml/2006/main" w:id="439" w:name="_Toc973715106"/>
      <w:bookmarkStart xmlns:w="http://schemas.openxmlformats.org/wordprocessingml/2006/main" w:id="440" w:name="_Toc1909670613"/>
      <w:bookmarkStart xmlns:w="http://schemas.openxmlformats.org/wordprocessingml/2006/main" w:id="441" w:name="_Toc2120631909"/>
      <w:bookmarkStart xmlns:w="http://schemas.openxmlformats.org/wordprocessingml/2006/main" w:id="442" w:name="_Toc1507657361"/>
      <w:bookmarkStart xmlns:w="http://schemas.openxmlformats.org/wordprocessingml/2006/main" w:id="443" w:name="_Toc784787697"/>
      <w:bookmarkStart xmlns:w="http://schemas.openxmlformats.org/wordprocessingml/2006/main" w:id="444" w:name="_Toc636969246"/>
      <w:bookmarkStart xmlns:w="http://schemas.openxmlformats.org/wordprocessingml/2006/main" w:id="445" w:name="_Toc966600913"/>
      <w:bookmarkStart xmlns:w="http://schemas.openxmlformats.org/wordprocessingml/2006/main" w:id="446" w:name="_Toc232120849"/>
      <w:bookmarkStart xmlns:w="http://schemas.openxmlformats.org/wordprocessingml/2006/main" w:id="447" w:name="_Toc2110384204"/>
      <w:bookmarkStart xmlns:w="http://schemas.openxmlformats.org/wordprocessingml/2006/main" w:id="448" w:name="_Toc1416008060"/>
      <w:bookmarkStart xmlns:w="http://schemas.openxmlformats.org/wordprocessingml/2006/main" w:id="449" w:name="_Toc1624300077"/>
      <w:bookmarkStart xmlns:w="http://schemas.openxmlformats.org/wordprocessingml/2006/main" w:id="450" w:name="_Toc575175885"/>
      <w:bookmarkStart xmlns:w="http://schemas.openxmlformats.org/wordprocessingml/2006/main" w:id="451" w:name="_Toc1517605241"/>
      <w:bookmarkStart xmlns:w="http://schemas.openxmlformats.org/wordprocessingml/2006/main" w:id="452" w:name="_Toc1668267623"/>
      <w:bookmarkStart xmlns:w="http://schemas.openxmlformats.org/wordprocessingml/2006/main" w:id="453" w:name="_Toc1502783369"/>
      <w:bookmarkStart xmlns:w="http://schemas.openxmlformats.org/wordprocessingml/2006/main" w:id="454" w:name="_Toc246217395"/>
      <w:bookmarkStart xmlns:w="http://schemas.openxmlformats.org/wordprocessingml/2006/main" w:id="455" w:name="_Toc1489183852"/>
      <w:bookmarkStart xmlns:w="http://schemas.openxmlformats.org/wordprocessingml/2006/main" w:id="456" w:name="_Toc1356572270"/>
      <w:bookmarkStart xmlns:w="http://schemas.openxmlformats.org/wordprocessingml/2006/main" w:id="457" w:name="_Toc1300846930"/>
      <w:bookmarkStart xmlns:w="http://schemas.openxmlformats.org/wordprocessingml/2006/main" w:id="458" w:name="_Toc1311623548"/>
      <w:bookmarkStart xmlns:w="http://schemas.openxmlformats.org/wordprocessingml/2006/main" w:id="459" w:name="_Toc1636813539"/>
      <w:bookmarkStart xmlns:w="http://schemas.openxmlformats.org/wordprocessingml/2006/main" w:id="460" w:name="_Toc122608911"/>
      <w:r xmlns:w="http://schemas.openxmlformats.org/wordprocessingml/2006/main" w:rsidRPr="0029259B">
        <w:rPr>
          <w:rFonts w:cs="Arial"/>
        </w:rPr>
        <w:t xml:space="preserve">3.2 Khối S-Function của </w:t>
      </w:r>
      <w:bookmarkStart xmlns:w="http://schemas.openxmlformats.org/wordprocessingml/2006/main" w:id="461" w:name="_Hlk93330777"/>
      <w:r xmlns:w="http://schemas.openxmlformats.org/wordprocessingml/2006/main" w:rsidR="73A1CDAB" w:rsidRPr="0029259B">
        <w:rPr>
          <w:rFonts w:cs="Arial"/>
        </w:rPr>
        <w:t xml:space="preserve">thiết bị ngoại vi</w:t>
      </w:r>
      <w:bookmarkEnd xmlns:w="http://schemas.openxmlformats.org/wordprocessingml/2006/main" w:id="428"/>
      <w:bookmarkEnd xmlns:w="http://schemas.openxmlformats.org/wordprocessingml/2006/main" w:id="429"/>
      <w:bookmarkEnd xmlns:w="http://schemas.openxmlformats.org/wordprocessingml/2006/main" w:id="430"/>
      <w:bookmarkEnd xmlns:w="http://schemas.openxmlformats.org/wordprocessingml/2006/main" w:id="431"/>
      <w:bookmarkEnd xmlns:w="http://schemas.openxmlformats.org/wordprocessingml/2006/main" w:id="432"/>
      <w:bookmarkEnd xmlns:w="http://schemas.openxmlformats.org/wordprocessingml/2006/main" w:id="433"/>
      <w:bookmarkEnd xmlns:w="http://schemas.openxmlformats.org/wordprocessingml/2006/main" w:id="434"/>
      <w:bookmarkEnd xmlns:w="http://schemas.openxmlformats.org/wordprocessingml/2006/main" w:id="435"/>
      <w:bookmarkEnd xmlns:w="http://schemas.openxmlformats.org/wordprocessingml/2006/main" w:id="436"/>
      <w:bookmarkEnd xmlns:w="http://schemas.openxmlformats.org/wordprocessingml/2006/main" w:id="437"/>
      <w:bookmarkEnd xmlns:w="http://schemas.openxmlformats.org/wordprocessingml/2006/main" w:id="438"/>
      <w:bookmarkEnd xmlns:w="http://schemas.openxmlformats.org/wordprocessingml/2006/main" w:id="439"/>
      <w:bookmarkEnd xmlns:w="http://schemas.openxmlformats.org/wordprocessingml/2006/main" w:id="440"/>
      <w:bookmarkEnd xmlns:w="http://schemas.openxmlformats.org/wordprocessingml/2006/main" w:id="441"/>
      <w:bookmarkEnd xmlns:w="http://schemas.openxmlformats.org/wordprocessingml/2006/main" w:id="442"/>
      <w:bookmarkEnd xmlns:w="http://schemas.openxmlformats.org/wordprocessingml/2006/main" w:id="443"/>
      <w:bookmarkEnd xmlns:w="http://schemas.openxmlformats.org/wordprocessingml/2006/main" w:id="444"/>
      <w:bookmarkEnd xmlns:w="http://schemas.openxmlformats.org/wordprocessingml/2006/main" w:id="445"/>
      <w:bookmarkEnd xmlns:w="http://schemas.openxmlformats.org/wordprocessingml/2006/main" w:id="446"/>
      <w:bookmarkEnd xmlns:w="http://schemas.openxmlformats.org/wordprocessingml/2006/main" w:id="447"/>
      <w:bookmarkEnd xmlns:w="http://schemas.openxmlformats.org/wordprocessingml/2006/main" w:id="448"/>
      <w:bookmarkEnd xmlns:w="http://schemas.openxmlformats.org/wordprocessingml/2006/main" w:id="449"/>
      <w:bookmarkEnd xmlns:w="http://schemas.openxmlformats.org/wordprocessingml/2006/main" w:id="450"/>
      <w:bookmarkEnd xmlns:w="http://schemas.openxmlformats.org/wordprocessingml/2006/main" w:id="451"/>
      <w:bookmarkEnd xmlns:w="http://schemas.openxmlformats.org/wordprocessingml/2006/main" w:id="452"/>
      <w:bookmarkEnd xmlns:w="http://schemas.openxmlformats.org/wordprocessingml/2006/main" w:id="453"/>
      <w:bookmarkEnd xmlns:w="http://schemas.openxmlformats.org/wordprocessingml/2006/main" w:id="454"/>
      <w:bookmarkEnd xmlns:w="http://schemas.openxmlformats.org/wordprocessingml/2006/main" w:id="455"/>
      <w:bookmarkEnd xmlns:w="http://schemas.openxmlformats.org/wordprocessingml/2006/main" w:id="456"/>
      <w:bookmarkEnd xmlns:w="http://schemas.openxmlformats.org/wordprocessingml/2006/main" w:id="457"/>
      <w:bookmarkEnd xmlns:w="http://schemas.openxmlformats.org/wordprocessingml/2006/main" w:id="458"/>
      <w:bookmarkEnd xmlns:w="http://schemas.openxmlformats.org/wordprocessingml/2006/main" w:id="459"/>
      <w:bookmarkEnd xmlns:w="http://schemas.openxmlformats.org/wordprocessingml/2006/main" w:id="460"/>
      <w:bookmarkEnd xmlns:w="http://schemas.openxmlformats.org/wordprocessingml/2006/main" w:id="461"/>
    </w:p>
    <w:p w14:paraId="14FBE861" w14:textId="77777777" w:rsidR="00BC0262" w:rsidRPr="0029259B" w:rsidRDefault="00BC0262" w:rsidP="008F699B">
      <w:pPr>
        <w:rPr>
          <w:rFonts w:ascii="Arial" w:hAnsi="Arial" w:cs="Arial"/>
        </w:rPr>
      </w:pPr>
    </w:p>
    <w:p w14:paraId="09FB1899" w14:textId="77B99E43" w:rsidR="00C259B1" w:rsidRPr="0029259B" w:rsidRDefault="00C259B1" w:rsidP="00C259B1">
      <w:pPr xmlns:w="http://schemas.openxmlformats.org/wordprocessingml/2006/main">
        <w:rPr>
          <w:rFonts w:ascii="Arial" w:hAnsi="Arial" w:cs="Arial"/>
        </w:rPr>
      </w:pPr>
      <w:r xmlns:w="http://schemas.openxmlformats.org/wordprocessingml/2006/main" w:rsidRPr="0029259B">
        <w:rPr>
          <w:rFonts w:ascii="Arial" w:hAnsi="Arial" w:cs="Arial"/>
        </w:rPr>
        <w:t xml:space="preserve">Phần sau đây mô tả các khối Chức năng S của thiết bị ngoại vi (Cổng, ADC, RS-CANFD, </w:t>
      </w:r>
      <w:commentRangeStart xmlns:w="http://schemas.openxmlformats.org/wordprocessingml/2006/main" w:id="462"/>
      <w:r xmlns:w="http://schemas.openxmlformats.org/wordprocessingml/2006/main" w:rsidR="00B82207" w:rsidRPr="0029259B">
        <w:rPr>
          <w:rFonts w:ascii="Arial" w:hAnsi="Arial" w:cs="Arial"/>
          <w:highlight w:val="yellow"/>
        </w:rPr>
        <w:t xml:space="preserve">RLIN3n </w:t>
      </w:r>
      <w:commentRangeEnd xmlns:w="http://schemas.openxmlformats.org/wordprocessingml/2006/main" w:id="462"/>
      <w:r xmlns:w="http://schemas.openxmlformats.org/wordprocessingml/2006/main" w:rsidR="003F663B" w:rsidRPr="0029259B">
        <w:rPr>
          <w:rStyle w:val="CommentReference"/>
          <w:rFonts w:ascii="Arial" w:hAnsi="Arial" w:cs="Arial"/>
        </w:rPr>
        <w:commentReference xmlns:w="http://schemas.openxmlformats.org/wordprocessingml/2006/main" w:id="462"/>
      </w:r>
      <w:r xmlns:w="http://schemas.openxmlformats.org/wordprocessingml/2006/main" w:rsidR="00F3776E">
        <w:rPr>
          <w:rFonts w:ascii="Arial" w:hAnsi="Arial" w:cs="Arial"/>
        </w:rPr>
        <w:t xml:space="preserve">, </w:t>
      </w:r>
      <w:commentRangeStart xmlns:w="http://schemas.openxmlformats.org/wordprocessingml/2006/main" w:id="463"/>
      <w:r xmlns:w="http://schemas.openxmlformats.org/wordprocessingml/2006/main" w:rsidR="00F3776E" w:rsidRPr="000803BB">
        <w:rPr>
          <w:rFonts w:ascii="Arial" w:hAnsi="Arial" w:cs="Arial"/>
          <w:highlight w:val="yellow"/>
        </w:rPr>
        <w:t xml:space="preserve">TAUD </w:t>
      </w:r>
      <w:commentRangeEnd xmlns:w="http://schemas.openxmlformats.org/wordprocessingml/2006/main" w:id="463"/>
      <w:r xmlns:w="http://schemas.openxmlformats.org/wordprocessingml/2006/main" w:rsidR="00603CA7">
        <w:rPr>
          <w:rStyle w:val="CommentReference"/>
        </w:rPr>
        <w:commentReference xmlns:w="http://schemas.openxmlformats.org/wordprocessingml/2006/main" w:id="463"/>
      </w:r>
      <w:r xmlns:w="http://schemas.openxmlformats.org/wordprocessingml/2006/main" w:rsidR="00750BCF" w:rsidRPr="0029259B">
        <w:rPr>
          <w:rFonts w:ascii="Arial" w:hAnsi="Arial" w:cs="Arial"/>
        </w:rPr>
        <w:t xml:space="preserve">) và cách tạo, đặt và tạo mã C cho các khối Chức năng S này.</w:t>
      </w:r>
    </w:p>
    <w:p w14:paraId="6EAB293C" w14:textId="0638E053" w:rsidR="00C56513" w:rsidRPr="0029259B" w:rsidRDefault="00287B92" w:rsidP="00C259B1">
      <w:pPr xmlns:w="http://schemas.openxmlformats.org/wordprocessingml/2006/main">
        <w:rPr>
          <w:rFonts w:ascii="Arial" w:hAnsi="Arial" w:cs="Arial"/>
        </w:rPr>
      </w:pPr>
      <w:r xmlns:w="http://schemas.openxmlformats.org/wordprocessingml/2006/main" w:rsidRPr="00901E91">
        <w:rPr>
          <w:rFonts w:ascii="Arial" w:hAnsi="Arial" w:cs="Arial"/>
          <w:highlight w:val="yellow"/>
        </w:rPr>
        <w:t xml:space="preserve">Ngoài ra, Trình duyệt thư viện MATLAB Simulink hỗ trợ gói ETVPF, gói này chứa các khối chức năng S của thiết bị ngoại vi để thêm vào mô hình.</w:t>
      </w:r>
    </w:p>
    <w:p w14:paraId="0BA8F3D8" w14:textId="65DF1F45" w:rsidR="00C56513" w:rsidRPr="0029259B" w:rsidRDefault="00C56513" w:rsidP="00750BCF">
      <w:pPr xmlns:w="http://schemas.openxmlformats.org/wordprocessingml/2006/main">
        <w:ind w:left="1440" w:hanging="1440"/>
        <w:rPr>
          <w:rFonts w:ascii="Arial" w:hAnsi="Arial" w:cs="Arial"/>
        </w:rPr>
      </w:pPr>
      <w:r xmlns:w="http://schemas.openxmlformats.org/wordprocessingml/2006/main" w:rsidRPr="0029259B">
        <w:rPr>
          <w:rFonts w:ascii="Arial" w:hAnsi="Arial" w:cs="Arial"/>
        </w:rPr>
        <w:t xml:space="preserve">Lưu </w:t>
      </w:r>
      <w:r xmlns:w="http://schemas.openxmlformats.org/wordprocessingml/2006/main" w:rsidR="00750BCF" w:rsidRPr="0029259B">
        <w:rPr>
          <w:rFonts w:ascii="Arial" w:hAnsi="Arial" w:cs="Arial"/>
        </w:rPr>
        <w:tab xmlns:w="http://schemas.openxmlformats.org/wordprocessingml/2006/main"/>
      </w:r>
      <w:r xmlns:w="http://schemas.openxmlformats.org/wordprocessingml/2006/main" w:rsidR="0099622A" w:rsidRPr="0029259B">
        <w:rPr>
          <w:rFonts w:ascii="Arial" w:hAnsi="Arial" w:cs="Arial"/>
        </w:rPr>
        <w:t xml:space="preserve">ý 1. Các khối S-Function của thiết bị ngoại vi khác nhau với từng dòng thiết bị. </w:t>
      </w:r>
      <w:bookmarkStart xmlns:w="http://schemas.openxmlformats.org/wordprocessingml/2006/main" w:id="464" w:name="_Hlk96361556"/>
      <w:r xmlns:w="http://schemas.openxmlformats.org/wordprocessingml/2006/main" w:rsidR="005F6792" w:rsidRPr="0029259B">
        <w:rPr>
          <w:rFonts w:ascii="Arial" w:hAnsi="Arial" w:cs="Arial"/>
        </w:rPr>
        <w:t xml:space="preserve">Do đó, người dùng phải chọn đúng cài đặt của thiết bị ngoại vi với dòng thiết bị hiện tại ( </w:t>
      </w:r>
      <w:bookmarkStart xmlns:w="http://schemas.openxmlformats.org/wordprocessingml/2006/main" w:id="465" w:name="_Hlk96362912"/>
      <w:r xmlns:w="http://schemas.openxmlformats.org/wordprocessingml/2006/main" w:rsidR="00937974" w:rsidRPr="0029259B">
        <w:rPr>
          <w:rFonts w:ascii="Arial" w:hAnsi="Arial" w:cs="Arial"/>
        </w:rPr>
        <w:t xml:space="preserve">cài đặt của thiết bị ngoại vi trên kiểu </w:t>
      </w:r>
      <w:bookmarkEnd xmlns:w="http://schemas.openxmlformats.org/wordprocessingml/2006/main" w:id="465"/>
      <w:r xmlns:w="http://schemas.openxmlformats.org/wordprocessingml/2006/main" w:rsidR="00937974" w:rsidRPr="0029259B">
        <w:rPr>
          <w:rFonts w:ascii="Arial" w:hAnsi="Arial" w:cs="Arial"/>
        </w:rPr>
        <w:t xml:space="preserve">máy phải giống với </w:t>
      </w:r>
      <w:r xmlns:w="http://schemas.openxmlformats.org/wordprocessingml/2006/main" w:rsidR="00ED5098" w:rsidRPr="0029259B">
        <w:rPr>
          <w:rFonts w:ascii="Arial" w:hAnsi="Arial" w:cs="Arial"/>
          <w:szCs w:val="18"/>
        </w:rPr>
        <w:t xml:space="preserve">cài đặt </w:t>
      </w:r>
      <w:r xmlns:w="http://schemas.openxmlformats.org/wordprocessingml/2006/main" w:rsidR="006B6109" w:rsidRPr="0029259B">
        <w:rPr>
          <w:rFonts w:ascii="Arial" w:hAnsi="Arial" w:cs="Arial"/>
        </w:rPr>
        <w:t xml:space="preserve">trên SC – tham khảo phần </w:t>
      </w:r>
      <w:r xmlns:w="http://schemas.openxmlformats.org/wordprocessingml/2006/main" w:rsidR="00937974" w:rsidRPr="0029259B">
        <w:rPr>
          <w:rFonts w:ascii="Arial" w:hAnsi="Arial" w:cs="Arial"/>
          <w:b/>
          <w:bCs/>
        </w:rPr>
        <w:fldChar xmlns:w="http://schemas.openxmlformats.org/wordprocessingml/2006/main" w:fldCharType="begin"/>
      </w:r>
      <w:r xmlns:w="http://schemas.openxmlformats.org/wordprocessingml/2006/main" w:rsidR="00937974" w:rsidRPr="0029259B">
        <w:rPr>
          <w:rFonts w:ascii="Arial" w:hAnsi="Arial" w:cs="Arial"/>
          <w:b/>
          <w:bCs/>
        </w:rPr>
        <w:instrText xmlns:w="http://schemas.openxmlformats.org/wordprocessingml/2006/main" xml:space="preserve"> REF _Ref96361277 \h  \* MERGEFORMAT </w:instrText>
      </w:r>
      <w:r xmlns:w="http://schemas.openxmlformats.org/wordprocessingml/2006/main" w:rsidR="00937974" w:rsidRPr="0029259B">
        <w:rPr>
          <w:rFonts w:ascii="Arial" w:hAnsi="Arial" w:cs="Arial"/>
          <w:b/>
          <w:bCs/>
        </w:rPr>
        <w:fldChar xmlns:w="http://schemas.openxmlformats.org/wordprocessingml/2006/main" w:fldCharType="separate"/>
      </w:r>
      <w:r xmlns:w="http://schemas.openxmlformats.org/wordprocessingml/2006/main" w:rsidR="003C2150" w:rsidRPr="003C2150">
        <w:rPr>
          <w:rFonts w:ascii="Arial" w:hAnsi="Arial" w:cs="Arial"/>
          <w:b/>
          <w:bCs/>
        </w:rPr>
        <w:t xml:space="preserve">3.3.3.1 Tạo mã nguồn của thiết bị ngoại vi bằng SC</w:t>
      </w:r>
      <w:r xmlns:w="http://schemas.openxmlformats.org/wordprocessingml/2006/main" w:rsidR="00937974" w:rsidRPr="0029259B">
        <w:rPr>
          <w:rFonts w:ascii="Arial" w:hAnsi="Arial" w:cs="Arial"/>
          <w:b/>
          <w:bCs/>
        </w:rPr>
        <w:fldChar xmlns:w="http://schemas.openxmlformats.org/wordprocessingml/2006/main" w:fldCharType="end"/>
      </w:r>
      <w:r xmlns:w="http://schemas.openxmlformats.org/wordprocessingml/2006/main" w:rsidR="00937974" w:rsidRPr="0029259B">
        <w:rPr>
          <w:rFonts w:ascii="Arial" w:hAnsi="Arial" w:cs="Arial"/>
          <w:b/>
          <w:bCs/>
        </w:rPr>
        <w:t xml:space="preserve"> </w:t>
      </w:r>
      <w:r xmlns:w="http://schemas.openxmlformats.org/wordprocessingml/2006/main" w:rsidR="00937974" w:rsidRPr="0029259B">
        <w:rPr>
          <w:rFonts w:ascii="Arial" w:hAnsi="Arial" w:cs="Arial"/>
        </w:rPr>
        <w:t xml:space="preserve">để biết phương pháp cấu hình). Các khối Chức năng S mẫu của từng dòng thiết bị cũng được bao gồm bên trong </w:t>
      </w:r>
      <w:commentRangeStart xmlns:w="http://schemas.openxmlformats.org/wordprocessingml/2006/main" w:id="466"/>
      <w:r xmlns:w="http://schemas.openxmlformats.org/wordprocessingml/2006/main" w:rsidR="00C03AE0" w:rsidRPr="003A0BDC">
        <w:rPr>
          <w:rFonts w:ascii="Arial" w:hAnsi="Arial" w:cs="Arial"/>
          <w:highlight w:val="yellow"/>
        </w:rPr>
        <w:t xml:space="preserve">“etv </w:t>
      </w:r>
      <w:bookmarkStart xmlns:w="http://schemas.openxmlformats.org/wordprocessingml/2006/main" w:id="467" w:name="V10000_Simulink_Library_004"/>
      <w:bookmarkEnd xmlns:w="http://schemas.openxmlformats.org/wordprocessingml/2006/main" w:id="467"/>
      <w:r xmlns:w="http://schemas.openxmlformats.org/wordprocessingml/2006/main" w:rsidR="00C03AE0" w:rsidRPr="003A0BDC">
        <w:rPr>
          <w:rFonts w:ascii="Arial" w:hAnsi="Arial" w:cs="Arial"/>
          <w:highlight w:val="yellow"/>
        </w:rPr>
        <w:t xml:space="preserve">pf_lib.slx </w:t>
      </w:r>
      <w:r xmlns:w="http://schemas.openxmlformats.org/wordprocessingml/2006/main" w:rsidR="00C03AE0" w:rsidRPr="003A0BDC">
        <w:rPr>
          <w:rFonts w:ascii="Arial" w:hAnsi="Arial" w:cs="Arial"/>
          <w:highlight w:val="yellow"/>
          <w:lang w:val="vi-VN"/>
        </w:rPr>
        <w:t xml:space="preserve">”</w:t>
      </w:r>
      <w:r xmlns:w="http://schemas.openxmlformats.org/wordprocessingml/2006/main" w:rsidR="00C03AE0">
        <w:rPr>
          <w:rFonts w:ascii="Arial" w:hAnsi="Arial" w:cs="Arial"/>
          <w:lang w:val="vi-VN"/>
        </w:rPr>
        <w:t xml:space="preserve"> </w:t>
      </w:r>
      <w:commentRangeEnd xmlns:w="http://schemas.openxmlformats.org/wordprocessingml/2006/main" w:id="466"/>
      <w:r xmlns:w="http://schemas.openxmlformats.org/wordprocessingml/2006/main" w:rsidR="00A20C8F">
        <w:rPr>
          <w:rStyle w:val="CommentReference"/>
        </w:rPr>
        <w:commentReference xmlns:w="http://schemas.openxmlformats.org/wordprocessingml/2006/main" w:id="466"/>
      </w:r>
      <w:r xmlns:w="http://schemas.openxmlformats.org/wordprocessingml/2006/main" w:rsidR="00C03AE0">
        <w:rPr>
          <w:rFonts w:ascii="Arial" w:hAnsi="Arial" w:cs="Arial"/>
        </w:rPr>
        <w:t xml:space="preserve">tập tin.</w:t>
      </w:r>
      <w:bookmarkEnd xmlns:w="http://schemas.openxmlformats.org/wordprocessingml/2006/main" w:id="464"/>
    </w:p>
    <w:p w14:paraId="618ABEC2" w14:textId="1B96E1C5" w:rsidR="0099622A" w:rsidRPr="0029259B" w:rsidRDefault="0099622A" w:rsidP="0099622A">
      <w:pPr xmlns:w="http://schemas.openxmlformats.org/wordprocessingml/2006/main">
        <w:ind w:left="1440" w:hanging="1440"/>
        <w:rPr>
          <w:rFonts w:ascii="Arial" w:hAnsi="Arial" w:cs="Arial"/>
        </w:rPr>
      </w:pPr>
      <w:r xmlns:w="http://schemas.openxmlformats.org/wordprocessingml/2006/main" w:rsidRPr="0029259B">
        <w:rPr>
          <w:rFonts w:ascii="Arial" w:hAnsi="Arial" w:cs="Arial"/>
        </w:rPr>
        <w:tab xmlns:w="http://schemas.openxmlformats.org/wordprocessingml/2006/main"/>
      </w:r>
      <w:r xmlns:w="http://schemas.openxmlformats.org/wordprocessingml/2006/main" w:rsidRPr="0029259B">
        <w:rPr>
          <w:rFonts w:ascii="Arial" w:hAnsi="Arial" w:cs="Arial"/>
        </w:rPr>
        <w:t xml:space="preserve">2. </w:t>
      </w:r>
      <w:r xmlns:w="http://schemas.openxmlformats.org/wordprocessingml/2006/main" w:rsidR="002913AB" w:rsidRPr="0029259B">
        <w:rPr>
          <w:rFonts w:ascii="Arial" w:hAnsi="Arial" w:cs="Arial"/>
        </w:rPr>
        <w:t xml:space="preserve">Về cài đặt của thiết bị ngoại vi được sử dụng cho RH850/F1KM, chỉ sử dụng các cài đặt sau.</w:t>
      </w:r>
    </w:p>
    <w:p w14:paraId="22C5049A" w14:textId="0C341E54" w:rsidR="0099622A" w:rsidRPr="0029259B" w:rsidRDefault="0099622A" w:rsidP="00D30948">
      <w:pPr xmlns:w="http://schemas.openxmlformats.org/wordprocessingml/2006/main">
        <w:pStyle w:val="ListParagraph"/>
        <w:numPr>
          <w:ilvl w:val="0"/>
          <w:numId w:val="24"/>
        </w:numPr>
        <w:rPr>
          <w:rFonts w:ascii="Arial" w:hAnsi="Arial" w:cs="Arial"/>
        </w:rPr>
      </w:pPr>
      <w:r xmlns:w="http://schemas.openxmlformats.org/wordprocessingml/2006/main" w:rsidRPr="0029259B">
        <w:rPr>
          <w:rFonts w:ascii="Arial" w:hAnsi="Arial" w:cs="Arial"/>
        </w:rPr>
        <w:t xml:space="preserve">Đối với thiết bị ngoại vi ADC: hỗ trợ Chế độ quét Nhóm 1, Quét nhiều vòng.</w:t>
      </w:r>
    </w:p>
    <w:p w14:paraId="7B4E3F8A" w14:textId="6E26C937" w:rsidR="0099622A" w:rsidRPr="0029259B" w:rsidRDefault="0099622A" w:rsidP="00D30948">
      <w:pPr xmlns:w="http://schemas.openxmlformats.org/wordprocessingml/2006/main">
        <w:pStyle w:val="ListParagraph"/>
        <w:numPr>
          <w:ilvl w:val="0"/>
          <w:numId w:val="24"/>
        </w:numPr>
        <w:rPr>
          <w:rFonts w:ascii="Arial" w:hAnsi="Arial" w:cs="Arial"/>
        </w:rPr>
      </w:pPr>
      <w:r xmlns:w="http://schemas.openxmlformats.org/wordprocessingml/2006/main" w:rsidRPr="0029259B">
        <w:rPr>
          <w:rFonts w:ascii="Arial" w:hAnsi="Arial" w:cs="Arial"/>
        </w:rPr>
        <w:t xml:space="preserve">Đối với Port ngoại vi: Chỉ được sử dụng cổng (PORT) thông thường (ví dụ: PORT0, PORT1… được xác định trong SC).</w:t>
      </w:r>
    </w:p>
    <w:p w14:paraId="062E58C9" w14:textId="77777777" w:rsidR="00CC5140" w:rsidRPr="00CC5140" w:rsidRDefault="00E80EEA" w:rsidP="00D30948">
      <w:pPr xmlns:w="http://schemas.openxmlformats.org/wordprocessingml/2006/main">
        <w:pStyle w:val="ListParagraph"/>
        <w:numPr>
          <w:ilvl w:val="0"/>
          <w:numId w:val="24"/>
        </w:numPr>
        <w:rPr>
          <w:rFonts w:ascii="Arial" w:hAnsi="Arial" w:cs="Arial"/>
          <w:highlight w:val="yellow"/>
        </w:rPr>
      </w:pPr>
      <w:r xmlns:w="http://schemas.openxmlformats.org/wordprocessingml/2006/main" w:rsidRPr="0029259B">
        <w:rPr>
          <w:rFonts w:ascii="Arial" w:hAnsi="Arial" w:cs="Arial"/>
        </w:rPr>
        <w:t xml:space="preserve">Đối với thiết bị ngoại vi RS-CANFD:</w:t>
      </w:r>
    </w:p>
    <w:p w14:paraId="60586363" w14:textId="594946B2" w:rsidR="00AE1E24" w:rsidRDefault="00CC5140" w:rsidP="00CC5140">
      <w:pPr xmlns:w="http://schemas.openxmlformats.org/wordprocessingml/2006/main">
        <w:pStyle w:val="ListParagraph"/>
        <w:ind w:left="2160"/>
        <w:rPr>
          <w:rFonts w:ascii="Arial" w:hAnsi="Arial" w:cs="Arial"/>
          <w:highlight w:val="yellow"/>
        </w:rPr>
      </w:pPr>
      <w:r xmlns:w="http://schemas.openxmlformats.org/wordprocessingml/2006/main">
        <w:rPr>
          <w:rFonts w:ascii="Arial" w:hAnsi="Arial" w:cs="Arial"/>
        </w:rPr>
        <w:t xml:space="preserve">Đối với F1KM: Hỗ trợ sử dụng đơn vị CANFD 0 (RCFDC0) với 6 kênh, Khung dữ liệu gửi/nhận, ID tiêu chuẩn, khung </w:t>
      </w:r>
      <w:commentRangeStart xmlns:w="http://schemas.openxmlformats.org/wordprocessingml/2006/main" w:id="468"/>
      <w:r xmlns:w="http://schemas.openxmlformats.org/wordprocessingml/2006/main" w:rsidR="00164624" w:rsidRPr="00164624">
        <w:rPr>
          <w:rFonts w:ascii="Arial" w:hAnsi="Arial" w:cs="Arial"/>
          <w:highlight w:val="yellow"/>
        </w:rPr>
        <w:t xml:space="preserve">từ xa </w:t>
      </w:r>
      <w:commentRangeEnd xmlns:w="http://schemas.openxmlformats.org/wordprocessingml/2006/main" w:id="468"/>
      <w:r xmlns:w="http://schemas.openxmlformats.org/wordprocessingml/2006/main" w:rsidR="00EF59AF">
        <w:rPr>
          <w:rStyle w:val="CommentReference"/>
        </w:rPr>
        <w:commentReference xmlns:w="http://schemas.openxmlformats.org/wordprocessingml/2006/main" w:id="468"/>
      </w:r>
      <w:r xmlns:w="http://schemas.openxmlformats.org/wordprocessingml/2006/main" w:rsidR="00164624" w:rsidRPr="00164624">
        <w:rPr>
          <w:rFonts w:ascii="Arial" w:hAnsi="Arial" w:cs="Arial"/>
          <w:highlight w:val="yellow"/>
        </w:rPr>
        <w:t xml:space="preserve">, ID mở rộng, </w:t>
      </w:r>
      <w:bookmarkStart xmlns:w="http://schemas.openxmlformats.org/wordprocessingml/2006/main" w:id="469" w:name="V10000_Req_02_004"/>
      <w:r xmlns:w="http://schemas.openxmlformats.org/wordprocessingml/2006/main" w:rsidR="00164624" w:rsidRPr="00164624">
        <w:rPr>
          <w:rFonts w:ascii="Arial" w:hAnsi="Arial" w:cs="Arial"/>
          <w:highlight w:val="yellow"/>
        </w:rPr>
        <w:t xml:space="preserve">bộ lọc nhận r </w:t>
      </w:r>
      <w:bookmarkEnd xmlns:w="http://schemas.openxmlformats.org/wordprocessingml/2006/main" w:id="469"/>
      <w:r xmlns:w="http://schemas.openxmlformats.org/wordprocessingml/2006/main" w:rsidR="0047614C">
        <w:rPr>
          <w:rFonts w:ascii="Arial" w:hAnsi="Arial" w:cs="Arial"/>
          <w:highlight w:val="yellow"/>
        </w:rPr>
        <w:t xml:space="preserve">, Hỗ trợ Cổng I/O CAN và Hộp công cụ mạng xe.</w:t>
      </w:r>
    </w:p>
    <w:p w14:paraId="75F65345" w14:textId="77777777" w:rsidR="00CC5140" w:rsidRDefault="00CC5140" w:rsidP="00CC5140">
      <w:pPr>
        <w:pStyle w:val="ListParagraph"/>
        <w:ind w:left="2160"/>
        <w:rPr>
          <w:rFonts w:ascii="Arial" w:hAnsi="Arial" w:cs="Arial"/>
        </w:rPr>
      </w:pPr>
    </w:p>
    <w:p w14:paraId="47729E0C" w14:textId="3BBD0146" w:rsidR="00CC5140" w:rsidRPr="00CC5140" w:rsidRDefault="00CC5140" w:rsidP="00CC5140">
      <w:pPr xmlns:w="http://schemas.openxmlformats.org/wordprocessingml/2006/main">
        <w:pStyle w:val="ListParagraph"/>
        <w:ind w:left="2160"/>
        <w:rPr>
          <w:rFonts w:ascii="Arial" w:hAnsi="Arial" w:cs="Arial"/>
          <w:highlight w:val="yellow"/>
        </w:rPr>
      </w:pPr>
      <w:commentRangeStart xmlns:w="http://schemas.openxmlformats.org/wordprocessingml/2006/main" w:id="470"/>
      <w:r xmlns:w="http://schemas.openxmlformats.org/wordprocessingml/2006/main" w:rsidRPr="00CC5140">
        <w:rPr>
          <w:rFonts w:ascii="Arial" w:hAnsi="Arial" w:cs="Arial"/>
          <w:highlight w:val="yellow"/>
        </w:rPr>
        <w:t xml:space="preserve">Đối với U2C: Hỗ trợ </w:t>
      </w:r>
      <w:commentRangeEnd xmlns:w="http://schemas.openxmlformats.org/wordprocessingml/2006/main" w:id="470"/>
      <w:r xmlns:w="http://schemas.openxmlformats.org/wordprocessingml/2006/main" w:rsidR="005C222E">
        <w:rPr>
          <w:rStyle w:val="CommentReference"/>
        </w:rPr>
        <w:commentReference xmlns:w="http://schemas.openxmlformats.org/wordprocessingml/2006/main" w:id="470"/>
      </w:r>
      <w:r xmlns:w="http://schemas.openxmlformats.org/wordprocessingml/2006/main" w:rsidRPr="00CC5140">
        <w:rPr>
          <w:rFonts w:ascii="Arial" w:hAnsi="Arial" w:cs="Arial"/>
          <w:highlight w:val="yellow"/>
        </w:rPr>
        <w:t xml:space="preserve">sử dụng đơn vị CANFD 0 (RCFDC0) với 8 kênh, Khung dữ liệu gửi/nhận, ID tiêu chuẩn, khung từ xa, ID mở rộng, bộ lọc nhận và Hộp công cụ mạng xe.</w:t>
      </w:r>
    </w:p>
    <w:p w14:paraId="6B2A0E47" w14:textId="77777777" w:rsidR="00CC5140" w:rsidRPr="00AB5A10" w:rsidRDefault="00CC5140" w:rsidP="00CC5140">
      <w:pPr>
        <w:pStyle w:val="ListParagraph"/>
        <w:ind w:left="2160"/>
        <w:rPr>
          <w:rFonts w:ascii="Arial" w:hAnsi="Arial" w:cs="Arial"/>
          <w:highlight w:val="yellow"/>
        </w:rPr>
      </w:pPr>
    </w:p>
    <w:p w14:paraId="4AD42423" w14:textId="4AB1165D" w:rsidR="00AB4DFE" w:rsidRPr="00AB4DFE" w:rsidRDefault="006F3853" w:rsidP="00D30948">
      <w:pPr xmlns:w="http://schemas.openxmlformats.org/wordprocessingml/2006/main">
        <w:pStyle w:val="ListParagraph"/>
        <w:numPr>
          <w:ilvl w:val="0"/>
          <w:numId w:val="24"/>
        </w:numPr>
        <w:jc w:val="left"/>
        <w:rPr>
          <w:rFonts w:ascii="Arial" w:hAnsi="Arial" w:cs="Arial"/>
          <w:highlight w:val="yellow"/>
        </w:rPr>
      </w:pPr>
      <w:r xmlns:w="http://schemas.openxmlformats.org/wordprocessingml/2006/main" w:rsidRPr="00C027AC">
        <w:rPr>
          <w:rFonts w:ascii="Arial" w:hAnsi="Arial" w:cs="Arial"/>
          <w:highlight w:val="yellow"/>
        </w:rPr>
        <w:t xml:space="preserve">Đối với thiết bị ngoại vi </w:t>
      </w:r>
      <w:commentRangeStart xmlns:w="http://schemas.openxmlformats.org/wordprocessingml/2006/main" w:id="471"/>
      <w:r xmlns:w="http://schemas.openxmlformats.org/wordprocessingml/2006/main" w:rsidRPr="00C027AC">
        <w:rPr>
          <w:rFonts w:ascii="Arial" w:hAnsi="Arial" w:cs="Arial"/>
          <w:highlight w:val="yellow"/>
        </w:rPr>
        <w:t xml:space="preserve">TAUD </w:t>
      </w:r>
      <w:commentRangeEnd xmlns:w="http://schemas.openxmlformats.org/wordprocessingml/2006/main" w:id="471"/>
      <w:r xmlns:w="http://schemas.openxmlformats.org/wordprocessingml/2006/main">
        <w:rPr>
          <w:rStyle w:val="CommentReference"/>
        </w:rPr>
        <w:commentReference xmlns:w="http://schemas.openxmlformats.org/wordprocessingml/2006/main" w:id="471"/>
      </w:r>
      <w:r xmlns:w="http://schemas.openxmlformats.org/wordprocessingml/2006/main" w:rsidR="00AB4DFE" w:rsidRPr="00AB4DFE">
        <w:rPr>
          <w:rFonts w:ascii="Arial" w:hAnsi="Arial" w:cs="Arial"/>
          <w:highlight w:val="yellow"/>
        </w:rPr>
        <w:t xml:space="preserve">: Chỉ có thể sử dụng Đầu ra PWM và Đầu ra PWM tam giác, kênh chính, chu kỳ xung và cài đặt giá trị tỷ lệ nhiệm vụ. Về các kênh phụ và cài đặt đồng hồ, vui lòng đặt nó trong SC</w:t>
      </w:r>
    </w:p>
    <w:p w14:paraId="4073DAB6" w14:textId="477B2AAE" w:rsidR="00D55947" w:rsidRPr="00AB4DFE" w:rsidRDefault="00D55947" w:rsidP="00334E81">
      <w:pPr xmlns:w="http://schemas.openxmlformats.org/wordprocessingml/2006/main">
        <w:pStyle w:val="ListParagraph"/>
        <w:ind w:left="1440"/>
        <w:rPr>
          <w:rFonts w:ascii="Arial" w:hAnsi="Arial" w:cs="Arial"/>
        </w:rPr>
      </w:pPr>
      <w:r xmlns:w="http://schemas.openxmlformats.org/wordprocessingml/2006/main" w:rsidRPr="00AB4DFE">
        <w:rPr>
          <w:rFonts w:ascii="Arial" w:hAnsi="Arial" w:cs="Arial"/>
          <w:highlight w:val="yellow"/>
        </w:rPr>
        <w:t xml:space="preserve">3. Các khối chức năng S của thiết bị ngoại vi được chuẩn bị cho thiết bị lớn nhất. Nếu sử dụng thiết bị nhỏ hơn, vui lòng chọn chức năng, tên cổng được triển khai cho thiết bị này.</w:t>
      </w:r>
    </w:p>
    <w:p w14:paraId="30EAA30E" w14:textId="2E71E061" w:rsidR="004718CB" w:rsidRPr="000265F3" w:rsidRDefault="00D55947" w:rsidP="000265F3">
      <w:pPr xmlns:w="http://schemas.openxmlformats.org/wordprocessingml/2006/main">
        <w:ind w:left="720" w:firstLine="720"/>
        <w:rPr>
          <w:rFonts w:ascii="Arial" w:hAnsi="Arial" w:cs="Arial"/>
        </w:rPr>
      </w:pPr>
      <w:r xmlns:w="http://schemas.openxmlformats.org/wordprocessingml/2006/main">
        <w:rPr>
          <w:rFonts w:ascii="Arial" w:hAnsi="Arial" w:cs="Arial"/>
          <w:highlight w:val="yellow"/>
        </w:rPr>
        <w:t xml:space="preserve">4 </w:t>
      </w:r>
      <w:commentRangeStart xmlns:w="http://schemas.openxmlformats.org/wordprocessingml/2006/main" w:id="472"/>
      <w:r xmlns:w="http://schemas.openxmlformats.org/wordprocessingml/2006/main" w:rsidR="000265F3" w:rsidRPr="000265F3">
        <w:rPr>
          <w:rFonts w:ascii="Arial" w:hAnsi="Arial" w:cs="Arial"/>
          <w:highlight w:val="yellow"/>
        </w:rPr>
        <w:t xml:space="preserve">. Về thiết bị ngoại vi sử dụng cho RH850/U2C chỉ sử dụng thiết bị ngoại vi Port, ADC và CAN.</w:t>
      </w:r>
      <w:commentRangeEnd xmlns:w="http://schemas.openxmlformats.org/wordprocessingml/2006/main" w:id="472"/>
      <w:r xmlns:w="http://schemas.openxmlformats.org/wordprocessingml/2006/main" w:rsidR="000265F3">
        <w:rPr>
          <w:rStyle w:val="CommentReference"/>
        </w:rPr>
        <w:commentReference xmlns:w="http://schemas.openxmlformats.org/wordprocessingml/2006/main" w:id="472"/>
      </w:r>
      <w:bookmarkStart xmlns:w="http://schemas.openxmlformats.org/wordprocessingml/2006/main" w:id="473" w:name="V10000_Req_03_007"/>
      <w:bookmarkEnd xmlns:w="http://schemas.openxmlformats.org/wordprocessingml/2006/main" w:id="473"/>
    </w:p>
    <w:p w14:paraId="0BAFCA87" w14:textId="4288E007" w:rsidR="000F68F9" w:rsidRPr="0029259B" w:rsidRDefault="000F68F9" w:rsidP="008F699B">
      <w:pPr>
        <w:rPr>
          <w:rFonts w:ascii="Arial" w:hAnsi="Arial" w:cs="Arial"/>
        </w:rPr>
      </w:pPr>
      <w:r w:rsidRPr="0029259B">
        <w:rPr>
          <w:rFonts w:ascii="Arial" w:hAnsi="Arial" w:cs="Arial"/>
        </w:rPr>
        <w:br w:type="page"/>
      </w:r>
    </w:p>
    <w:p w14:paraId="18073CDE" w14:textId="77777777" w:rsidR="00BC0262" w:rsidRPr="0029259B" w:rsidRDefault="00BC0262" w:rsidP="008F699B">
      <w:pPr>
        <w:rPr>
          <w:rFonts w:ascii="Arial" w:hAnsi="Arial" w:cs="Arial"/>
        </w:rPr>
      </w:pPr>
    </w:p>
    <w:p w14:paraId="63AB306F" w14:textId="32EBFB9F" w:rsidR="005F6792" w:rsidRPr="0029259B" w:rsidRDefault="005F6792" w:rsidP="005F6792">
      <w:pPr xmlns:w="http://schemas.openxmlformats.org/wordprocessingml/2006/main">
        <w:rPr>
          <w:rFonts w:ascii="Arial" w:hAnsi="Arial" w:cs="Arial"/>
        </w:rPr>
      </w:pPr>
      <w:r xmlns:w="http://schemas.openxmlformats.org/wordprocessingml/2006/main" w:rsidRPr="0029259B">
        <w:rPr>
          <w:rFonts w:ascii="Arial" w:hAnsi="Arial" w:cs="Arial"/>
        </w:rPr>
        <w:t xml:space="preserve">Bảng sau đây hiển thị thông tin về các thiết bị ngoại vi của từng dòng thiết bị được hỗ trợ cho các khối S-Function. Đối với các khối S-Function của từng dòng thiết bị, chỉ chọn cài đặt như được mô tả trong bảng này.</w:t>
      </w:r>
    </w:p>
    <w:p w14:paraId="07DC2A70" w14:textId="77777777" w:rsidR="005F6792" w:rsidRPr="0029259B" w:rsidRDefault="005F6792" w:rsidP="008F699B">
      <w:pPr>
        <w:rPr>
          <w:rFonts w:ascii="Arial" w:hAnsi="Arial" w:cs="Arial"/>
        </w:rPr>
      </w:pPr>
    </w:p>
    <w:p w14:paraId="7D9523EA" w14:textId="45F1D6A7" w:rsidR="00321096" w:rsidRPr="00B458D7" w:rsidRDefault="002A52F0" w:rsidP="00B458D7">
      <w:pPr xmlns:w="http://schemas.openxmlformats.org/wordprocessingml/2006/main">
        <w:pStyle w:val="Caption"/>
        <w:jc w:val="center"/>
        <w:rPr>
          <w:rFonts w:ascii="Arial" w:hAnsi="Arial" w:cs="Arial"/>
          <w:b/>
          <w:bCs/>
          <w:color w:val="auto"/>
        </w:rPr>
      </w:pPr>
      <w:bookmarkStart xmlns:w="http://schemas.openxmlformats.org/wordprocessingml/2006/main" w:id="474" w:name="_Ref94104187"/>
      <w:r xmlns:w="http://schemas.openxmlformats.org/wordprocessingml/2006/main" w:rsidRPr="0029259B">
        <w:rPr>
          <w:rFonts w:ascii="Arial" w:hAnsi="Arial" w:cs="Arial"/>
          <w:b/>
          <w:bCs/>
          <w:color w:val="auto"/>
        </w:rPr>
        <w:t xml:space="preserve">Bảng </w:t>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STYLEREF 1 \s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3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00A3763F" w:rsidRPr="0029259B">
        <w:rPr>
          <w:rFonts w:ascii="Arial" w:hAnsi="Arial" w:cs="Arial"/>
          <w:b/>
          <w:bCs/>
          <w:color w:val="auto"/>
        </w:rPr>
        <w:noBreakHyphen xmlns:w="http://schemas.openxmlformats.org/wordprocessingml/2006/main"/>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2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Cài đặt thiết bị ngoại vi cho S-Functions mẫu của từng dòng thiết bị </w:t>
      </w:r>
      <w:bookmarkEnd xmlns:w="http://schemas.openxmlformats.org/wordprocessingml/2006/main" w:id="474"/>
      <w:r xmlns:w="http://schemas.openxmlformats.org/wordprocessingml/2006/main" w:rsidR="00946DC4" w:rsidRPr="0029259B">
        <w:rPr>
          <w:rFonts w:ascii="Arial" w:hAnsi="Arial" w:cs="Arial"/>
          <w:b/>
          <w:bCs/>
          <w:color w:val="auto"/>
        </w:rPr>
        <w:t xml:space="preserve">(Không dành cho người dùng)</w:t>
      </w:r>
    </w:p>
    <w:tbl>
      <w:tblPr>
        <w:tblStyle w:val="TableGrid"/>
        <w:tblW w:w="0" w:type="auto"/>
        <w:tblLook w:val="04A0" w:firstRow="1" w:lastRow="0" w:firstColumn="1" w:lastColumn="0" w:noHBand="0" w:noVBand="1"/>
      </w:tblPr>
      <w:tblGrid>
        <w:gridCol w:w="2053"/>
        <w:gridCol w:w="1872"/>
        <w:gridCol w:w="2254"/>
        <w:gridCol w:w="2456"/>
        <w:gridCol w:w="2155"/>
      </w:tblGrid>
      <w:tr w:rsidR="007B3B25" w14:paraId="56B738A9" w14:textId="77777777" w:rsidTr="00E601F3">
        <w:tc>
          <w:tcPr>
            <w:tcW w:w="3925" w:type="dxa"/>
            <w:gridSpan w:val="2"/>
            <w:shd w:val="clear" w:color="auto" w:fill="0070C0"/>
          </w:tcPr>
          <w:p w14:paraId="737E0CD1" w14:textId="22AF57CF" w:rsidR="007B3B25" w:rsidRPr="007B3B25" w:rsidRDefault="007B3B25" w:rsidP="007B3B25">
            <w:pPr xmlns:w="http://schemas.openxmlformats.org/wordprocessingml/2006/main">
              <w:jc w:val="center"/>
              <w:rPr>
                <w:rFonts w:ascii="Arial" w:hAnsi="Arial" w:cs="Arial"/>
                <w:b/>
                <w:bCs/>
                <w:color w:val="FFFFFF" w:themeColor="background1"/>
              </w:rPr>
            </w:pPr>
            <w:r xmlns:w="http://schemas.openxmlformats.org/wordprocessingml/2006/main" w:rsidRPr="007B3B25">
              <w:rPr>
                <w:rFonts w:ascii="Arial" w:hAnsi="Arial" w:cs="Arial"/>
                <w:b/>
                <w:bCs/>
                <w:color w:val="FFFFFF" w:themeColor="background1"/>
              </w:rPr>
              <w:t xml:space="preserve">Dòng thiết bị</w:t>
            </w:r>
          </w:p>
        </w:tc>
        <w:tc>
          <w:tcPr>
            <w:tcW w:w="2254" w:type="dxa"/>
            <w:shd w:val="clear" w:color="auto" w:fill="0070C0"/>
          </w:tcPr>
          <w:p w14:paraId="11F84F55" w14:textId="05CF0EF9" w:rsidR="007B3B25" w:rsidRPr="007B3B25" w:rsidRDefault="007B3B25" w:rsidP="007B3B25">
            <w:pPr xmlns:w="http://schemas.openxmlformats.org/wordprocessingml/2006/main">
              <w:jc w:val="center"/>
              <w:rPr>
                <w:rFonts w:ascii="Arial" w:hAnsi="Arial" w:cs="Arial"/>
                <w:b/>
                <w:bCs/>
                <w:color w:val="FFFFFF" w:themeColor="background1"/>
              </w:rPr>
            </w:pPr>
            <w:r xmlns:w="http://schemas.openxmlformats.org/wordprocessingml/2006/main" w:rsidRPr="007B3B25">
              <w:rPr>
                <w:rFonts w:ascii="Arial" w:hAnsi="Arial" w:cs="Arial"/>
                <w:b/>
                <w:bCs/>
                <w:color w:val="FFFFFF" w:themeColor="background1"/>
              </w:rPr>
              <w:t xml:space="preserve">RH850/F1KM-S1</w:t>
            </w:r>
          </w:p>
        </w:tc>
        <w:tc>
          <w:tcPr>
            <w:tcW w:w="2456" w:type="dxa"/>
            <w:shd w:val="clear" w:color="auto" w:fill="0070C0"/>
          </w:tcPr>
          <w:p w14:paraId="7E0821DA" w14:textId="6D881627" w:rsidR="007B3B25" w:rsidRPr="007B3B25" w:rsidRDefault="007B3B25" w:rsidP="007B3B25">
            <w:pPr xmlns:w="http://schemas.openxmlformats.org/wordprocessingml/2006/main">
              <w:jc w:val="center"/>
              <w:rPr>
                <w:rFonts w:ascii="Arial" w:hAnsi="Arial" w:cs="Arial"/>
                <w:b/>
                <w:bCs/>
                <w:color w:val="FFFFFF" w:themeColor="background1"/>
              </w:rPr>
            </w:pPr>
            <w:r xmlns:w="http://schemas.openxmlformats.org/wordprocessingml/2006/main" w:rsidRPr="007B3B25">
              <w:rPr>
                <w:rFonts w:ascii="Arial" w:hAnsi="Arial" w:cs="Arial"/>
                <w:b/>
                <w:bCs/>
                <w:color w:val="FFFFFF" w:themeColor="background1"/>
              </w:rPr>
              <w:t xml:space="preserve">RH850/F1KM-S4</w:t>
            </w:r>
          </w:p>
        </w:tc>
        <w:tc>
          <w:tcPr>
            <w:tcW w:w="2155" w:type="dxa"/>
            <w:shd w:val="clear" w:color="auto" w:fill="0070C0"/>
          </w:tcPr>
          <w:p w14:paraId="1907AE52" w14:textId="068821A3" w:rsidR="007B3B25" w:rsidRPr="00CB5927" w:rsidRDefault="007B3B25" w:rsidP="007B3B25">
            <w:pPr xmlns:w="http://schemas.openxmlformats.org/wordprocessingml/2006/main">
              <w:jc w:val="center"/>
              <w:rPr>
                <w:rFonts w:ascii="Arial" w:hAnsi="Arial" w:cs="Arial"/>
                <w:b/>
                <w:bCs/>
                <w:color w:val="FFFFFF" w:themeColor="background1"/>
              </w:rPr>
            </w:pPr>
            <w:commentRangeStart xmlns:w="http://schemas.openxmlformats.org/wordprocessingml/2006/main" w:id="475"/>
            <w:r xmlns:w="http://schemas.openxmlformats.org/wordprocessingml/2006/main" w:rsidRPr="00CB5927">
              <w:rPr>
                <w:rFonts w:ascii="Arial" w:hAnsi="Arial" w:cs="Arial"/>
                <w:b/>
                <w:bCs/>
                <w:color w:val="FFFFFF" w:themeColor="background1"/>
              </w:rPr>
              <w:t xml:space="preserve">RH850/U2C</w:t>
            </w:r>
            <w:commentRangeEnd xmlns:w="http://schemas.openxmlformats.org/wordprocessingml/2006/main" w:id="475"/>
            <w:r xmlns:w="http://schemas.openxmlformats.org/wordprocessingml/2006/main" w:rsidRPr="00CB5927">
              <w:rPr>
                <w:rStyle w:val="CommentReference"/>
                <w:b/>
                <w:bCs/>
                <w:color w:val="FFFFFF" w:themeColor="background1"/>
              </w:rPr>
              <w:commentReference xmlns:w="http://schemas.openxmlformats.org/wordprocessingml/2006/main" w:id="475"/>
            </w:r>
            <w:bookmarkStart xmlns:w="http://schemas.openxmlformats.org/wordprocessingml/2006/main" w:id="476" w:name="V10000_Req_01_003"/>
            <w:bookmarkStart xmlns:w="http://schemas.openxmlformats.org/wordprocessingml/2006/main" w:id="477" w:name="V10000_Req_03_008"/>
            <w:bookmarkEnd xmlns:w="http://schemas.openxmlformats.org/wordprocessingml/2006/main" w:id="476"/>
            <w:bookmarkEnd xmlns:w="http://schemas.openxmlformats.org/wordprocessingml/2006/main" w:id="477"/>
          </w:p>
        </w:tc>
      </w:tr>
      <w:tr w:rsidR="00E45D6E" w14:paraId="27972C39" w14:textId="77777777" w:rsidTr="00E601F3">
        <w:tc>
          <w:tcPr>
            <w:tcW w:w="2053" w:type="dxa"/>
            <w:vMerge w:val="restart"/>
          </w:tcPr>
          <w:p w14:paraId="4E058010" w14:textId="3AEDD329" w:rsidR="00E45D6E" w:rsidRDefault="00E45D6E" w:rsidP="00D55947">
            <w:pPr xmlns:w="http://schemas.openxmlformats.org/wordprocessingml/2006/main">
              <w:rPr>
                <w:rFonts w:ascii="Arial" w:hAnsi="Arial" w:cs="Arial"/>
              </w:rPr>
            </w:pPr>
            <w:r xmlns:w="http://schemas.openxmlformats.org/wordprocessingml/2006/main">
              <w:rPr>
                <w:rFonts w:ascii="Arial" w:hAnsi="Arial" w:cs="Arial"/>
              </w:rPr>
              <w:t xml:space="preserve">ADC</w:t>
            </w:r>
          </w:p>
        </w:tc>
        <w:tc>
          <w:tcPr>
            <w:tcW w:w="1872" w:type="dxa"/>
          </w:tcPr>
          <w:p w14:paraId="3F2AF9BC" w14:textId="1FB4E5B1" w:rsidR="00E45D6E" w:rsidRDefault="00AC65B4" w:rsidP="00D55947">
            <w:pPr xmlns:w="http://schemas.openxmlformats.org/wordprocessingml/2006/main">
              <w:rPr>
                <w:rFonts w:ascii="Arial" w:hAnsi="Arial" w:cs="Arial"/>
              </w:rPr>
            </w:pPr>
            <w:r xmlns:w="http://schemas.openxmlformats.org/wordprocessingml/2006/main">
              <w:rPr>
                <w:rFonts w:ascii="Arial" w:hAnsi="Arial" w:cs="Arial"/>
              </w:rPr>
              <w:t xml:space="preserve">kênh tối đa</w:t>
            </w:r>
          </w:p>
        </w:tc>
        <w:tc>
          <w:tcPr>
            <w:tcW w:w="2254" w:type="dxa"/>
          </w:tcPr>
          <w:p w14:paraId="440EC964" w14:textId="2AF7379B" w:rsidR="00E45D6E" w:rsidRDefault="00AC65B4" w:rsidP="00D55947">
            <w:pPr xmlns:w="http://schemas.openxmlformats.org/wordprocessingml/2006/main">
              <w:rPr>
                <w:rFonts w:ascii="Arial" w:hAnsi="Arial" w:cs="Arial"/>
              </w:rPr>
            </w:pPr>
            <w:r xmlns:w="http://schemas.openxmlformats.org/wordprocessingml/2006/main" w:rsidRPr="0029259B">
              <w:rPr>
                <w:rFonts w:ascii="Arial" w:hAnsi="Arial" w:cs="Arial"/>
              </w:rPr>
              <w:t xml:space="preserve">36</w:t>
            </w:r>
          </w:p>
        </w:tc>
        <w:tc>
          <w:tcPr>
            <w:tcW w:w="2456" w:type="dxa"/>
          </w:tcPr>
          <w:p w14:paraId="0650EA88" w14:textId="2870BD6A" w:rsidR="00E45D6E" w:rsidRPr="00A373DB" w:rsidRDefault="00D077EF" w:rsidP="00D55947">
            <w:pPr xmlns:w="http://schemas.openxmlformats.org/wordprocessingml/2006/main">
              <w:rPr>
                <w:rFonts w:ascii="Arial" w:hAnsi="Arial" w:cs="Arial"/>
                <w:lang w:val="vi-VN"/>
              </w:rPr>
            </w:pPr>
            <w:commentRangeStart xmlns:w="http://schemas.openxmlformats.org/wordprocessingml/2006/main" w:id="478"/>
            <w:r xmlns:w="http://schemas.openxmlformats.org/wordprocessingml/2006/main">
              <w:rPr>
                <w:rFonts w:ascii="Arial" w:hAnsi="Arial" w:cs="Arial"/>
                <w:highlight w:val="yellow"/>
              </w:rPr>
              <w:t xml:space="preserve">36</w:t>
            </w:r>
            <w:commentRangeEnd xmlns:w="http://schemas.openxmlformats.org/wordprocessingml/2006/main" w:id="478"/>
            <w:r xmlns:w="http://schemas.openxmlformats.org/wordprocessingml/2006/main" w:rsidR="005B3540">
              <w:rPr>
                <w:rStyle w:val="CommentReference"/>
              </w:rPr>
              <w:commentReference xmlns:w="http://schemas.openxmlformats.org/wordprocessingml/2006/main" w:id="478"/>
            </w:r>
          </w:p>
        </w:tc>
        <w:tc>
          <w:tcPr>
            <w:tcW w:w="2155" w:type="dxa"/>
          </w:tcPr>
          <w:p w14:paraId="694217C7" w14:textId="0BA3EBB4" w:rsidR="00E45D6E" w:rsidRDefault="008740CA" w:rsidP="00D55947">
            <w:pPr xmlns:w="http://schemas.openxmlformats.org/wordprocessingml/2006/main">
              <w:rPr>
                <w:rFonts w:ascii="Arial" w:hAnsi="Arial" w:cs="Arial"/>
              </w:rPr>
            </w:pPr>
            <w:r xmlns:w="http://schemas.openxmlformats.org/wordprocessingml/2006/main" w:rsidRPr="00D505EA">
              <w:rPr>
                <w:rFonts w:ascii="Arial" w:hAnsi="Arial" w:cs="Arial"/>
                <w:highlight w:val="yellow"/>
              </w:rPr>
              <w:t xml:space="preserve">28</w:t>
            </w:r>
          </w:p>
        </w:tc>
      </w:tr>
      <w:tr w:rsidR="00E45D6E" w14:paraId="6641E651" w14:textId="77777777" w:rsidTr="00E601F3">
        <w:tc>
          <w:tcPr>
            <w:tcW w:w="2053" w:type="dxa"/>
            <w:vMerge/>
          </w:tcPr>
          <w:p w14:paraId="6D885501" w14:textId="77777777" w:rsidR="00E45D6E" w:rsidRDefault="00E45D6E" w:rsidP="00D55947">
            <w:pPr>
              <w:rPr>
                <w:rFonts w:ascii="Arial" w:hAnsi="Arial" w:cs="Arial"/>
              </w:rPr>
            </w:pPr>
          </w:p>
        </w:tc>
        <w:tc>
          <w:tcPr>
            <w:tcW w:w="1872" w:type="dxa"/>
          </w:tcPr>
          <w:p w14:paraId="2A69D423" w14:textId="1982F440" w:rsidR="00E45D6E" w:rsidRDefault="00AC65B4" w:rsidP="00D55947">
            <w:pPr xmlns:w="http://schemas.openxmlformats.org/wordprocessingml/2006/main">
              <w:rPr>
                <w:rFonts w:ascii="Arial" w:hAnsi="Arial" w:cs="Arial"/>
              </w:rPr>
            </w:pPr>
            <w:r xmlns:w="http://schemas.openxmlformats.org/wordprocessingml/2006/main">
              <w:rPr>
                <w:rFonts w:ascii="Arial" w:hAnsi="Arial" w:cs="Arial"/>
              </w:rPr>
              <w:t xml:space="preserve">Tên cổng ADC</w:t>
            </w:r>
          </w:p>
        </w:tc>
        <w:tc>
          <w:tcPr>
            <w:tcW w:w="2254" w:type="dxa"/>
          </w:tcPr>
          <w:p w14:paraId="22320073" w14:textId="1063280F" w:rsidR="00E45D6E" w:rsidRDefault="00AC65B4" w:rsidP="00D55947">
            <w:pPr xmlns:w="http://schemas.openxmlformats.org/wordprocessingml/2006/main">
              <w:rPr>
                <w:rFonts w:ascii="Arial" w:hAnsi="Arial" w:cs="Arial"/>
              </w:rPr>
            </w:pPr>
            <w:r xmlns:w="http://schemas.openxmlformats.org/wordprocessingml/2006/main" w:rsidRPr="0029259B">
              <w:rPr>
                <w:rFonts w:ascii="Arial" w:hAnsi="Arial" w:cs="Arial"/>
              </w:rPr>
              <w:t xml:space="preserve">ANI000 -&gt; ANI035</w:t>
            </w:r>
          </w:p>
        </w:tc>
        <w:tc>
          <w:tcPr>
            <w:tcW w:w="2456" w:type="dxa"/>
          </w:tcPr>
          <w:p w14:paraId="6492CE40" w14:textId="77777777" w:rsidR="00E45D6E" w:rsidRPr="00EB447D" w:rsidRDefault="00AC65B4" w:rsidP="00D55947">
            <w:pPr xmlns:w="http://schemas.openxmlformats.org/wordprocessingml/2006/main">
              <w:rPr>
                <w:rFonts w:ascii="Arial" w:hAnsi="Arial" w:cs="Arial"/>
                <w:lang w:val="vi-VN"/>
              </w:rPr>
            </w:pPr>
            <w:r xmlns:w="http://schemas.openxmlformats.org/wordprocessingml/2006/main" w:rsidRPr="00EB447D">
              <w:rPr>
                <w:rFonts w:ascii="Arial" w:hAnsi="Arial" w:cs="Arial"/>
              </w:rPr>
              <w:t xml:space="preserve">ANI000 -&gt; ANI0 </w:t>
            </w:r>
            <w:r xmlns:w="http://schemas.openxmlformats.org/wordprocessingml/2006/main" w:rsidR="00B956BE" w:rsidRPr="00EB447D">
              <w:rPr>
                <w:rFonts w:ascii="Arial" w:hAnsi="Arial" w:cs="Arial"/>
                <w:lang w:val="vi-VN"/>
              </w:rPr>
              <w:t xml:space="preserve">27</w:t>
            </w:r>
            <w:bookmarkStart xmlns:w="http://schemas.openxmlformats.org/wordprocessingml/2006/main" w:id="479" w:name="V10000_Req_01_008"/>
            <w:bookmarkEnd xmlns:w="http://schemas.openxmlformats.org/wordprocessingml/2006/main" w:id="479"/>
          </w:p>
          <w:p w14:paraId="25896C5F" w14:textId="07A81750" w:rsidR="00421EF3" w:rsidRPr="00421EF3" w:rsidRDefault="00B956BE" w:rsidP="00D55947">
            <w:pPr xmlns:w="http://schemas.openxmlformats.org/wordprocessingml/2006/main">
              <w:rPr>
                <w:rFonts w:ascii="Arial" w:hAnsi="Arial" w:cs="Arial"/>
                <w:lang w:val="vi-VN"/>
              </w:rPr>
            </w:pPr>
            <w:r xmlns:w="http://schemas.openxmlformats.org/wordprocessingml/2006/main" w:rsidRPr="00EB447D">
              <w:rPr>
                <w:rFonts w:ascii="Arial" w:hAnsi="Arial" w:cs="Arial"/>
                <w:lang w:val="vi-VN"/>
              </w:rPr>
              <w:t xml:space="preserve">ANI030 -&gt; ANI035</w:t>
            </w:r>
          </w:p>
          <w:p w14:paraId="3E10F773" w14:textId="296626D4" w:rsidR="00EB447D" w:rsidRPr="00EB447D" w:rsidRDefault="00EB447D" w:rsidP="00D55947">
            <w:pPr xmlns:w="http://schemas.openxmlformats.org/wordprocessingml/2006/main">
              <w:rPr>
                <w:rFonts w:ascii="Arial" w:hAnsi="Arial" w:cs="Arial"/>
                <w:lang w:val="vi-VN"/>
              </w:rPr>
            </w:pPr>
            <w:commentRangeStart xmlns:w="http://schemas.openxmlformats.org/wordprocessingml/2006/main" w:id="480"/>
            <w:r xmlns:w="http://schemas.openxmlformats.org/wordprocessingml/2006/main" w:rsidRPr="00D077EF">
              <w:rPr>
                <w:rFonts w:ascii="Arial" w:hAnsi="Arial" w:cs="Arial"/>
                <w:highlight w:val="yellow"/>
                <w:lang w:val="vi-VN"/>
              </w:rPr>
              <w:t xml:space="preserve">ANI100 -&gt; ANI135</w:t>
            </w:r>
            <w:commentRangeEnd xmlns:w="http://schemas.openxmlformats.org/wordprocessingml/2006/main" w:id="480"/>
            <w:r xmlns:w="http://schemas.openxmlformats.org/wordprocessingml/2006/main" w:rsidR="00D077EF">
              <w:rPr>
                <w:rStyle w:val="CommentReference"/>
              </w:rPr>
              <w:commentReference xmlns:w="http://schemas.openxmlformats.org/wordprocessingml/2006/main" w:id="480"/>
            </w:r>
            <w:bookmarkStart xmlns:w="http://schemas.openxmlformats.org/wordprocessingml/2006/main" w:id="481" w:name="ADCA1_0"/>
            <w:bookmarkEnd xmlns:w="http://schemas.openxmlformats.org/wordprocessingml/2006/main" w:id="481"/>
          </w:p>
          <w:p w14:paraId="734803A1" w14:textId="3A686116" w:rsidR="00EB447D" w:rsidRPr="00EB447D" w:rsidRDefault="00EB447D" w:rsidP="00D55947">
            <w:pPr>
              <w:rPr>
                <w:rFonts w:ascii="Arial" w:hAnsi="Arial" w:cs="Arial"/>
                <w:lang w:val="vi-VN"/>
              </w:rPr>
            </w:pPr>
          </w:p>
        </w:tc>
        <w:tc>
          <w:tcPr>
            <w:tcW w:w="2155" w:type="dxa"/>
          </w:tcPr>
          <w:p w14:paraId="2DDFE8B5" w14:textId="77777777" w:rsidR="00457176" w:rsidRPr="00457176" w:rsidRDefault="00457176" w:rsidP="00457176">
            <w:pPr xmlns:w="http://schemas.openxmlformats.org/wordprocessingml/2006/main">
              <w:rPr>
                <w:rFonts w:ascii="Arial" w:hAnsi="Arial" w:cs="Arial"/>
                <w:highlight w:val="yellow"/>
              </w:rPr>
            </w:pPr>
            <w:commentRangeStart xmlns:w="http://schemas.openxmlformats.org/wordprocessingml/2006/main" w:id="482"/>
            <w:r xmlns:w="http://schemas.openxmlformats.org/wordprocessingml/2006/main" w:rsidRPr="00457176">
              <w:rPr>
                <w:rFonts w:ascii="Arial" w:hAnsi="Arial" w:cs="Arial"/>
                <w:highlight w:val="yellow"/>
              </w:rPr>
              <w:t xml:space="preserve">AN100 </w:t>
            </w:r>
            <w:commentRangeEnd xmlns:w="http://schemas.openxmlformats.org/wordprocessingml/2006/main" w:id="482"/>
            <w:r xmlns:w="http://schemas.openxmlformats.org/wordprocessingml/2006/main" w:rsidR="00543DAA">
              <w:rPr>
                <w:rStyle w:val="CommentReference"/>
              </w:rPr>
              <w:commentReference xmlns:w="http://schemas.openxmlformats.org/wordprocessingml/2006/main" w:id="482"/>
            </w:r>
            <w:r xmlns:w="http://schemas.openxmlformats.org/wordprocessingml/2006/main" w:rsidRPr="00457176">
              <w:rPr>
                <w:rFonts w:ascii="Arial" w:hAnsi="Arial" w:cs="Arial"/>
                <w:highlight w:val="yellow"/>
              </w:rPr>
              <w:t xml:space="preserve">-&gt; AN103</w:t>
            </w:r>
          </w:p>
          <w:p w14:paraId="01EF3B01" w14:textId="77777777" w:rsidR="00457176" w:rsidRPr="00457176" w:rsidRDefault="00457176" w:rsidP="00457176">
            <w:pPr xmlns:w="http://schemas.openxmlformats.org/wordprocessingml/2006/main">
              <w:rPr>
                <w:rFonts w:ascii="Arial" w:hAnsi="Arial" w:cs="Arial"/>
                <w:highlight w:val="yellow"/>
              </w:rPr>
            </w:pPr>
            <w:r xmlns:w="http://schemas.openxmlformats.org/wordprocessingml/2006/main" w:rsidRPr="00457176">
              <w:rPr>
                <w:rFonts w:ascii="Arial" w:hAnsi="Arial" w:cs="Arial"/>
                <w:highlight w:val="yellow"/>
              </w:rPr>
              <w:t xml:space="preserve">AN110 -&gt; AN113</w:t>
            </w:r>
          </w:p>
          <w:p w14:paraId="51B74145" w14:textId="77777777" w:rsidR="00457176" w:rsidRPr="00457176" w:rsidRDefault="00457176" w:rsidP="00457176">
            <w:pPr xmlns:w="http://schemas.openxmlformats.org/wordprocessingml/2006/main">
              <w:rPr>
                <w:rFonts w:ascii="Arial" w:hAnsi="Arial" w:cs="Arial"/>
                <w:highlight w:val="yellow"/>
              </w:rPr>
            </w:pPr>
            <w:r xmlns:w="http://schemas.openxmlformats.org/wordprocessingml/2006/main" w:rsidRPr="00457176">
              <w:rPr>
                <w:rFonts w:ascii="Arial" w:hAnsi="Arial" w:cs="Arial"/>
                <w:highlight w:val="yellow"/>
              </w:rPr>
              <w:t xml:space="preserve">AN120 -&gt; AN123</w:t>
            </w:r>
          </w:p>
          <w:p w14:paraId="7E4FDED7" w14:textId="77777777" w:rsidR="00457176" w:rsidRPr="00457176" w:rsidRDefault="00457176" w:rsidP="00457176">
            <w:pPr xmlns:w="http://schemas.openxmlformats.org/wordprocessingml/2006/main">
              <w:rPr>
                <w:rFonts w:ascii="Arial" w:hAnsi="Arial" w:cs="Arial"/>
                <w:highlight w:val="yellow"/>
              </w:rPr>
            </w:pPr>
            <w:r xmlns:w="http://schemas.openxmlformats.org/wordprocessingml/2006/main" w:rsidRPr="00457176">
              <w:rPr>
                <w:rFonts w:ascii="Arial" w:hAnsi="Arial" w:cs="Arial"/>
                <w:highlight w:val="yellow"/>
              </w:rPr>
              <w:t xml:space="preserve">AN130 -&gt; AN133</w:t>
            </w:r>
          </w:p>
          <w:p w14:paraId="5924C8BA" w14:textId="77777777" w:rsidR="00457176" w:rsidRPr="00457176" w:rsidRDefault="00457176" w:rsidP="00457176">
            <w:pPr xmlns:w="http://schemas.openxmlformats.org/wordprocessingml/2006/main">
              <w:rPr>
                <w:rFonts w:ascii="Arial" w:hAnsi="Arial" w:cs="Arial"/>
                <w:highlight w:val="yellow"/>
              </w:rPr>
            </w:pPr>
            <w:r xmlns:w="http://schemas.openxmlformats.org/wordprocessingml/2006/main" w:rsidRPr="00457176">
              <w:rPr>
                <w:rFonts w:ascii="Arial" w:hAnsi="Arial" w:cs="Arial"/>
                <w:highlight w:val="yellow"/>
              </w:rPr>
              <w:t xml:space="preserve">AN140 -&gt; AN143</w:t>
            </w:r>
          </w:p>
          <w:p w14:paraId="733573B0" w14:textId="77777777" w:rsidR="00457176" w:rsidRPr="00457176" w:rsidRDefault="00457176" w:rsidP="00457176">
            <w:pPr xmlns:w="http://schemas.openxmlformats.org/wordprocessingml/2006/main">
              <w:rPr>
                <w:rFonts w:ascii="Arial" w:hAnsi="Arial" w:cs="Arial"/>
                <w:highlight w:val="yellow"/>
              </w:rPr>
            </w:pPr>
            <w:r xmlns:w="http://schemas.openxmlformats.org/wordprocessingml/2006/main" w:rsidRPr="00457176">
              <w:rPr>
                <w:rFonts w:ascii="Arial" w:hAnsi="Arial" w:cs="Arial"/>
                <w:highlight w:val="yellow"/>
              </w:rPr>
              <w:t xml:space="preserve">AN150 -&gt; AN153</w:t>
            </w:r>
          </w:p>
          <w:p w14:paraId="64A42B42" w14:textId="77777777" w:rsidR="00457176" w:rsidRPr="00457176" w:rsidRDefault="00457176" w:rsidP="00457176">
            <w:pPr xmlns:w="http://schemas.openxmlformats.org/wordprocessingml/2006/main">
              <w:rPr>
                <w:rFonts w:ascii="Arial" w:hAnsi="Arial" w:cs="Arial"/>
                <w:highlight w:val="yellow"/>
              </w:rPr>
            </w:pPr>
            <w:r xmlns:w="http://schemas.openxmlformats.org/wordprocessingml/2006/main" w:rsidRPr="00457176">
              <w:rPr>
                <w:rFonts w:ascii="Arial" w:hAnsi="Arial" w:cs="Arial"/>
                <w:highlight w:val="yellow"/>
              </w:rPr>
              <w:t xml:space="preserve">AN160 -&gt; AN163</w:t>
            </w:r>
          </w:p>
          <w:p w14:paraId="091C7ACA" w14:textId="77777777" w:rsidR="00457176" w:rsidRPr="00457176" w:rsidRDefault="00457176" w:rsidP="00457176">
            <w:pPr xmlns:w="http://schemas.openxmlformats.org/wordprocessingml/2006/main">
              <w:rPr>
                <w:rFonts w:ascii="Arial" w:hAnsi="Arial" w:cs="Arial"/>
                <w:highlight w:val="yellow"/>
              </w:rPr>
            </w:pPr>
            <w:r xmlns:w="http://schemas.openxmlformats.org/wordprocessingml/2006/main" w:rsidRPr="00457176">
              <w:rPr>
                <w:rFonts w:ascii="Arial" w:hAnsi="Arial" w:cs="Arial"/>
                <w:highlight w:val="yellow"/>
              </w:rPr>
              <w:t xml:space="preserve">AN170 -&gt; AN173</w:t>
            </w:r>
          </w:p>
          <w:p w14:paraId="2CC03F1C" w14:textId="249F5BDF" w:rsidR="00E45D6E" w:rsidRPr="00457176" w:rsidRDefault="00457176" w:rsidP="00457176">
            <w:pPr xmlns:w="http://schemas.openxmlformats.org/wordprocessingml/2006/main">
              <w:rPr>
                <w:rFonts w:ascii="Arial" w:hAnsi="Arial" w:cs="Arial"/>
                <w:highlight w:val="yellow"/>
              </w:rPr>
            </w:pPr>
            <w:r xmlns:w="http://schemas.openxmlformats.org/wordprocessingml/2006/main" w:rsidRPr="00457176">
              <w:rPr>
                <w:rFonts w:ascii="Arial" w:hAnsi="Arial" w:cs="Arial"/>
                <w:highlight w:val="yellow"/>
              </w:rPr>
              <w:t xml:space="preserve">AN180 -&gt; AN181</w:t>
            </w:r>
          </w:p>
        </w:tc>
      </w:tr>
      <w:tr w:rsidR="00E45D6E" w14:paraId="5CA01DB5" w14:textId="77777777" w:rsidTr="00E601F3">
        <w:tc>
          <w:tcPr>
            <w:tcW w:w="2053" w:type="dxa"/>
          </w:tcPr>
          <w:p w14:paraId="092DA6C4" w14:textId="55975CA2" w:rsidR="00E45D6E" w:rsidRDefault="00AC65B4" w:rsidP="00AC65B4">
            <w:pPr xmlns:w="http://schemas.openxmlformats.org/wordprocessingml/2006/main">
              <w:jc w:val="left"/>
              <w:rPr>
                <w:rFonts w:ascii="Arial" w:hAnsi="Arial" w:cs="Arial"/>
              </w:rPr>
            </w:pPr>
            <w:r xmlns:w="http://schemas.openxmlformats.org/wordprocessingml/2006/main">
              <w:rPr>
                <w:rFonts w:ascii="Arial" w:hAnsi="Arial" w:cs="Arial"/>
              </w:rPr>
              <w:t xml:space="preserve">Hải cảng</w:t>
            </w:r>
          </w:p>
        </w:tc>
        <w:tc>
          <w:tcPr>
            <w:tcW w:w="1872" w:type="dxa"/>
          </w:tcPr>
          <w:p w14:paraId="38D51CCC" w14:textId="2469B7D1" w:rsidR="00E45D6E" w:rsidRDefault="005957E7" w:rsidP="00D55947">
            <w:pPr xmlns:w="http://schemas.openxmlformats.org/wordprocessingml/2006/main">
              <w:rPr>
                <w:rFonts w:ascii="Arial" w:hAnsi="Arial" w:cs="Arial"/>
              </w:rPr>
            </w:pPr>
            <w:r xmlns:w="http://schemas.openxmlformats.org/wordprocessingml/2006/main">
              <w:rPr>
                <w:rFonts w:ascii="Arial" w:hAnsi="Arial" w:cs="Arial"/>
              </w:rPr>
              <w:t xml:space="preserve">Tên cổng</w:t>
            </w:r>
          </w:p>
        </w:tc>
        <w:tc>
          <w:tcPr>
            <w:tcW w:w="2254" w:type="dxa"/>
          </w:tcPr>
          <w:p w14:paraId="2FAABEDD"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P00_0 -&gt; P00_14</w:t>
            </w:r>
          </w:p>
          <w:p w14:paraId="4468E39A"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P08_0 -&gt; P08_12</w:t>
            </w:r>
          </w:p>
          <w:p w14:paraId="06F05115"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P09_0 -&gt; P09_6</w:t>
            </w:r>
          </w:p>
          <w:p w14:paraId="4C6346B4"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P10_0 -&gt; P10_15</w:t>
            </w:r>
          </w:p>
          <w:p w14:paraId="376371EA" w14:textId="179C4A73" w:rsidR="00E45D6E"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P11_0 -&gt; P11_7</w:t>
            </w:r>
          </w:p>
        </w:tc>
        <w:tc>
          <w:tcPr>
            <w:tcW w:w="2456" w:type="dxa"/>
          </w:tcPr>
          <w:p w14:paraId="27A49C2B"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P00_0 -&gt; P00_14</w:t>
            </w:r>
          </w:p>
          <w:p w14:paraId="7107E04E" w14:textId="35ED27F6" w:rsidR="007B3B25" w:rsidRPr="000838E3" w:rsidRDefault="007B3B25" w:rsidP="007B3B25">
            <w:pPr xmlns:w="http://schemas.openxmlformats.org/wordprocessingml/2006/main">
              <w:rPr>
                <w:rFonts w:ascii="Arial" w:hAnsi="Arial" w:cs="Arial"/>
                <w:lang w:val="vi-VN"/>
              </w:rPr>
            </w:pPr>
            <w:r xmlns:w="http://schemas.openxmlformats.org/wordprocessingml/2006/main" w:rsidRPr="00EC3DB3">
              <w:rPr>
                <w:rFonts w:ascii="Arial" w:hAnsi="Arial" w:cs="Arial"/>
                <w:highlight w:val="yellow"/>
              </w:rPr>
              <w:t xml:space="preserve">P01_0 -&gt; P01_ </w:t>
            </w:r>
            <w:r xmlns:w="http://schemas.openxmlformats.org/wordprocessingml/2006/main" w:rsidR="000838E3" w:rsidRPr="00EC3DB3">
              <w:rPr>
                <w:rFonts w:ascii="Arial" w:hAnsi="Arial" w:cs="Arial"/>
                <w:highlight w:val="yellow"/>
                <w:lang w:val="vi-VN"/>
              </w:rPr>
              <w:t xml:space="preserve">5, P01_8 -&gt; P01_15</w:t>
            </w:r>
          </w:p>
          <w:p w14:paraId="56350380"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P02_0 -&gt; P02_15</w:t>
            </w:r>
          </w:p>
          <w:p w14:paraId="4AD42662"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P03_0</w:t>
            </w:r>
          </w:p>
          <w:p w14:paraId="47D1521F"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P08_0 -&gt; P08_12</w:t>
            </w:r>
          </w:p>
          <w:p w14:paraId="444844E8"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P09_0 -&gt; P09_4</w:t>
            </w:r>
          </w:p>
          <w:p w14:paraId="2388435D"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P10_0 -&gt; P10_15</w:t>
            </w:r>
          </w:p>
          <w:p w14:paraId="3D8CFA69" w14:textId="37093D64" w:rsidR="007B3B25" w:rsidRPr="00EC3DB3" w:rsidRDefault="007B3B25" w:rsidP="007B3B25">
            <w:pPr xmlns:w="http://schemas.openxmlformats.org/wordprocessingml/2006/main">
              <w:rPr>
                <w:rFonts w:ascii="Arial" w:hAnsi="Arial" w:cs="Arial"/>
                <w:lang w:val="vi-VN"/>
              </w:rPr>
            </w:pPr>
            <w:r xmlns:w="http://schemas.openxmlformats.org/wordprocessingml/2006/main" w:rsidRPr="00EC3DB3">
              <w:rPr>
                <w:rFonts w:ascii="Arial" w:hAnsi="Arial" w:cs="Arial"/>
                <w:highlight w:val="yellow"/>
              </w:rPr>
              <w:t xml:space="preserve">P11_0 -&gt; P11_1 </w:t>
            </w:r>
            <w:r xmlns:w="http://schemas.openxmlformats.org/wordprocessingml/2006/main" w:rsidR="00EC3DB3" w:rsidRPr="00EC3DB3">
              <w:rPr>
                <w:rFonts w:ascii="Arial" w:hAnsi="Arial" w:cs="Arial"/>
                <w:highlight w:val="yellow"/>
                <w:lang w:val="vi-VN"/>
              </w:rPr>
              <w:t xml:space="preserve">2, P11_15</w:t>
            </w:r>
          </w:p>
          <w:p w14:paraId="646F6DC0"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P12_0 -&gt; P12_5</w:t>
            </w:r>
          </w:p>
          <w:p w14:paraId="21D25643"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P13_0 -&gt; P13_7</w:t>
            </w:r>
          </w:p>
          <w:p w14:paraId="1D441751"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P18_0 -&gt; P18_15</w:t>
            </w:r>
          </w:p>
          <w:p w14:paraId="583F4322" w14:textId="77777777" w:rsidR="007B3B25" w:rsidRPr="0029259B"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P19_0 -&gt; P19_3</w:t>
            </w:r>
          </w:p>
          <w:p w14:paraId="7D15E722" w14:textId="0DFF5ED9" w:rsidR="00E45D6E" w:rsidRDefault="007B3B25" w:rsidP="007B3B25">
            <w:pPr xmlns:w="http://schemas.openxmlformats.org/wordprocessingml/2006/main">
              <w:rPr>
                <w:rFonts w:ascii="Arial" w:hAnsi="Arial" w:cs="Arial"/>
              </w:rPr>
            </w:pPr>
            <w:r xmlns:w="http://schemas.openxmlformats.org/wordprocessingml/2006/main" w:rsidRPr="0029259B">
              <w:rPr>
                <w:rFonts w:ascii="Arial" w:hAnsi="Arial" w:cs="Arial"/>
              </w:rPr>
              <w:t xml:space="preserve">P20_0 -&gt; P20_5</w:t>
            </w:r>
          </w:p>
        </w:tc>
        <w:tc>
          <w:tcPr>
            <w:tcW w:w="2155" w:type="dxa"/>
          </w:tcPr>
          <w:p w14:paraId="412900CB" w14:textId="77777777" w:rsidR="00E45D6E" w:rsidRPr="007602AA" w:rsidRDefault="007602AA" w:rsidP="007B3B25">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rPr>
              <w:t xml:space="preserve">P02_0 </w:t>
            </w:r>
            <w:r xmlns:w="http://schemas.openxmlformats.org/wordprocessingml/2006/main" w:rsidRPr="007602AA">
              <w:rPr>
                <w:rFonts w:ascii="Arial" w:hAnsi="Arial" w:cs="Arial"/>
                <w:highlight w:val="yellow"/>
                <w:lang w:val="vi-VN"/>
              </w:rPr>
              <w:t xml:space="preserve">-&gt; P02_14</w:t>
            </w:r>
          </w:p>
          <w:p w14:paraId="19195454" w14:textId="77777777" w:rsidR="007602AA" w:rsidRPr="007602AA" w:rsidRDefault="007602AA" w:rsidP="007602AA">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lang w:val="vi-VN"/>
              </w:rPr>
              <w:t xml:space="preserve">P03_0, P03_1, P03_10, P03_11, P03_12</w:t>
            </w:r>
          </w:p>
          <w:p w14:paraId="74DDF6EF" w14:textId="77777777" w:rsidR="007602AA" w:rsidRPr="007602AA" w:rsidRDefault="007602AA" w:rsidP="007602AA">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lang w:val="vi-VN"/>
              </w:rPr>
              <w:t xml:space="preserve">P04_0 -&gt; P04_15</w:t>
            </w:r>
          </w:p>
          <w:p w14:paraId="4C6512CD" w14:textId="77777777" w:rsidR="007602AA" w:rsidRPr="007602AA" w:rsidRDefault="007602AA" w:rsidP="007602AA">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lang w:val="vi-VN"/>
              </w:rPr>
              <w:t xml:space="preserve">P06_0 -&gt; P06_13</w:t>
            </w:r>
          </w:p>
          <w:p w14:paraId="75ECB6A6" w14:textId="77777777" w:rsidR="007602AA" w:rsidRPr="007602AA" w:rsidRDefault="007602AA" w:rsidP="007602AA">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lang w:val="vi-VN"/>
              </w:rPr>
              <w:t xml:space="preserve">P10_0 -&gt; P10_14</w:t>
            </w:r>
          </w:p>
          <w:p w14:paraId="3542A594" w14:textId="77777777" w:rsidR="007602AA" w:rsidRPr="007602AA" w:rsidRDefault="007602AA" w:rsidP="007602AA">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lang w:val="vi-VN"/>
              </w:rPr>
              <w:t xml:space="preserve">P17_0 -&gt; P17_13</w:t>
            </w:r>
          </w:p>
          <w:p w14:paraId="2FB594F4" w14:textId="77777777" w:rsidR="007602AA" w:rsidRPr="007602AA" w:rsidRDefault="007602AA" w:rsidP="007602AA">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lang w:val="vi-VN"/>
              </w:rPr>
              <w:t xml:space="preserve">P20_0 -&gt; P20_13</w:t>
            </w:r>
          </w:p>
          <w:p w14:paraId="1F854E38" w14:textId="77777777" w:rsidR="007602AA" w:rsidRPr="007602AA" w:rsidRDefault="007602AA" w:rsidP="007602AA">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lang w:val="vi-VN"/>
              </w:rPr>
              <w:t xml:space="preserve">P21_0 -&gt; P21_10</w:t>
            </w:r>
          </w:p>
          <w:p w14:paraId="177F6249" w14:textId="77777777" w:rsidR="007602AA" w:rsidRPr="007602AA" w:rsidRDefault="007602AA" w:rsidP="007602AA">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lang w:val="vi-VN"/>
              </w:rPr>
              <w:t xml:space="preserve">P22_0 -&gt; P22_9</w:t>
            </w:r>
          </w:p>
          <w:p w14:paraId="4C510E58" w14:textId="7D212DDC" w:rsidR="007602AA" w:rsidRPr="007602AA" w:rsidRDefault="007602AA" w:rsidP="007602AA">
            <w:pPr xmlns:w="http://schemas.openxmlformats.org/wordprocessingml/2006/main">
              <w:rPr>
                <w:rFonts w:ascii="Arial" w:hAnsi="Arial" w:cs="Arial"/>
                <w:highlight w:val="yellow"/>
                <w:lang w:val="vi-VN"/>
              </w:rPr>
            </w:pPr>
            <w:r xmlns:w="http://schemas.openxmlformats.org/wordprocessingml/2006/main" w:rsidRPr="007602AA">
              <w:rPr>
                <w:rFonts w:ascii="Arial" w:hAnsi="Arial" w:cs="Arial"/>
                <w:highlight w:val="yellow"/>
                <w:lang w:val="vi-VN"/>
              </w:rPr>
              <w:t xml:space="preserve">P24_4 -&gt; P24_13</w:t>
            </w:r>
          </w:p>
        </w:tc>
      </w:tr>
      <w:tr w:rsidR="001519CB" w14:paraId="58D85E47" w14:textId="77777777" w:rsidTr="00E601F3">
        <w:tc>
          <w:tcPr>
            <w:tcW w:w="2053" w:type="dxa"/>
          </w:tcPr>
          <w:p w14:paraId="77E174F7" w14:textId="70B51E1D" w:rsidR="001519CB" w:rsidRPr="00B77052" w:rsidRDefault="001519CB" w:rsidP="001519CB">
            <w:pPr xmlns:w="http://schemas.openxmlformats.org/wordprocessingml/2006/main">
              <w:rPr>
                <w:rFonts w:ascii="Arial" w:hAnsi="Arial" w:cs="Arial"/>
              </w:rPr>
            </w:pPr>
            <w:r xmlns:w="http://schemas.openxmlformats.org/wordprocessingml/2006/main" w:rsidRPr="00B77052">
              <w:rPr>
                <w:rFonts w:ascii="Arial" w:hAnsi="Arial" w:cs="Arial"/>
              </w:rPr>
              <w:t xml:space="preserve">RS-CANFD</w:t>
            </w:r>
          </w:p>
        </w:tc>
        <w:tc>
          <w:tcPr>
            <w:tcW w:w="1872" w:type="dxa"/>
          </w:tcPr>
          <w:p w14:paraId="1F512E14" w14:textId="1722BAA1" w:rsidR="001519CB" w:rsidRDefault="001519CB" w:rsidP="001519CB">
            <w:pPr xmlns:w="http://schemas.openxmlformats.org/wordprocessingml/2006/main">
              <w:rPr>
                <w:rFonts w:ascii="Arial" w:hAnsi="Arial" w:cs="Arial"/>
              </w:rPr>
            </w:pPr>
            <w:r xmlns:w="http://schemas.openxmlformats.org/wordprocessingml/2006/main">
              <w:rPr>
                <w:rFonts w:ascii="Arial" w:hAnsi="Arial" w:cs="Arial"/>
              </w:rPr>
              <w:t xml:space="preserve">Tên cổng</w:t>
            </w:r>
          </w:p>
        </w:tc>
        <w:tc>
          <w:tcPr>
            <w:tcW w:w="2254" w:type="dxa"/>
          </w:tcPr>
          <w:p w14:paraId="2BB45016" w14:textId="7C37E64D"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CÓ THỂ0 RX (P0_1)</w:t>
            </w:r>
          </w:p>
          <w:p w14:paraId="44714AED" w14:textId="3D9A135C"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CÓ THỂ0 TX (P0_0)</w:t>
            </w:r>
          </w:p>
          <w:p w14:paraId="3F712F50" w14:textId="1B9CBD21"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CAN1 RX (P0_2)</w:t>
            </w:r>
          </w:p>
          <w:p w14:paraId="53FDD13E" w14:textId="7AFFC140"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CAN1 TX (P0_3)</w:t>
            </w:r>
          </w:p>
          <w:p w14:paraId="7430E94D" w14:textId="7042B7D6"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CAN2 RX (P0_5)</w:t>
            </w:r>
          </w:p>
          <w:p w14:paraId="4A937E55" w14:textId="13218E0C"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CAN2 TX (P0_4)</w:t>
            </w:r>
          </w:p>
          <w:p w14:paraId="137315A1" w14:textId="7B3599E2"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CAN3 RX (P0_7)</w:t>
            </w:r>
          </w:p>
          <w:p w14:paraId="525D5FC0" w14:textId="1AF67BF8"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CAN3 TX (P0_8)</w:t>
            </w:r>
          </w:p>
          <w:p w14:paraId="41116F45" w14:textId="51AEA506"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CAN4 RX (P0_9)</w:t>
            </w:r>
          </w:p>
          <w:p w14:paraId="33FDB477" w14:textId="36F3A035"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CAN4 TX (P0_10)</w:t>
            </w:r>
          </w:p>
          <w:p w14:paraId="0E2E7785" w14:textId="5B2E0A8E"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CAN5 RX (P0_13)</w:t>
            </w:r>
          </w:p>
          <w:p w14:paraId="086182F8" w14:textId="145DE25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CAN5 TX (P0_14)</w:t>
            </w:r>
          </w:p>
        </w:tc>
        <w:tc>
          <w:tcPr>
            <w:tcW w:w="2456" w:type="dxa"/>
          </w:tcPr>
          <w:p w14:paraId="2682E459"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CÓ THỂ0 RX (P0_1)</w:t>
            </w:r>
          </w:p>
          <w:p w14:paraId="067EE8E7" w14:textId="5AE588C3"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CÓ THỂ0 TX (P0_0)</w:t>
            </w:r>
          </w:p>
          <w:p w14:paraId="4DB98CBB"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CAN1 RX (P0_2)</w:t>
            </w:r>
          </w:p>
          <w:p w14:paraId="6258BF38"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CAN1 TX (P0_3)</w:t>
            </w:r>
          </w:p>
          <w:p w14:paraId="01ACA6A8"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CAN2 RX (P0_5)</w:t>
            </w:r>
          </w:p>
          <w:p w14:paraId="5782304E"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CAN2 TX (P0_4)</w:t>
            </w:r>
          </w:p>
          <w:p w14:paraId="3883FFCC"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CAN3 RX (P0_7)</w:t>
            </w:r>
          </w:p>
          <w:p w14:paraId="3AF90F53"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CAN3 TX (P0_8)</w:t>
            </w:r>
          </w:p>
          <w:p w14:paraId="7FCDB14D"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CAN4 RX (P0_9)</w:t>
            </w:r>
          </w:p>
          <w:p w14:paraId="1117C220"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CAN4 TX (P0_10)</w:t>
            </w:r>
          </w:p>
          <w:p w14:paraId="577EEF82" w14:textId="77777777"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CAN5 RX (P0_13)</w:t>
            </w:r>
          </w:p>
          <w:p w14:paraId="1FEA256F" w14:textId="3BB73CAC" w:rsidR="001519CB" w:rsidRPr="00AE4AF4" w:rsidRDefault="001519CB" w:rsidP="001519CB">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CAN5 TX (P0_14)</w:t>
            </w:r>
          </w:p>
        </w:tc>
        <w:tc>
          <w:tcPr>
            <w:tcW w:w="2155" w:type="dxa"/>
          </w:tcPr>
          <w:p w14:paraId="57805C5C" w14:textId="6E78650E"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CÓ THỂ0</w:t>
            </w:r>
            <w:commentRangeStart xmlns:w="http://schemas.openxmlformats.org/wordprocessingml/2006/main" w:id="483"/>
            <w:r xmlns:w="http://schemas.openxmlformats.org/wordprocessingml/2006/main" w:rsidRPr="00AE4AF4">
              <w:rPr>
                <w:rFonts w:ascii="Arial" w:hAnsi="Arial" w:cs="Arial"/>
                <w:highlight w:val="yellow"/>
              </w:rPr>
              <w:t xml:space="preserve"> </w:t>
            </w:r>
            <w:bookmarkStart xmlns:w="http://schemas.openxmlformats.org/wordprocessingml/2006/main" w:id="484" w:name="V10000_CAN_U2C_002"/>
            <w:r xmlns:w="http://schemas.openxmlformats.org/wordprocessingml/2006/main" w:rsidRPr="00AE4AF4">
              <w:rPr>
                <w:rFonts w:ascii="Arial" w:hAnsi="Arial" w:cs="Arial"/>
                <w:highlight w:val="yellow"/>
              </w:rPr>
              <w:t xml:space="preserve">RX </w:t>
            </w:r>
            <w:commentRangeEnd xmlns:w="http://schemas.openxmlformats.org/wordprocessingml/2006/main" w:id="483"/>
            <w:r xmlns:w="http://schemas.openxmlformats.org/wordprocessingml/2006/main" w:rsidR="006D3DA3">
              <w:rPr>
                <w:rStyle w:val="CommentReference"/>
              </w:rPr>
              <w:commentReference xmlns:w="http://schemas.openxmlformats.org/wordprocessingml/2006/main" w:id="483"/>
            </w:r>
            <w:r xmlns:w="http://schemas.openxmlformats.org/wordprocessingml/2006/main" w:rsidRPr="00AE4AF4">
              <w:rPr>
                <w:rFonts w:ascii="Arial" w:hAnsi="Arial" w:cs="Arial"/>
                <w:highlight w:val="yellow"/>
              </w:rPr>
              <w:t xml:space="preserve">( </w:t>
            </w:r>
            <w:bookmarkEnd xmlns:w="http://schemas.openxmlformats.org/wordprocessingml/2006/main" w:id="484"/>
            <w:r xmlns:w="http://schemas.openxmlformats.org/wordprocessingml/2006/main" w:rsidR="008E059E">
              <w:rPr>
                <w:rFonts w:ascii="Arial" w:hAnsi="Arial" w:cs="Arial"/>
                <w:highlight w:val="yellow"/>
              </w:rPr>
              <w:t xml:space="preserve">TBD)</w:t>
            </w:r>
          </w:p>
          <w:p w14:paraId="72641D6B" w14:textId="2085E716"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CAN0 TX (TBD)</w:t>
            </w:r>
          </w:p>
          <w:p w14:paraId="05C99693" w14:textId="3D03BD5D"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CAN1 RX (TBD)</w:t>
            </w:r>
          </w:p>
          <w:p w14:paraId="21A22CE4" w14:textId="61EBC006"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CAN1 TX (TBD)</w:t>
            </w:r>
          </w:p>
          <w:p w14:paraId="65A0F61A" w14:textId="116145C4"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CAN2 RX TBD)</w:t>
            </w:r>
          </w:p>
          <w:p w14:paraId="6B0E2407" w14:textId="1B62B656"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CAN2TX (TBD)</w:t>
            </w:r>
          </w:p>
          <w:p w14:paraId="1888FF8E" w14:textId="3008112C"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CAN3 RX (TBD)</w:t>
            </w:r>
          </w:p>
          <w:p w14:paraId="5AC0AA59" w14:textId="77EBA806"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CAN3TX (TBD)</w:t>
            </w:r>
          </w:p>
          <w:p w14:paraId="2C540847" w14:textId="54060B17"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CAN4 RX (TBD)</w:t>
            </w:r>
          </w:p>
          <w:p w14:paraId="2ECE4D82" w14:textId="274D32A4"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CAN4TX (TBD)</w:t>
            </w:r>
          </w:p>
          <w:p w14:paraId="3B80332B" w14:textId="1D6E07D8" w:rsidR="00C53214" w:rsidRPr="00AE4AF4"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CAN5 RX (TBD)</w:t>
            </w:r>
          </w:p>
          <w:p w14:paraId="6EC4534D" w14:textId="73882D12" w:rsidR="008E059E" w:rsidRDefault="00C53214" w:rsidP="00C53214">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CAN5TX (TBD)</w:t>
            </w:r>
          </w:p>
          <w:p w14:paraId="6D0B85E8" w14:textId="05DBADD3" w:rsidR="008E059E" w:rsidRPr="00AE4AF4" w:rsidRDefault="008E059E" w:rsidP="008E059E">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CAN6 RX (TBD)</w:t>
            </w:r>
          </w:p>
          <w:p w14:paraId="7C67C300" w14:textId="02431A8D" w:rsidR="008E059E" w:rsidRDefault="008E059E" w:rsidP="008E059E">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CAN6TX (TBD)</w:t>
            </w:r>
          </w:p>
          <w:p w14:paraId="33B0C73E" w14:textId="7E588C23" w:rsidR="008E059E" w:rsidRPr="00AE4AF4" w:rsidRDefault="008E059E" w:rsidP="008E059E">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CAN7 RX (TBD)</w:t>
            </w:r>
          </w:p>
          <w:p w14:paraId="316AA273" w14:textId="333A136B" w:rsidR="008E059E" w:rsidRDefault="008E059E" w:rsidP="008E059E">
            <w:pPr xmlns:w="http://schemas.openxmlformats.org/wordprocessingml/2006/main">
              <w:rPr>
                <w:rFonts w:ascii="Arial" w:hAnsi="Arial" w:cs="Arial"/>
                <w:highlight w:val="yellow"/>
              </w:rPr>
            </w:pPr>
            <w:r xmlns:w="http://schemas.openxmlformats.org/wordprocessingml/2006/main" w:rsidRPr="00AE4AF4">
              <w:rPr>
                <w:rFonts w:ascii="Arial" w:hAnsi="Arial" w:cs="Arial"/>
                <w:highlight w:val="yellow"/>
              </w:rPr>
              <w:t xml:space="preserve">CAN7TX (TBD)</w:t>
            </w:r>
          </w:p>
          <w:p w14:paraId="74AAD5C8" w14:textId="07669930" w:rsidR="00E02C17" w:rsidRPr="001650C6" w:rsidRDefault="00E02C17" w:rsidP="008E059E">
            <w:pPr>
              <w:rPr>
                <w:rFonts w:ascii="Arial" w:hAnsi="Arial" w:cs="Arial"/>
                <w:highlight w:val="yellow"/>
              </w:rPr>
            </w:pPr>
          </w:p>
        </w:tc>
      </w:tr>
      <w:tr w:rsidR="001519CB" w14:paraId="68F93F58" w14:textId="77777777" w:rsidTr="00E601F3">
        <w:tc>
          <w:tcPr>
            <w:tcW w:w="2053" w:type="dxa"/>
            <w:vMerge w:val="restart"/>
          </w:tcPr>
          <w:p w14:paraId="166FFE10" w14:textId="104ABFE4" w:rsidR="001519CB" w:rsidRPr="00B77052" w:rsidRDefault="001519CB" w:rsidP="001519CB">
            <w:pPr xmlns:w="http://schemas.openxmlformats.org/wordprocessingml/2006/main">
              <w:rPr>
                <w:rFonts w:ascii="Arial" w:hAnsi="Arial" w:cs="Arial"/>
              </w:rPr>
            </w:pPr>
            <w:commentRangeStart xmlns:w="http://schemas.openxmlformats.org/wordprocessingml/2006/main" w:id="485"/>
            <w:r xmlns:w="http://schemas.openxmlformats.org/wordprocessingml/2006/main" w:rsidRPr="00B77052">
              <w:rPr>
                <w:rFonts w:ascii="Arial" w:hAnsi="Arial" w:cs="Arial"/>
              </w:rPr>
              <w:t xml:space="preserve">RLIN3 </w:t>
            </w:r>
            <w:bookmarkStart xmlns:w="http://schemas.openxmlformats.org/wordprocessingml/2006/main" w:id="486" w:name="V10000_Req_03_003"/>
            <w:bookmarkEnd xmlns:w="http://schemas.openxmlformats.org/wordprocessingml/2006/main" w:id="486"/>
            <w:r xmlns:w="http://schemas.openxmlformats.org/wordprocessingml/2006/main" w:rsidRPr="00B77052">
              <w:rPr>
                <w:rFonts w:ascii="Arial" w:hAnsi="Arial" w:cs="Arial"/>
              </w:rPr>
              <w:t xml:space="preserve">n</w:t>
            </w:r>
            <w:commentRangeEnd xmlns:w="http://schemas.openxmlformats.org/wordprocessingml/2006/main" w:id="485"/>
            <w:r xmlns:w="http://schemas.openxmlformats.org/wordprocessingml/2006/main" w:rsidRPr="00B77052">
              <w:rPr>
                <w:rStyle w:val="CommentReference"/>
                <w:rFonts w:ascii="Arial" w:hAnsi="Arial" w:cs="Arial"/>
              </w:rPr>
              <w:commentReference xmlns:w="http://schemas.openxmlformats.org/wordprocessingml/2006/main" w:id="485"/>
            </w:r>
          </w:p>
        </w:tc>
        <w:tc>
          <w:tcPr>
            <w:tcW w:w="1872" w:type="dxa"/>
          </w:tcPr>
          <w:p w14:paraId="617279F6" w14:textId="32F28AFF" w:rsidR="001519CB" w:rsidRDefault="001519CB" w:rsidP="001519CB">
            <w:pPr xmlns:w="http://schemas.openxmlformats.org/wordprocessingml/2006/main">
              <w:rPr>
                <w:rFonts w:ascii="Arial" w:hAnsi="Arial" w:cs="Arial"/>
              </w:rPr>
            </w:pPr>
            <w:r xmlns:w="http://schemas.openxmlformats.org/wordprocessingml/2006/main">
              <w:rPr>
                <w:rFonts w:ascii="Arial" w:hAnsi="Arial" w:cs="Arial"/>
              </w:rPr>
              <w:t xml:space="preserve">thiết bị RLIN3n</w:t>
            </w:r>
          </w:p>
        </w:tc>
        <w:tc>
          <w:tcPr>
            <w:tcW w:w="2254" w:type="dxa"/>
          </w:tcPr>
          <w:p w14:paraId="7FBDBD83" w14:textId="1DCB1721" w:rsidR="001519CB" w:rsidRDefault="001519CB" w:rsidP="001519CB">
            <w:pPr xmlns:w="http://schemas.openxmlformats.org/wordprocessingml/2006/main">
              <w:rPr>
                <w:rFonts w:ascii="Arial" w:hAnsi="Arial" w:cs="Arial"/>
              </w:rPr>
            </w:pPr>
            <w:r xmlns:w="http://schemas.openxmlformats.org/wordprocessingml/2006/main" w:rsidRPr="0029259B">
              <w:rPr>
                <w:rFonts w:ascii="Arial" w:hAnsi="Arial" w:cs="Arial"/>
                <w:highlight w:val="yellow"/>
              </w:rPr>
              <w:t xml:space="preserve">0 -&gt; 3</w:t>
            </w:r>
          </w:p>
        </w:tc>
        <w:tc>
          <w:tcPr>
            <w:tcW w:w="2456" w:type="dxa"/>
          </w:tcPr>
          <w:p w14:paraId="2D1C410E" w14:textId="49542DF9" w:rsidR="001519CB" w:rsidRDefault="001519CB" w:rsidP="001519CB">
            <w:pPr xmlns:w="http://schemas.openxmlformats.org/wordprocessingml/2006/main">
              <w:rPr>
                <w:rFonts w:ascii="Arial" w:hAnsi="Arial" w:cs="Arial"/>
              </w:rPr>
            </w:pPr>
            <w:r xmlns:w="http://schemas.openxmlformats.org/wordprocessingml/2006/main" w:rsidRPr="0029259B">
              <w:rPr>
                <w:rFonts w:ascii="Arial" w:hAnsi="Arial" w:cs="Arial"/>
                <w:highlight w:val="yellow"/>
              </w:rPr>
              <w:t xml:space="preserve">0 -&gt; 7</w:t>
            </w:r>
          </w:p>
        </w:tc>
        <w:tc>
          <w:tcPr>
            <w:tcW w:w="2155" w:type="dxa"/>
          </w:tcPr>
          <w:p w14:paraId="2FF8704E" w14:textId="3D74889E" w:rsidR="001519CB" w:rsidRPr="001650C6" w:rsidRDefault="001519CB" w:rsidP="001519CB">
            <w:pPr xmlns:w="http://schemas.openxmlformats.org/wordprocessingml/2006/main">
              <w:rPr>
                <w:rFonts w:ascii="Arial" w:hAnsi="Arial" w:cs="Arial"/>
                <w:highlight w:val="yellow"/>
              </w:rPr>
            </w:pPr>
            <w:r xmlns:w="http://schemas.openxmlformats.org/wordprocessingml/2006/main" w:rsidRPr="001650C6">
              <w:rPr>
                <w:rFonts w:ascii="Arial" w:hAnsi="Arial" w:cs="Arial"/>
                <w:highlight w:val="yellow"/>
              </w:rPr>
              <w:t xml:space="preserve">-</w:t>
            </w:r>
          </w:p>
        </w:tc>
      </w:tr>
      <w:tr w:rsidR="001519CB" w14:paraId="2D671160" w14:textId="77777777" w:rsidTr="00E601F3">
        <w:tc>
          <w:tcPr>
            <w:tcW w:w="2053" w:type="dxa"/>
            <w:vMerge/>
          </w:tcPr>
          <w:p w14:paraId="3CFFF919" w14:textId="77777777" w:rsidR="001519CB" w:rsidRDefault="001519CB" w:rsidP="001519CB">
            <w:pPr>
              <w:rPr>
                <w:rFonts w:ascii="Arial" w:hAnsi="Arial" w:cs="Arial"/>
              </w:rPr>
            </w:pPr>
          </w:p>
        </w:tc>
        <w:tc>
          <w:tcPr>
            <w:tcW w:w="1872" w:type="dxa"/>
          </w:tcPr>
          <w:p w14:paraId="4303FDA9" w14:textId="0CA6C8DD" w:rsidR="001519CB" w:rsidRDefault="001519CB" w:rsidP="001519CB">
            <w:pPr xmlns:w="http://schemas.openxmlformats.org/wordprocessingml/2006/main">
              <w:rPr>
                <w:rFonts w:ascii="Arial" w:hAnsi="Arial" w:cs="Arial"/>
              </w:rPr>
            </w:pPr>
            <w:r xmlns:w="http://schemas.openxmlformats.org/wordprocessingml/2006/main">
              <w:rPr>
                <w:rFonts w:ascii="Arial" w:hAnsi="Arial" w:cs="Arial"/>
              </w:rPr>
              <w:t xml:space="preserve">Chọn tốc độ truyền</w:t>
            </w:r>
          </w:p>
        </w:tc>
        <w:tc>
          <w:tcPr>
            <w:tcW w:w="2254" w:type="dxa"/>
          </w:tcPr>
          <w:p w14:paraId="59575817"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300</w:t>
            </w:r>
          </w:p>
          <w:p w14:paraId="06DB5D60"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600</w:t>
            </w:r>
          </w:p>
          <w:p w14:paraId="2899D862"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1200</w:t>
            </w:r>
          </w:p>
          <w:p w14:paraId="310EFD65"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2400</w:t>
            </w:r>
          </w:p>
          <w:p w14:paraId="271BE4B5"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4800</w:t>
            </w:r>
          </w:p>
          <w:p w14:paraId="7421C57F"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9600</w:t>
            </w:r>
          </w:p>
          <w:p w14:paraId="4EA29FDB"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19200</w:t>
            </w:r>
          </w:p>
          <w:p w14:paraId="4FDB852D"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31250</w:t>
            </w:r>
          </w:p>
          <w:p w14:paraId="3390E96A"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38400</w:t>
            </w:r>
          </w:p>
          <w:p w14:paraId="595747B8"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76800</w:t>
            </w:r>
          </w:p>
          <w:p w14:paraId="0467513D"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153600</w:t>
            </w:r>
          </w:p>
          <w:p w14:paraId="0B272479" w14:textId="0AA43A26" w:rsidR="001519CB" w:rsidRDefault="001519CB" w:rsidP="001519CB">
            <w:pPr xmlns:w="http://schemas.openxmlformats.org/wordprocessingml/2006/main">
              <w:rPr>
                <w:rFonts w:ascii="Arial" w:hAnsi="Arial" w:cs="Arial"/>
              </w:rPr>
            </w:pPr>
            <w:r xmlns:w="http://schemas.openxmlformats.org/wordprocessingml/2006/main" w:rsidRPr="0029259B">
              <w:rPr>
                <w:rFonts w:ascii="Arial" w:hAnsi="Arial" w:cs="Arial"/>
                <w:highlight w:val="yellow"/>
              </w:rPr>
              <w:t xml:space="preserve">312500</w:t>
            </w:r>
          </w:p>
        </w:tc>
        <w:tc>
          <w:tcPr>
            <w:tcW w:w="2456" w:type="dxa"/>
          </w:tcPr>
          <w:p w14:paraId="595784FE"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300</w:t>
            </w:r>
          </w:p>
          <w:p w14:paraId="0D95DF2A"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600</w:t>
            </w:r>
          </w:p>
          <w:p w14:paraId="499F0E65"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1200</w:t>
            </w:r>
          </w:p>
          <w:p w14:paraId="75F8251C"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2400</w:t>
            </w:r>
          </w:p>
          <w:p w14:paraId="4BB49D01"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4800</w:t>
            </w:r>
          </w:p>
          <w:p w14:paraId="6AF816B0"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9600</w:t>
            </w:r>
          </w:p>
          <w:p w14:paraId="4A8B4A49"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19200</w:t>
            </w:r>
          </w:p>
          <w:p w14:paraId="5CAD9F2B"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31250</w:t>
            </w:r>
          </w:p>
          <w:p w14:paraId="0BC02DDC"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38400</w:t>
            </w:r>
          </w:p>
          <w:p w14:paraId="66AC0059"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76800</w:t>
            </w:r>
          </w:p>
          <w:p w14:paraId="6F9655B5" w14:textId="77777777" w:rsidR="001519CB" w:rsidRPr="0029259B" w:rsidRDefault="001519CB" w:rsidP="001519CB">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153600</w:t>
            </w:r>
          </w:p>
          <w:p w14:paraId="77AEF4E5" w14:textId="7562F8DC" w:rsidR="001519CB" w:rsidRDefault="001519CB" w:rsidP="001519CB">
            <w:pPr xmlns:w="http://schemas.openxmlformats.org/wordprocessingml/2006/main">
              <w:rPr>
                <w:rFonts w:ascii="Arial" w:hAnsi="Arial" w:cs="Arial"/>
              </w:rPr>
            </w:pPr>
            <w:r xmlns:w="http://schemas.openxmlformats.org/wordprocessingml/2006/main" w:rsidRPr="0029259B">
              <w:rPr>
                <w:rFonts w:ascii="Arial" w:hAnsi="Arial" w:cs="Arial"/>
                <w:highlight w:val="yellow"/>
              </w:rPr>
              <w:t xml:space="preserve">312500</w:t>
            </w:r>
          </w:p>
        </w:tc>
        <w:tc>
          <w:tcPr>
            <w:tcW w:w="2155" w:type="dxa"/>
          </w:tcPr>
          <w:p w14:paraId="0DF5E536" w14:textId="70F216B7" w:rsidR="001519CB" w:rsidRPr="001650C6" w:rsidRDefault="001519CB" w:rsidP="001519CB">
            <w:pPr xmlns:w="http://schemas.openxmlformats.org/wordprocessingml/2006/main">
              <w:rPr>
                <w:rFonts w:ascii="Arial" w:hAnsi="Arial" w:cs="Arial"/>
                <w:highlight w:val="yellow"/>
              </w:rPr>
            </w:pPr>
            <w:r xmlns:w="http://schemas.openxmlformats.org/wordprocessingml/2006/main" w:rsidRPr="001650C6">
              <w:rPr>
                <w:rFonts w:ascii="Arial" w:hAnsi="Arial" w:cs="Arial"/>
                <w:highlight w:val="yellow"/>
              </w:rPr>
              <w:t xml:space="preserve">-</w:t>
            </w:r>
          </w:p>
        </w:tc>
      </w:tr>
      <w:tr w:rsidR="001519CB" w14:paraId="22D480AB" w14:textId="77777777" w:rsidTr="00E601F3">
        <w:tc>
          <w:tcPr>
            <w:tcW w:w="2053" w:type="dxa"/>
            <w:vMerge w:val="restart"/>
          </w:tcPr>
          <w:p w14:paraId="6B325274" w14:textId="5C6BB02D" w:rsidR="001519CB" w:rsidRPr="00F37715" w:rsidRDefault="001519CB" w:rsidP="001519CB">
            <w:pPr xmlns:w="http://schemas.openxmlformats.org/wordprocessingml/2006/main">
              <w:rPr>
                <w:rFonts w:ascii="Arial" w:hAnsi="Arial" w:cs="Arial"/>
                <w:highlight w:val="yellow"/>
              </w:rPr>
            </w:pPr>
            <w:commentRangeStart xmlns:w="http://schemas.openxmlformats.org/wordprocessingml/2006/main" w:id="487"/>
            <w:r xmlns:w="http://schemas.openxmlformats.org/wordprocessingml/2006/main" w:rsidRPr="00F37715">
              <w:rPr>
                <w:rFonts w:ascii="Arial" w:hAnsi="Arial" w:cs="Arial"/>
                <w:highlight w:val="yellow"/>
              </w:rPr>
              <w:t xml:space="preserve">TAUD</w:t>
            </w:r>
            <w:bookmarkStart xmlns:w="http://schemas.openxmlformats.org/wordprocessingml/2006/main" w:id="488" w:name="V10000_New_Req_03_003"/>
            <w:bookmarkEnd xmlns:w="http://schemas.openxmlformats.org/wordprocessingml/2006/main" w:id="488"/>
            <w:commentRangeEnd xmlns:w="http://schemas.openxmlformats.org/wordprocessingml/2006/main" w:id="487"/>
            <w:r xmlns:w="http://schemas.openxmlformats.org/wordprocessingml/2006/main">
              <w:rPr>
                <w:rStyle w:val="CommentReference"/>
              </w:rPr>
              <w:commentReference xmlns:w="http://schemas.openxmlformats.org/wordprocessingml/2006/main" w:id="487"/>
            </w:r>
          </w:p>
        </w:tc>
        <w:tc>
          <w:tcPr>
            <w:tcW w:w="1872" w:type="dxa"/>
          </w:tcPr>
          <w:p w14:paraId="0492198A" w14:textId="10C0FBF6" w:rsidR="001519CB" w:rsidRPr="00F37715" w:rsidRDefault="001519CB" w:rsidP="001519CB">
            <w:pPr xmlns:w="http://schemas.openxmlformats.org/wordprocessingml/2006/main">
              <w:rPr>
                <w:rFonts w:ascii="Arial" w:hAnsi="Arial" w:cs="Arial"/>
                <w:highlight w:val="yellow"/>
              </w:rPr>
            </w:pPr>
            <w:r xmlns:w="http://schemas.openxmlformats.org/wordprocessingml/2006/main" w:rsidRPr="00F37715">
              <w:rPr>
                <w:rFonts w:ascii="Arial" w:hAnsi="Arial" w:cs="Arial"/>
                <w:highlight w:val="yellow"/>
              </w:rPr>
              <w:t xml:space="preserve">kênh nô lệ</w:t>
            </w:r>
          </w:p>
        </w:tc>
        <w:tc>
          <w:tcPr>
            <w:tcW w:w="2254" w:type="dxa"/>
          </w:tcPr>
          <w:p w14:paraId="73EA7E19" w14:textId="183BF0B6" w:rsidR="001519CB" w:rsidRPr="00F37715" w:rsidRDefault="001519CB" w:rsidP="001519CB">
            <w:pPr xmlns:w="http://schemas.openxmlformats.org/wordprocessingml/2006/main">
              <w:rPr>
                <w:rFonts w:ascii="Arial" w:hAnsi="Arial" w:cs="Arial"/>
                <w:highlight w:val="yellow"/>
              </w:rPr>
            </w:pPr>
            <w:r xmlns:w="http://schemas.openxmlformats.org/wordprocessingml/2006/main" w:rsidRPr="00F37715">
              <w:rPr>
                <w:rFonts w:ascii="Arial" w:hAnsi="Arial" w:cs="Arial"/>
                <w:highlight w:val="yellow"/>
              </w:rPr>
              <w:t xml:space="preserve">1-&gt;15</w:t>
            </w:r>
          </w:p>
        </w:tc>
        <w:tc>
          <w:tcPr>
            <w:tcW w:w="2456" w:type="dxa"/>
          </w:tcPr>
          <w:p w14:paraId="05F4836A" w14:textId="06D9EB7F" w:rsidR="001519CB" w:rsidRPr="00F37715" w:rsidRDefault="001519CB" w:rsidP="001519CB">
            <w:pPr xmlns:w="http://schemas.openxmlformats.org/wordprocessingml/2006/main">
              <w:rPr>
                <w:rFonts w:ascii="Arial" w:hAnsi="Arial" w:cs="Arial"/>
                <w:highlight w:val="yellow"/>
              </w:rPr>
            </w:pPr>
            <w:r xmlns:w="http://schemas.openxmlformats.org/wordprocessingml/2006/main" w:rsidRPr="00F37715">
              <w:rPr>
                <w:rFonts w:ascii="Arial" w:hAnsi="Arial" w:cs="Arial"/>
                <w:highlight w:val="yellow"/>
              </w:rPr>
              <w:t xml:space="preserve">1 -&gt; 15</w:t>
            </w:r>
          </w:p>
        </w:tc>
        <w:tc>
          <w:tcPr>
            <w:tcW w:w="2155" w:type="dxa"/>
          </w:tcPr>
          <w:p w14:paraId="10623694" w14:textId="712C167D" w:rsidR="001519CB" w:rsidRPr="00F37715" w:rsidRDefault="001519CB" w:rsidP="001519CB">
            <w:pPr xmlns:w="http://schemas.openxmlformats.org/wordprocessingml/2006/main">
              <w:rPr>
                <w:rFonts w:ascii="Arial" w:hAnsi="Arial" w:cs="Arial"/>
                <w:highlight w:val="yellow"/>
              </w:rPr>
            </w:pPr>
            <w:r xmlns:w="http://schemas.openxmlformats.org/wordprocessingml/2006/main" w:rsidRPr="00F37715">
              <w:rPr>
                <w:rFonts w:ascii="Arial" w:hAnsi="Arial" w:cs="Arial"/>
                <w:highlight w:val="yellow"/>
              </w:rPr>
              <w:t xml:space="preserve">-</w:t>
            </w:r>
          </w:p>
        </w:tc>
      </w:tr>
      <w:tr w:rsidR="001519CB" w14:paraId="632BB3F9" w14:textId="77777777" w:rsidTr="00E601F3">
        <w:tc>
          <w:tcPr>
            <w:tcW w:w="2053" w:type="dxa"/>
            <w:vMerge/>
          </w:tcPr>
          <w:p w14:paraId="339C2B6C" w14:textId="77777777" w:rsidR="001519CB" w:rsidRPr="00F37715" w:rsidRDefault="001519CB" w:rsidP="001519CB">
            <w:pPr>
              <w:rPr>
                <w:rFonts w:ascii="Arial" w:hAnsi="Arial" w:cs="Arial"/>
                <w:highlight w:val="yellow"/>
              </w:rPr>
            </w:pPr>
          </w:p>
        </w:tc>
        <w:tc>
          <w:tcPr>
            <w:tcW w:w="1872" w:type="dxa"/>
          </w:tcPr>
          <w:p w14:paraId="093A8A8E" w14:textId="3A32C1BD" w:rsidR="001519CB" w:rsidRPr="00F37715"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kênh chính</w:t>
            </w:r>
          </w:p>
        </w:tc>
        <w:tc>
          <w:tcPr>
            <w:tcW w:w="2254" w:type="dxa"/>
          </w:tcPr>
          <w:p w14:paraId="25E22588" w14:textId="286DDBA3" w:rsidR="001519CB" w:rsidRPr="00F37715"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0, 2, 4, 6, 8, 10, 12, 14</w:t>
            </w:r>
          </w:p>
        </w:tc>
        <w:tc>
          <w:tcPr>
            <w:tcW w:w="2456" w:type="dxa"/>
          </w:tcPr>
          <w:p w14:paraId="6FC691DE" w14:textId="7E626C16" w:rsidR="001519CB" w:rsidRPr="00F37715"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0, 2, 4, 6, 8, 10, 12, 14</w:t>
            </w:r>
          </w:p>
        </w:tc>
        <w:tc>
          <w:tcPr>
            <w:tcW w:w="2155" w:type="dxa"/>
          </w:tcPr>
          <w:p w14:paraId="2FD6EC15" w14:textId="1A78786D" w:rsidR="001519CB" w:rsidRPr="00F37715"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w:t>
            </w:r>
          </w:p>
        </w:tc>
      </w:tr>
      <w:tr w:rsidR="001519CB" w14:paraId="1D097CF7" w14:textId="77777777" w:rsidTr="00E601F3">
        <w:tc>
          <w:tcPr>
            <w:tcW w:w="2053" w:type="dxa"/>
            <w:vMerge/>
          </w:tcPr>
          <w:p w14:paraId="41E91AB2" w14:textId="77777777" w:rsidR="001519CB" w:rsidRPr="00F37715" w:rsidRDefault="001519CB" w:rsidP="001519CB">
            <w:pPr>
              <w:rPr>
                <w:rFonts w:ascii="Arial" w:hAnsi="Arial" w:cs="Arial"/>
                <w:highlight w:val="yellow"/>
              </w:rPr>
            </w:pPr>
          </w:p>
        </w:tc>
        <w:tc>
          <w:tcPr>
            <w:tcW w:w="1872" w:type="dxa"/>
          </w:tcPr>
          <w:p w14:paraId="26B1FF66" w14:textId="54D371A0" w:rsidR="001519CB" w:rsidRPr="00F37715"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Tên cổng trong SC (tương ứng với từng kênh)</w:t>
            </w:r>
          </w:p>
        </w:tc>
        <w:tc>
          <w:tcPr>
            <w:tcW w:w="2254" w:type="dxa"/>
          </w:tcPr>
          <w:p w14:paraId="5BAA9DD6"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P10_0</w:t>
            </w:r>
          </w:p>
          <w:p w14:paraId="33F57FF2"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P0_0</w:t>
            </w:r>
          </w:p>
          <w:p w14:paraId="294A87A5"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P10_1</w:t>
            </w:r>
          </w:p>
          <w:p w14:paraId="5C4513ED"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P0_1</w:t>
            </w:r>
          </w:p>
          <w:p w14:paraId="20753F76"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P10_2</w:t>
            </w:r>
          </w:p>
          <w:p w14:paraId="12182FB7"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P0_2</w:t>
            </w:r>
          </w:p>
          <w:p w14:paraId="5797450B"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P10_3</w:t>
            </w:r>
          </w:p>
          <w:p w14:paraId="2E089DB3"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P0_3</w:t>
            </w:r>
          </w:p>
          <w:p w14:paraId="578A55C3"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P10_4</w:t>
            </w:r>
          </w:p>
          <w:p w14:paraId="7D27FD89"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P10_8</w:t>
            </w:r>
          </w:p>
          <w:p w14:paraId="7FD95090"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P10_5</w:t>
            </w:r>
          </w:p>
          <w:p w14:paraId="0D8E7836"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P10_9</w:t>
            </w:r>
          </w:p>
          <w:p w14:paraId="67FAA892"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P10_6</w:t>
            </w:r>
          </w:p>
          <w:p w14:paraId="28BB6055"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P10_10</w:t>
            </w:r>
          </w:p>
          <w:p w14:paraId="549F3308"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P10_7</w:t>
            </w:r>
          </w:p>
          <w:p w14:paraId="159FB2A4" w14:textId="36331CED" w:rsidR="001519CB" w:rsidRPr="00F37715"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P9_0 (kênh 0)</w:t>
            </w:r>
          </w:p>
        </w:tc>
        <w:tc>
          <w:tcPr>
            <w:tcW w:w="2456" w:type="dxa"/>
          </w:tcPr>
          <w:p w14:paraId="20D0F8DE"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P10_0</w:t>
            </w:r>
          </w:p>
          <w:p w14:paraId="0BE810CD"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P0_0</w:t>
            </w:r>
          </w:p>
          <w:p w14:paraId="60D94C22"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P10_1</w:t>
            </w:r>
          </w:p>
          <w:p w14:paraId="0B4A8F05"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P0_1</w:t>
            </w:r>
          </w:p>
          <w:p w14:paraId="465D5E0D"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P10_2</w:t>
            </w:r>
          </w:p>
          <w:p w14:paraId="06EDEB26"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P0_2</w:t>
            </w:r>
          </w:p>
          <w:p w14:paraId="7062BCC9"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P10_3</w:t>
            </w:r>
          </w:p>
          <w:p w14:paraId="16F15CC3"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P0_3</w:t>
            </w:r>
          </w:p>
          <w:p w14:paraId="4480747D"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P10_4</w:t>
            </w:r>
          </w:p>
          <w:p w14:paraId="0F01BC79"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P10_8</w:t>
            </w:r>
          </w:p>
          <w:p w14:paraId="50A8385C"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P10_5</w:t>
            </w:r>
          </w:p>
          <w:p w14:paraId="6087096C"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P10_9</w:t>
            </w:r>
          </w:p>
          <w:p w14:paraId="37815292"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P10_6</w:t>
            </w:r>
          </w:p>
          <w:p w14:paraId="774978D0"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P10_10</w:t>
            </w:r>
          </w:p>
          <w:p w14:paraId="58ACB23B" w14:textId="77777777" w:rsidR="001519CB"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P10_7</w:t>
            </w:r>
          </w:p>
          <w:p w14:paraId="2A94F51A" w14:textId="5501AE1A" w:rsidR="001519CB" w:rsidRPr="00F37715" w:rsidRDefault="001519CB" w:rsidP="001519CB">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P9_0 (kênh 0)</w:t>
            </w:r>
          </w:p>
        </w:tc>
        <w:tc>
          <w:tcPr>
            <w:tcW w:w="2155" w:type="dxa"/>
          </w:tcPr>
          <w:p w14:paraId="2F8BB0C7" w14:textId="08012AF2" w:rsidR="001519CB" w:rsidRPr="00F37715" w:rsidRDefault="001519CB" w:rsidP="001519CB">
            <w:pPr xmlns:w="http://schemas.openxmlformats.org/wordprocessingml/2006/main">
              <w:rPr>
                <w:rFonts w:ascii="Arial" w:hAnsi="Arial" w:cs="Arial"/>
                <w:highlight w:val="yellow"/>
              </w:rPr>
            </w:pPr>
            <w:r xmlns:w="http://schemas.openxmlformats.org/wordprocessingml/2006/main" w:rsidRPr="00F37715">
              <w:rPr>
                <w:rFonts w:ascii="Arial" w:hAnsi="Arial" w:cs="Arial"/>
                <w:highlight w:val="yellow"/>
              </w:rPr>
              <w:t xml:space="preserve">-</w:t>
            </w:r>
          </w:p>
        </w:tc>
      </w:tr>
    </w:tbl>
    <w:p w14:paraId="60799276" w14:textId="77777777" w:rsidR="00421EF3" w:rsidRDefault="00421EF3" w:rsidP="00D55947">
      <w:pPr>
        <w:rPr>
          <w:rFonts w:ascii="Arial" w:hAnsi="Arial" w:cs="Arial"/>
        </w:rPr>
      </w:pPr>
    </w:p>
    <w:p w14:paraId="1081B253" w14:textId="77B43B2E" w:rsidR="00CF0959" w:rsidRPr="00CF0959" w:rsidRDefault="00CF0959" w:rsidP="00D55947">
      <w:pPr xmlns:w="http://schemas.openxmlformats.org/wordprocessingml/2006/main">
        <w:rPr>
          <w:rFonts w:ascii="Arial" w:hAnsi="Arial" w:cs="Arial"/>
        </w:rPr>
      </w:pPr>
      <w:r xmlns:w="http://schemas.openxmlformats.org/wordprocessingml/2006/main" w:rsidRPr="00E02C17">
        <w:rPr>
          <w:rFonts w:ascii="Arial" w:hAnsi="Arial" w:cs="Arial"/>
          <w:b/>
          <w:bCs/>
          <w:highlight w:val="yellow"/>
        </w:rPr>
        <w:t xml:space="preserve">Nhận xét </w:t>
      </w:r>
      <w:r xmlns:w="http://schemas.openxmlformats.org/wordprocessingml/2006/main">
        <w:rPr>
          <w:rFonts w:ascii="Arial" w:hAnsi="Arial" w:cs="Arial"/>
          <w:b/>
          <w:bCs/>
          <w:highlight w:val="yellow"/>
        </w:rPr>
        <w:tab xmlns:w="http://schemas.openxmlformats.org/wordprocessingml/2006/main"/>
      </w:r>
      <w:r xmlns:w="http://schemas.openxmlformats.org/wordprocessingml/2006/main" w:rsidRPr="00CF0959">
        <w:rPr>
          <w:rFonts w:ascii="Arial" w:hAnsi="Arial" w:cs="Arial"/>
          <w:highlight w:val="yellow"/>
        </w:rPr>
        <w:t xml:space="preserve">1.</w:t>
      </w:r>
      <w:r xmlns:w="http://schemas.openxmlformats.org/wordprocessingml/2006/main">
        <w:rPr>
          <w:rFonts w:ascii="Arial" w:hAnsi="Arial" w:cs="Arial"/>
          <w:b/>
          <w:bCs/>
          <w:highlight w:val="yellow"/>
        </w:rPr>
        <w:t xml:space="preserve"> </w:t>
      </w:r>
      <w:r xmlns:w="http://schemas.openxmlformats.org/wordprocessingml/2006/main" w:rsidRPr="00FB7F01">
        <w:rPr>
          <w:rFonts w:ascii="Arial" w:hAnsi="Arial" w:cs="Arial"/>
          <w:highlight w:val="yellow"/>
        </w:rPr>
        <w:t xml:space="preserve">Đối với RH850/F1KM-S4, có 34 kênh cho thiết bị ADC 0 trong khi </w:t>
      </w:r>
      <w:commentRangeStart xmlns:w="http://schemas.openxmlformats.org/wordprocessingml/2006/main" w:id="489"/>
      <w:r xmlns:w="http://schemas.openxmlformats.org/wordprocessingml/2006/main" w:rsidRPr="00FB7F01">
        <w:rPr>
          <w:rFonts w:ascii="Arial" w:hAnsi="Arial" w:cs="Arial"/>
          <w:highlight w:val="yellow"/>
        </w:rPr>
        <w:t xml:space="preserve">ADC u </w:t>
      </w:r>
      <w:bookmarkStart xmlns:w="http://schemas.openxmlformats.org/wordprocessingml/2006/main" w:id="490" w:name="ADCA1_1"/>
      <w:bookmarkEnd xmlns:w="http://schemas.openxmlformats.org/wordprocessingml/2006/main" w:id="490"/>
      <w:r xmlns:w="http://schemas.openxmlformats.org/wordprocessingml/2006/main" w:rsidRPr="00FB7F01">
        <w:rPr>
          <w:rFonts w:ascii="Arial" w:hAnsi="Arial" w:cs="Arial"/>
          <w:highlight w:val="yellow"/>
        </w:rPr>
        <w:t xml:space="preserve">nit 1 bao gồm 36 kênh</w:t>
      </w:r>
      <w:commentRangeEnd xmlns:w="http://schemas.openxmlformats.org/wordprocessingml/2006/main" w:id="489"/>
      <w:r xmlns:w="http://schemas.openxmlformats.org/wordprocessingml/2006/main">
        <w:rPr>
          <w:rStyle w:val="CommentReference"/>
        </w:rPr>
        <w:commentReference xmlns:w="http://schemas.openxmlformats.org/wordprocessingml/2006/main" w:id="489"/>
      </w:r>
    </w:p>
    <w:p w14:paraId="60D8D243" w14:textId="7616AC8B" w:rsidR="00AE424F" w:rsidRDefault="00CF0959" w:rsidP="00CF0959">
      <w:pPr xmlns:w="http://schemas.openxmlformats.org/wordprocessingml/2006/main">
        <w:ind w:left="720" w:firstLine="720"/>
        <w:rPr>
          <w:rFonts w:ascii="Arial" w:hAnsi="Arial" w:cs="Arial"/>
        </w:rPr>
      </w:pPr>
      <w:r xmlns:w="http://schemas.openxmlformats.org/wordprocessingml/2006/main">
        <w:rPr>
          <w:rFonts w:ascii="Arial" w:hAnsi="Arial" w:cs="Arial"/>
          <w:highlight w:val="yellow"/>
        </w:rPr>
        <w:t xml:space="preserve">2. Đối với RS-CANFD cho RH850/U2C, hiện tại, trong HWM của U2C, cổng đích vẫn chưa được quyết định.</w:t>
      </w:r>
      <w:r xmlns:w="http://schemas.openxmlformats.org/wordprocessingml/2006/main" w:rsidR="00AE424F">
        <w:rPr>
          <w:rFonts w:ascii="Arial" w:hAnsi="Arial" w:cs="Arial"/>
        </w:rPr>
        <w:br xmlns:w="http://schemas.openxmlformats.org/wordprocessingml/2006/main" w:type="page"/>
      </w:r>
    </w:p>
    <w:p w14:paraId="02904724" w14:textId="48EE8965" w:rsidR="00BC0262" w:rsidRPr="0029259B" w:rsidRDefault="3EA202B3" w:rsidP="3C0BE9D9">
      <w:pPr xmlns:w="http://schemas.openxmlformats.org/wordprocessingml/2006/main">
        <w:pStyle w:val="Heading3"/>
        <w:rPr>
          <w:rFonts w:cs="Arial"/>
        </w:rPr>
      </w:pPr>
      <w:bookmarkStart xmlns:w="http://schemas.openxmlformats.org/wordprocessingml/2006/main" w:id="491" w:name="_Toc87373295"/>
      <w:bookmarkStart xmlns:w="http://schemas.openxmlformats.org/wordprocessingml/2006/main" w:id="492" w:name="_Toc94021761"/>
      <w:bookmarkStart xmlns:w="http://schemas.openxmlformats.org/wordprocessingml/2006/main" w:id="493" w:name="_Toc831172208"/>
      <w:bookmarkStart xmlns:w="http://schemas.openxmlformats.org/wordprocessingml/2006/main" w:id="494" w:name="_Toc1296573257"/>
      <w:bookmarkStart xmlns:w="http://schemas.openxmlformats.org/wordprocessingml/2006/main" w:id="495" w:name="_Toc1750166419"/>
      <w:bookmarkStart xmlns:w="http://schemas.openxmlformats.org/wordprocessingml/2006/main" w:id="496" w:name="_Toc1257279824"/>
      <w:bookmarkStart xmlns:w="http://schemas.openxmlformats.org/wordprocessingml/2006/main" w:id="497" w:name="_Toc1001150990"/>
      <w:bookmarkStart xmlns:w="http://schemas.openxmlformats.org/wordprocessingml/2006/main" w:id="498" w:name="_Toc1491880066"/>
      <w:bookmarkStart xmlns:w="http://schemas.openxmlformats.org/wordprocessingml/2006/main" w:id="499" w:name="_Toc292845076"/>
      <w:bookmarkStart xmlns:w="http://schemas.openxmlformats.org/wordprocessingml/2006/main" w:id="500" w:name="_Toc1813795865"/>
      <w:bookmarkStart xmlns:w="http://schemas.openxmlformats.org/wordprocessingml/2006/main" w:id="501" w:name="_Toc1611476243"/>
      <w:bookmarkStart xmlns:w="http://schemas.openxmlformats.org/wordprocessingml/2006/main" w:id="502" w:name="_Toc446721810"/>
      <w:bookmarkStart xmlns:w="http://schemas.openxmlformats.org/wordprocessingml/2006/main" w:id="503" w:name="_Toc1576347678"/>
      <w:bookmarkStart xmlns:w="http://schemas.openxmlformats.org/wordprocessingml/2006/main" w:id="504" w:name="_Toc864586562"/>
      <w:bookmarkStart xmlns:w="http://schemas.openxmlformats.org/wordprocessingml/2006/main" w:id="505" w:name="_Toc388996300"/>
      <w:bookmarkStart xmlns:w="http://schemas.openxmlformats.org/wordprocessingml/2006/main" w:id="506" w:name="_Toc1137935740"/>
      <w:bookmarkStart xmlns:w="http://schemas.openxmlformats.org/wordprocessingml/2006/main" w:id="507" w:name="_Toc1312408307"/>
      <w:bookmarkStart xmlns:w="http://schemas.openxmlformats.org/wordprocessingml/2006/main" w:id="508" w:name="_Toc965350380"/>
      <w:bookmarkStart xmlns:w="http://schemas.openxmlformats.org/wordprocessingml/2006/main" w:id="509" w:name="_Toc716963784"/>
      <w:bookmarkStart xmlns:w="http://schemas.openxmlformats.org/wordprocessingml/2006/main" w:id="510" w:name="_Toc1617108347"/>
      <w:bookmarkStart xmlns:w="http://schemas.openxmlformats.org/wordprocessingml/2006/main" w:id="511" w:name="_Toc874207911"/>
      <w:bookmarkStart xmlns:w="http://schemas.openxmlformats.org/wordprocessingml/2006/main" w:id="512" w:name="_Toc1230017729"/>
      <w:bookmarkStart xmlns:w="http://schemas.openxmlformats.org/wordprocessingml/2006/main" w:id="513" w:name="_Toc938461075"/>
      <w:bookmarkStart xmlns:w="http://schemas.openxmlformats.org/wordprocessingml/2006/main" w:id="514" w:name="_Toc1599990283"/>
      <w:bookmarkStart xmlns:w="http://schemas.openxmlformats.org/wordprocessingml/2006/main" w:id="515" w:name="_Toc427757261"/>
      <w:bookmarkStart xmlns:w="http://schemas.openxmlformats.org/wordprocessingml/2006/main" w:id="516" w:name="_Toc1029238504"/>
      <w:bookmarkStart xmlns:w="http://schemas.openxmlformats.org/wordprocessingml/2006/main" w:id="517" w:name="_Toc1313793485"/>
      <w:bookmarkStart xmlns:w="http://schemas.openxmlformats.org/wordprocessingml/2006/main" w:id="518" w:name="_Toc1674882186"/>
      <w:bookmarkStart xmlns:w="http://schemas.openxmlformats.org/wordprocessingml/2006/main" w:id="519" w:name="_Toc886942388"/>
      <w:bookmarkStart xmlns:w="http://schemas.openxmlformats.org/wordprocessingml/2006/main" w:id="520" w:name="_Toc620951133"/>
      <w:bookmarkStart xmlns:w="http://schemas.openxmlformats.org/wordprocessingml/2006/main" w:id="521" w:name="_Toc2001559371"/>
      <w:bookmarkStart xmlns:w="http://schemas.openxmlformats.org/wordprocessingml/2006/main" w:id="522" w:name="_Toc176740320"/>
      <w:bookmarkStart xmlns:w="http://schemas.openxmlformats.org/wordprocessingml/2006/main" w:id="523" w:name="_Toc122608912"/>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3.2.1 </w:t>
      </w:r>
      <w:bookmarkEnd xmlns:w="http://schemas.openxmlformats.org/wordprocessingml/2006/main" w:id="491"/>
      <w:r xmlns:w="http://schemas.openxmlformats.org/wordprocessingml/2006/main" w:rsidRPr="0029259B">
        <w:rPr>
          <w:rFonts w:cs="Arial"/>
        </w:rPr>
        <w:t xml:space="preserve">Thiết bị ngoại vi ADC</w:t>
      </w:r>
      <w:bookmarkEnd xmlns:w="http://schemas.openxmlformats.org/wordprocessingml/2006/main" w:id="492"/>
      <w:bookmarkEnd xmlns:w="http://schemas.openxmlformats.org/wordprocessingml/2006/main" w:id="493"/>
      <w:bookmarkEnd xmlns:w="http://schemas.openxmlformats.org/wordprocessingml/2006/main" w:id="494"/>
      <w:bookmarkEnd xmlns:w="http://schemas.openxmlformats.org/wordprocessingml/2006/main" w:id="495"/>
      <w:bookmarkEnd xmlns:w="http://schemas.openxmlformats.org/wordprocessingml/2006/main" w:id="496"/>
      <w:bookmarkEnd xmlns:w="http://schemas.openxmlformats.org/wordprocessingml/2006/main" w:id="497"/>
      <w:bookmarkEnd xmlns:w="http://schemas.openxmlformats.org/wordprocessingml/2006/main" w:id="498"/>
      <w:bookmarkEnd xmlns:w="http://schemas.openxmlformats.org/wordprocessingml/2006/main" w:id="499"/>
      <w:bookmarkEnd xmlns:w="http://schemas.openxmlformats.org/wordprocessingml/2006/main" w:id="500"/>
      <w:bookmarkEnd xmlns:w="http://schemas.openxmlformats.org/wordprocessingml/2006/main" w:id="501"/>
      <w:bookmarkEnd xmlns:w="http://schemas.openxmlformats.org/wordprocessingml/2006/main" w:id="502"/>
      <w:bookmarkEnd xmlns:w="http://schemas.openxmlformats.org/wordprocessingml/2006/main" w:id="503"/>
      <w:bookmarkEnd xmlns:w="http://schemas.openxmlformats.org/wordprocessingml/2006/main" w:id="504"/>
      <w:bookmarkEnd xmlns:w="http://schemas.openxmlformats.org/wordprocessingml/2006/main" w:id="505"/>
      <w:bookmarkEnd xmlns:w="http://schemas.openxmlformats.org/wordprocessingml/2006/main" w:id="506"/>
      <w:bookmarkEnd xmlns:w="http://schemas.openxmlformats.org/wordprocessingml/2006/main" w:id="507"/>
      <w:bookmarkEnd xmlns:w="http://schemas.openxmlformats.org/wordprocessingml/2006/main" w:id="508"/>
      <w:bookmarkEnd xmlns:w="http://schemas.openxmlformats.org/wordprocessingml/2006/main" w:id="509"/>
      <w:bookmarkEnd xmlns:w="http://schemas.openxmlformats.org/wordprocessingml/2006/main" w:id="510"/>
      <w:bookmarkEnd xmlns:w="http://schemas.openxmlformats.org/wordprocessingml/2006/main" w:id="511"/>
      <w:bookmarkEnd xmlns:w="http://schemas.openxmlformats.org/wordprocessingml/2006/main" w:id="512"/>
      <w:bookmarkEnd xmlns:w="http://schemas.openxmlformats.org/wordprocessingml/2006/main" w:id="513"/>
      <w:bookmarkEnd xmlns:w="http://schemas.openxmlformats.org/wordprocessingml/2006/main" w:id="514"/>
      <w:bookmarkEnd xmlns:w="http://schemas.openxmlformats.org/wordprocessingml/2006/main" w:id="515"/>
      <w:bookmarkEnd xmlns:w="http://schemas.openxmlformats.org/wordprocessingml/2006/main" w:id="516"/>
      <w:bookmarkEnd xmlns:w="http://schemas.openxmlformats.org/wordprocessingml/2006/main" w:id="517"/>
      <w:bookmarkEnd xmlns:w="http://schemas.openxmlformats.org/wordprocessingml/2006/main" w:id="518"/>
      <w:bookmarkEnd xmlns:w="http://schemas.openxmlformats.org/wordprocessingml/2006/main" w:id="519"/>
      <w:bookmarkEnd xmlns:w="http://schemas.openxmlformats.org/wordprocessingml/2006/main" w:id="520"/>
      <w:bookmarkEnd xmlns:w="http://schemas.openxmlformats.org/wordprocessingml/2006/main" w:id="521"/>
      <w:bookmarkEnd xmlns:w="http://schemas.openxmlformats.org/wordprocessingml/2006/main" w:id="522"/>
      <w:bookmarkEnd xmlns:w="http://schemas.openxmlformats.org/wordprocessingml/2006/main" w:id="523"/>
    </w:p>
    <w:p w14:paraId="5FBF7482" w14:textId="0C56E693" w:rsidR="00A557D3" w:rsidRPr="0029259B" w:rsidRDefault="00A557D3" w:rsidP="008F699B">
      <w:pPr>
        <w:rPr>
          <w:rFonts w:ascii="Arial" w:hAnsi="Arial" w:cs="Arial"/>
        </w:rPr>
      </w:pPr>
    </w:p>
    <w:p w14:paraId="7CD84D98" w14:textId="4456DAFE" w:rsidR="00167351" w:rsidRPr="0029259B" w:rsidRDefault="00103CF1" w:rsidP="008F699B">
      <w:pPr xmlns:w="http://schemas.openxmlformats.org/wordprocessingml/2006/main">
        <w:rPr>
          <w:rFonts w:ascii="Arial" w:hAnsi="Arial" w:cs="Arial"/>
        </w:rPr>
      </w:pPr>
      <w:r xmlns:w="http://schemas.openxmlformats.org/wordprocessingml/2006/main" w:rsidRPr="0029259B">
        <w:rPr>
          <w:rFonts w:ascii="Arial" w:hAnsi="Arial" w:cs="Arial"/>
        </w:rPr>
        <w:t xml:space="preserve">Sau đây mô tả các tính năng chính của thiết bị ngoại vi ADC.</w:t>
      </w:r>
    </w:p>
    <w:p w14:paraId="2150BD1A" w14:textId="4A647E87" w:rsidR="00167351" w:rsidRPr="0029259B" w:rsidRDefault="00167351" w:rsidP="00D30948">
      <w:pPr xmlns:w="http://schemas.openxmlformats.org/wordprocessingml/2006/main">
        <w:pStyle w:val="ListParagraph"/>
        <w:widowControl/>
        <w:numPr>
          <w:ilvl w:val="0"/>
          <w:numId w:val="21"/>
        </w:numPr>
        <w:spacing w:after="160" w:line="259" w:lineRule="auto"/>
        <w:jc w:val="left"/>
        <w:rPr>
          <w:rFonts w:ascii="Arial" w:hAnsi="Arial" w:cs="Arial"/>
          <w:szCs w:val="18"/>
        </w:rPr>
      </w:pPr>
      <w:r xmlns:w="http://schemas.openxmlformats.org/wordprocessingml/2006/main" w:rsidRPr="0029259B">
        <w:rPr>
          <w:rFonts w:ascii="Arial" w:hAnsi="Arial" w:cs="Arial"/>
          <w:szCs w:val="18"/>
        </w:rPr>
        <w:t xml:space="preserve">Lấy dữ liệu từ MATLAB đến cổng ADC trên mô hình.</w:t>
      </w:r>
    </w:p>
    <w:p w14:paraId="3173552E" w14:textId="77777777" w:rsidR="00167351" w:rsidRPr="0029259B" w:rsidRDefault="00167351" w:rsidP="00D30948">
      <w:pPr xmlns:w="http://schemas.openxmlformats.org/wordprocessingml/2006/main">
        <w:pStyle w:val="ListParagraph"/>
        <w:widowControl/>
        <w:numPr>
          <w:ilvl w:val="0"/>
          <w:numId w:val="21"/>
        </w:numPr>
        <w:spacing w:after="160" w:line="259" w:lineRule="auto"/>
        <w:jc w:val="left"/>
        <w:rPr>
          <w:rFonts w:ascii="Arial" w:hAnsi="Arial" w:cs="Arial"/>
          <w:szCs w:val="18"/>
        </w:rPr>
      </w:pPr>
      <w:r xmlns:w="http://schemas.openxmlformats.org/wordprocessingml/2006/main" w:rsidRPr="0029259B">
        <w:rPr>
          <w:rFonts w:ascii="Arial" w:hAnsi="Arial" w:cs="Arial"/>
          <w:szCs w:val="18"/>
        </w:rPr>
        <w:t xml:space="preserve">Trả lại cùng một giá trị từ MATLAB cho thuật toán người dùng.</w:t>
      </w:r>
    </w:p>
    <w:p w14:paraId="289A76BA" w14:textId="12C05CFB" w:rsidR="0054601F" w:rsidRPr="0029259B" w:rsidRDefault="0054601F" w:rsidP="008F699B">
      <w:pPr>
        <w:rPr>
          <w:rFonts w:ascii="Arial" w:hAnsi="Arial" w:cs="Arial"/>
        </w:rPr>
      </w:pPr>
    </w:p>
    <w:p w14:paraId="7DB6E4C9" w14:textId="5C6812D9" w:rsidR="009566C6" w:rsidRPr="0029259B" w:rsidRDefault="009566C6" w:rsidP="009566C6">
      <w:pPr>
        <w:jc w:val="center"/>
        <w:rPr>
          <w:rFonts w:ascii="Arial" w:hAnsi="Arial" w:cs="Arial"/>
        </w:rPr>
      </w:pPr>
      <w:r w:rsidRPr="0029259B">
        <w:rPr>
          <w:rFonts w:ascii="Arial" w:hAnsi="Arial" w:cs="Arial"/>
          <w:noProof/>
        </w:rPr>
        <w:drawing>
          <wp:inline distT="0" distB="0" distL="0" distR="0" wp14:anchorId="4EF08002" wp14:editId="7B6BABF5">
            <wp:extent cx="1666875" cy="990600"/>
            <wp:effectExtent l="0" t="0" r="952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38"/>
                    <a:stretch>
                      <a:fillRect/>
                    </a:stretch>
                  </pic:blipFill>
                  <pic:spPr>
                    <a:xfrm>
                      <a:off x="0" y="0"/>
                      <a:ext cx="1666875" cy="990600"/>
                    </a:xfrm>
                    <a:prstGeom prst="rect">
                      <a:avLst/>
                    </a:prstGeom>
                  </pic:spPr>
                </pic:pic>
              </a:graphicData>
            </a:graphic>
          </wp:inline>
        </w:drawing>
      </w:r>
    </w:p>
    <w:p w14:paraId="1FA7E84C" w14:textId="71624259" w:rsidR="009566C6" w:rsidRPr="0029259B" w:rsidRDefault="009566C6" w:rsidP="009566C6">
      <w:pPr>
        <w:jc w:val="center"/>
        <w:rPr>
          <w:rFonts w:ascii="Arial" w:hAnsi="Arial" w:cs="Arial"/>
        </w:rPr>
      </w:pPr>
    </w:p>
    <w:p w14:paraId="61983D93" w14:textId="29D1011A" w:rsidR="009566C6" w:rsidRPr="0029259B" w:rsidRDefault="009566C6" w:rsidP="009566C6">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1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103CF1" w:rsidRPr="0029259B">
        <w:rPr>
          <w:rFonts w:ascii="Arial" w:hAnsi="Arial" w:cs="Arial"/>
          <w:b/>
          <w:bCs/>
          <w:color w:val="auto"/>
        </w:rPr>
        <w:t xml:space="preserve">Khối S-Function của ADC</w:t>
      </w:r>
    </w:p>
    <w:p w14:paraId="2E80FA1B" w14:textId="77777777" w:rsidR="0098623B" w:rsidRPr="0029259B" w:rsidRDefault="0098623B" w:rsidP="00144B76">
      <w:pPr>
        <w:rPr>
          <w:rFonts w:ascii="Arial" w:hAnsi="Arial" w:cs="Arial"/>
        </w:rPr>
      </w:pPr>
    </w:p>
    <w:p w14:paraId="2E4D5AB2" w14:textId="4FDAA96C" w:rsidR="0099622A" w:rsidRPr="0029259B" w:rsidRDefault="00A62CE7" w:rsidP="00144B76">
      <w:pPr xmlns:w="http://schemas.openxmlformats.org/wordprocessingml/2006/main">
        <w:rPr>
          <w:rFonts w:ascii="Arial" w:hAnsi="Arial" w:cs="Arial"/>
        </w:rPr>
      </w:pPr>
      <w:r xmlns:w="http://schemas.openxmlformats.org/wordprocessingml/2006/main" w:rsidRPr="0029259B">
        <w:rPr>
          <w:rFonts w:ascii="Arial" w:hAnsi="Arial" w:cs="Arial"/>
        </w:rPr>
        <w:t xml:space="preserve">Phần sau đây mô tả Giao diện người dùng của khối ADC S-Function hỗ trợ người dùng lựa chọn và thay đổi các cổng ADC dễ dàng hơn trong quá trình cài đặt mô hình.</w:t>
      </w:r>
    </w:p>
    <w:p w14:paraId="5326468A" w14:textId="77777777" w:rsidR="00A62CE7" w:rsidRPr="0029259B" w:rsidRDefault="00A62CE7" w:rsidP="00144B76">
      <w:pPr>
        <w:rPr>
          <w:rFonts w:ascii="Arial" w:hAnsi="Arial" w:cs="Arial"/>
        </w:rPr>
      </w:pPr>
    </w:p>
    <w:p w14:paraId="4451C061" w14:textId="77CFF105" w:rsidR="00865A32" w:rsidRPr="0029259B" w:rsidRDefault="0099622A" w:rsidP="00865A32">
      <w:pPr>
        <w:jc w:val="center"/>
        <w:rPr>
          <w:rFonts w:ascii="Arial" w:hAnsi="Arial" w:cs="Arial"/>
        </w:rPr>
      </w:pPr>
      <w:r w:rsidRPr="0029259B">
        <w:rPr>
          <w:rFonts w:ascii="Arial" w:hAnsi="Arial" w:cs="Arial"/>
          <w:noProof/>
        </w:rPr>
        <w:drawing>
          <wp:inline distT="0" distB="0" distL="0" distR="0" wp14:anchorId="509E1E70" wp14:editId="03291470">
            <wp:extent cx="3453622" cy="29241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70493" cy="2938460"/>
                    </a:xfrm>
                    <a:prstGeom prst="rect">
                      <a:avLst/>
                    </a:prstGeom>
                  </pic:spPr>
                </pic:pic>
              </a:graphicData>
            </a:graphic>
          </wp:inline>
        </w:drawing>
      </w:r>
    </w:p>
    <w:p w14:paraId="7F5E52B6" w14:textId="609800BC" w:rsidR="0099622A" w:rsidRPr="0029259B" w:rsidRDefault="0099622A" w:rsidP="00865A32">
      <w:pPr>
        <w:jc w:val="center"/>
        <w:rPr>
          <w:rFonts w:ascii="Arial" w:hAnsi="Arial" w:cs="Arial"/>
        </w:rPr>
      </w:pPr>
    </w:p>
    <w:p w14:paraId="42610670" w14:textId="0CFB175C" w:rsidR="0099622A" w:rsidRPr="0029259B" w:rsidRDefault="0099622A" w:rsidP="0099622A">
      <w:pPr xmlns:w="http://schemas.openxmlformats.org/wordprocessingml/2006/main">
        <w:pStyle w:val="Caption"/>
        <w:jc w:val="center"/>
        <w:rPr>
          <w:rFonts w:ascii="Arial" w:hAnsi="Arial" w:cs="Arial"/>
          <w:b/>
          <w:bCs/>
          <w:color w:val="auto"/>
        </w:rPr>
      </w:pPr>
      <w:bookmarkStart xmlns:w="http://schemas.openxmlformats.org/wordprocessingml/2006/main" w:id="524" w:name="_Hlk108612364"/>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A62CE7" w:rsidRPr="0029259B">
        <w:rPr>
          <w:rFonts w:ascii="Arial" w:hAnsi="Arial" w:cs="Arial"/>
          <w:b/>
          <w:bCs/>
          <w:color w:val="auto"/>
        </w:rPr>
        <w:t xml:space="preserve">Giao diện người dùng của khối ADC S-Function</w:t>
      </w:r>
    </w:p>
    <w:bookmarkEnd w:id="524"/>
    <w:p w14:paraId="7D7E1609" w14:textId="25CB36B2" w:rsidR="007660FB" w:rsidRPr="0029259B" w:rsidRDefault="007660FB" w:rsidP="007660FB">
      <w:pPr>
        <w:rPr>
          <w:rFonts w:ascii="Arial" w:hAnsi="Arial" w:cs="Arial"/>
        </w:rPr>
      </w:pPr>
    </w:p>
    <w:p w14:paraId="515E5678" w14:textId="34C87A4A" w:rsidR="00A63E96" w:rsidRPr="0029259B" w:rsidRDefault="00A63E96" w:rsidP="00A63E96">
      <w:pPr xmlns:w="http://schemas.openxmlformats.org/wordprocessingml/2006/main">
        <w:rPr>
          <w:rFonts w:ascii="Arial" w:hAnsi="Arial" w:cs="Arial"/>
        </w:rPr>
      </w:pPr>
      <w:r xmlns:w="http://schemas.openxmlformats.org/wordprocessingml/2006/main" w:rsidRPr="0029259B">
        <w:rPr>
          <w:rFonts w:ascii="Arial" w:hAnsi="Arial" w:cs="Arial"/>
        </w:rPr>
        <w:t xml:space="preserve">Giao diện người dùng của khối ADC S-Function bao gồm các tham số “Tên cổng ADC”, “Đơn vị”, “Kênh tối đa” và “ID cổng”.</w:t>
      </w:r>
    </w:p>
    <w:p w14:paraId="2B281AED" w14:textId="77777777" w:rsidR="00A63E96" w:rsidRPr="0029259B" w:rsidRDefault="00A63E96" w:rsidP="00A63E96">
      <w:pPr>
        <w:rPr>
          <w:rFonts w:ascii="Arial" w:hAnsi="Arial" w:cs="Arial"/>
        </w:rPr>
      </w:pPr>
    </w:p>
    <w:p w14:paraId="3C9DCE10" w14:textId="76230D1C" w:rsidR="00A63E96" w:rsidRPr="0029259B" w:rsidRDefault="00A63E96" w:rsidP="00A63E96">
      <w:pPr xmlns:w="http://schemas.openxmlformats.org/wordprocessingml/2006/main">
        <w:rPr>
          <w:rFonts w:ascii="Arial" w:hAnsi="Arial" w:cs="Arial"/>
        </w:rPr>
      </w:pPr>
      <w:r xmlns:w="http://schemas.openxmlformats.org/wordprocessingml/2006/main" w:rsidRPr="0029259B">
        <w:rPr>
          <w:rFonts w:ascii="Arial" w:hAnsi="Arial" w:cs="Arial"/>
        </w:rPr>
        <w:t xml:space="preserve">Mục đích của các tham số này là chỉ định tên cổng mục tiêu của khối ADC S-Function. Khi xây dựng mô hình, các tham số này sẽ sinh ra cùng lúc với dữ liệu đầu vào.</w:t>
      </w:r>
    </w:p>
    <w:p w14:paraId="7FFE1451" w14:textId="77777777" w:rsidR="00A63E96" w:rsidRPr="0029259B" w:rsidRDefault="00A63E96" w:rsidP="007660FB">
      <w:pPr>
        <w:rPr>
          <w:rFonts w:ascii="Arial" w:hAnsi="Arial" w:cs="Arial"/>
        </w:rPr>
      </w:pPr>
    </w:p>
    <w:p w14:paraId="0D57E1C6" w14:textId="637F1F77" w:rsidR="007660FB" w:rsidRPr="0029259B" w:rsidRDefault="007660FB" w:rsidP="007660FB">
      <w:pPr xmlns:w="http://schemas.openxmlformats.org/wordprocessingml/2006/main">
        <w:rPr>
          <w:rFonts w:ascii="Arial" w:hAnsi="Arial" w:cs="Arial"/>
        </w:rPr>
      </w:pPr>
      <w:r xmlns:w="http://schemas.openxmlformats.org/wordprocessingml/2006/main" w:rsidRPr="0029259B">
        <w:rPr>
          <w:rFonts w:ascii="Arial" w:hAnsi="Arial" w:cs="Arial"/>
        </w:rPr>
        <w:t xml:space="preserve">Sau khi thay đổi tên cổng ADC, các thông số (Unit, Max Channel, Port ID) và tên của khối S-Function sẽ được thay đổi tự động dựa trên tên cổng ADC hiện tại.</w:t>
      </w:r>
    </w:p>
    <w:p w14:paraId="48F8F468" w14:textId="4E2C8497" w:rsidR="0099622A" w:rsidRPr="0029259B" w:rsidRDefault="0099622A" w:rsidP="0099622A">
      <w:pPr>
        <w:rPr>
          <w:rFonts w:ascii="Arial" w:hAnsi="Arial" w:cs="Arial"/>
        </w:rPr>
      </w:pPr>
    </w:p>
    <w:p w14:paraId="1CE77DFB" w14:textId="03A35C4A" w:rsidR="003F7EBD" w:rsidRPr="0029259B" w:rsidRDefault="005C0AAC" w:rsidP="003F7EBD">
      <w:pPr>
        <w:jc w:val="center"/>
        <w:rPr>
          <w:rFonts w:ascii="Arial" w:hAnsi="Arial" w:cs="Arial"/>
        </w:rPr>
      </w:pPr>
      <w:r>
        <w:rPr>
          <w:rFonts w:ascii="Arial" w:hAnsi="Arial" w:cs="Arial"/>
          <w:noProof/>
        </w:rPr>
        <w:lastRenderedPageBreak/>
        <w:drawing>
          <wp:inline distT="0" distB="0" distL="0" distR="0" wp14:anchorId="2D1834C9" wp14:editId="22BC9DC0">
            <wp:extent cx="6858000" cy="2166620"/>
            <wp:effectExtent l="0" t="0" r="0" b="508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2166620"/>
                    </a:xfrm>
                    <a:prstGeom prst="rect">
                      <a:avLst/>
                    </a:prstGeom>
                  </pic:spPr>
                </pic:pic>
              </a:graphicData>
            </a:graphic>
          </wp:inline>
        </w:drawing>
      </w:r>
    </w:p>
    <w:p w14:paraId="5EDDD3F9" w14:textId="77777777" w:rsidR="004449AA" w:rsidRPr="0029259B" w:rsidRDefault="004449AA" w:rsidP="003F7EBD">
      <w:pPr>
        <w:jc w:val="center"/>
        <w:rPr>
          <w:rFonts w:ascii="Arial" w:hAnsi="Arial" w:cs="Arial"/>
        </w:rPr>
      </w:pPr>
    </w:p>
    <w:p w14:paraId="5328AE4B" w14:textId="7B77AC59" w:rsidR="003F7EBD" w:rsidRPr="0029259B" w:rsidRDefault="003F7EBD" w:rsidP="003F7EBD">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Thay đổi tên cổng của khối ADC S-Function</w:t>
      </w:r>
    </w:p>
    <w:p w14:paraId="42BC982F" w14:textId="4F6F45F3" w:rsidR="004449AA" w:rsidRPr="0029259B" w:rsidRDefault="004449AA" w:rsidP="0099622A">
      <w:pPr>
        <w:rPr>
          <w:rFonts w:ascii="Arial" w:hAnsi="Arial" w:cs="Arial"/>
        </w:rPr>
      </w:pPr>
    </w:p>
    <w:p w14:paraId="7ADB58EF" w14:textId="08FCBDE7" w:rsidR="006C54A5" w:rsidRPr="0029259B" w:rsidRDefault="006C54A5" w:rsidP="006C54A5">
      <w:pPr>
        <w:jc w:val="center"/>
        <w:rPr>
          <w:rFonts w:ascii="Arial" w:hAnsi="Arial" w:cs="Arial"/>
        </w:rPr>
      </w:pPr>
      <w:r w:rsidRPr="0029259B">
        <w:rPr>
          <w:rFonts w:ascii="Arial" w:hAnsi="Arial" w:cs="Arial"/>
          <w:noProof/>
        </w:rPr>
        <w:drawing>
          <wp:inline distT="0" distB="0" distL="0" distR="0" wp14:anchorId="4EE62F66" wp14:editId="2D5DF7EB">
            <wp:extent cx="6858000" cy="2804160"/>
            <wp:effectExtent l="0" t="0" r="0" b="0"/>
            <wp:docPr id="25"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2804160"/>
                    </a:xfrm>
                    <a:prstGeom prst="rect">
                      <a:avLst/>
                    </a:prstGeom>
                  </pic:spPr>
                </pic:pic>
              </a:graphicData>
            </a:graphic>
          </wp:inline>
        </w:drawing>
      </w:r>
    </w:p>
    <w:p w14:paraId="630DFDFD" w14:textId="53C4BFDE" w:rsidR="006C54A5" w:rsidRPr="0029259B" w:rsidRDefault="006C54A5" w:rsidP="006C54A5">
      <w:pPr>
        <w:jc w:val="center"/>
        <w:rPr>
          <w:rFonts w:ascii="Arial" w:hAnsi="Arial" w:cs="Arial"/>
        </w:rPr>
      </w:pPr>
    </w:p>
    <w:p w14:paraId="3E017C18" w14:textId="7B051628" w:rsidR="006C54A5" w:rsidRPr="0029259B" w:rsidRDefault="006C54A5" w:rsidP="006C54A5">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 </w:t>
      </w:r>
      <w:r xmlns:w="http://schemas.openxmlformats.org/wordprocessingml/2006/main" w:rsidR="00341B7D">
        <w:rPr>
          <w:rFonts w:ascii="Arial" w:hAnsi="Arial" w:cs="Arial"/>
          <w:b/>
          <w:bCs/>
          <w:color w:val="auto"/>
        </w:rPr>
        <w:fldChar xmlns:w="http://schemas.openxmlformats.org/wordprocessingml/2006/main" w:fldCharType="end"/>
      </w:r>
      <w:bookmarkStart xmlns:w="http://schemas.openxmlformats.org/wordprocessingml/2006/main" w:id="525" w:name="_Hlk97121810"/>
      <w:r xmlns:w="http://schemas.openxmlformats.org/wordprocessingml/2006/main" w:rsidRPr="0029259B">
        <w:rPr>
          <w:rFonts w:ascii="Arial" w:hAnsi="Arial" w:cs="Arial"/>
          <w:b/>
          <w:bCs/>
          <w:color w:val="auto"/>
        </w:rPr>
        <w:t xml:space="preserve">Kết quả thay đổi của khối ADC S-Function</w:t>
      </w:r>
    </w:p>
    <w:bookmarkEnd w:id="525"/>
    <w:p w14:paraId="02784F6C" w14:textId="6CA28450" w:rsidR="00AE424F" w:rsidRDefault="00AE424F" w:rsidP="3C0BE9D9">
      <w:pPr>
        <w:rPr>
          <w:rFonts w:ascii="Arial" w:hAnsi="Arial" w:cs="Arial"/>
          <w:szCs w:val="18"/>
        </w:rPr>
      </w:pPr>
      <w:r>
        <w:rPr>
          <w:rFonts w:ascii="Arial" w:hAnsi="Arial" w:cs="Arial"/>
          <w:szCs w:val="18"/>
        </w:rPr>
        <w:br w:type="page"/>
      </w:r>
    </w:p>
    <w:p w14:paraId="5AB3D0E6" w14:textId="3C599675" w:rsidR="00A557D3" w:rsidRPr="0029259B" w:rsidRDefault="73A1CDAB" w:rsidP="3C0BE9D9">
      <w:pPr xmlns:w="http://schemas.openxmlformats.org/wordprocessingml/2006/main">
        <w:pStyle w:val="Heading3"/>
        <w:rPr>
          <w:rFonts w:cs="Arial"/>
        </w:rPr>
      </w:pPr>
      <w:bookmarkStart xmlns:w="http://schemas.openxmlformats.org/wordprocessingml/2006/main" w:id="526" w:name="_Toc94021762"/>
      <w:bookmarkStart xmlns:w="http://schemas.openxmlformats.org/wordprocessingml/2006/main" w:id="527" w:name="_Toc1897574108"/>
      <w:bookmarkStart xmlns:w="http://schemas.openxmlformats.org/wordprocessingml/2006/main" w:id="528" w:name="_Toc1795235444"/>
      <w:bookmarkStart xmlns:w="http://schemas.openxmlformats.org/wordprocessingml/2006/main" w:id="529" w:name="_Toc2024214844"/>
      <w:bookmarkStart xmlns:w="http://schemas.openxmlformats.org/wordprocessingml/2006/main" w:id="530" w:name="_Toc2142250358"/>
      <w:bookmarkStart xmlns:w="http://schemas.openxmlformats.org/wordprocessingml/2006/main" w:id="531" w:name="_Toc1551094399"/>
      <w:bookmarkStart xmlns:w="http://schemas.openxmlformats.org/wordprocessingml/2006/main" w:id="532" w:name="_Toc879982464"/>
      <w:bookmarkStart xmlns:w="http://schemas.openxmlformats.org/wordprocessingml/2006/main" w:id="533" w:name="_Toc1039206488"/>
      <w:bookmarkStart xmlns:w="http://schemas.openxmlformats.org/wordprocessingml/2006/main" w:id="534" w:name="_Toc2064358948"/>
      <w:bookmarkStart xmlns:w="http://schemas.openxmlformats.org/wordprocessingml/2006/main" w:id="535" w:name="_Toc971889776"/>
      <w:bookmarkStart xmlns:w="http://schemas.openxmlformats.org/wordprocessingml/2006/main" w:id="536" w:name="_Toc851761063"/>
      <w:bookmarkStart xmlns:w="http://schemas.openxmlformats.org/wordprocessingml/2006/main" w:id="537" w:name="_Toc446657961"/>
      <w:bookmarkStart xmlns:w="http://schemas.openxmlformats.org/wordprocessingml/2006/main" w:id="538" w:name="_Toc390825756"/>
      <w:bookmarkStart xmlns:w="http://schemas.openxmlformats.org/wordprocessingml/2006/main" w:id="539" w:name="_Toc1444232554"/>
      <w:bookmarkStart xmlns:w="http://schemas.openxmlformats.org/wordprocessingml/2006/main" w:id="540" w:name="_Toc811600097"/>
      <w:bookmarkStart xmlns:w="http://schemas.openxmlformats.org/wordprocessingml/2006/main" w:id="541" w:name="_Toc1266607070"/>
      <w:bookmarkStart xmlns:w="http://schemas.openxmlformats.org/wordprocessingml/2006/main" w:id="542" w:name="_Toc1927992657"/>
      <w:bookmarkStart xmlns:w="http://schemas.openxmlformats.org/wordprocessingml/2006/main" w:id="543" w:name="_Toc1363152854"/>
      <w:bookmarkStart xmlns:w="http://schemas.openxmlformats.org/wordprocessingml/2006/main" w:id="544" w:name="_Toc74869747"/>
      <w:bookmarkStart xmlns:w="http://schemas.openxmlformats.org/wordprocessingml/2006/main" w:id="545" w:name="_Toc20549927"/>
      <w:bookmarkStart xmlns:w="http://schemas.openxmlformats.org/wordprocessingml/2006/main" w:id="546" w:name="_Toc1072097637"/>
      <w:bookmarkStart xmlns:w="http://schemas.openxmlformats.org/wordprocessingml/2006/main" w:id="547" w:name="_Toc642819130"/>
      <w:bookmarkStart xmlns:w="http://schemas.openxmlformats.org/wordprocessingml/2006/main" w:id="548" w:name="_Toc693134805"/>
      <w:bookmarkStart xmlns:w="http://schemas.openxmlformats.org/wordprocessingml/2006/main" w:id="549" w:name="_Toc1307589980"/>
      <w:bookmarkStart xmlns:w="http://schemas.openxmlformats.org/wordprocessingml/2006/main" w:id="550" w:name="_Toc460861258"/>
      <w:bookmarkStart xmlns:w="http://schemas.openxmlformats.org/wordprocessingml/2006/main" w:id="551" w:name="_Toc2067873119"/>
      <w:bookmarkStart xmlns:w="http://schemas.openxmlformats.org/wordprocessingml/2006/main" w:id="552" w:name="_Toc1140991839"/>
      <w:bookmarkStart xmlns:w="http://schemas.openxmlformats.org/wordprocessingml/2006/main" w:id="553" w:name="_Toc356995652"/>
      <w:bookmarkStart xmlns:w="http://schemas.openxmlformats.org/wordprocessingml/2006/main" w:id="554" w:name="_Toc6806717"/>
      <w:bookmarkStart xmlns:w="http://schemas.openxmlformats.org/wordprocessingml/2006/main" w:id="555" w:name="_Toc285804735"/>
      <w:bookmarkStart xmlns:w="http://schemas.openxmlformats.org/wordprocessingml/2006/main" w:id="556" w:name="_Toc1860372242"/>
      <w:bookmarkStart xmlns:w="http://schemas.openxmlformats.org/wordprocessingml/2006/main" w:id="557" w:name="_Toc122608913"/>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3.2.2 Cổng ngoại vi</w:t>
      </w:r>
      <w:bookmarkEnd xmlns:w="http://schemas.openxmlformats.org/wordprocessingml/2006/main" w:id="526"/>
      <w:bookmarkEnd xmlns:w="http://schemas.openxmlformats.org/wordprocessingml/2006/main" w:id="527"/>
      <w:bookmarkEnd xmlns:w="http://schemas.openxmlformats.org/wordprocessingml/2006/main" w:id="528"/>
      <w:bookmarkEnd xmlns:w="http://schemas.openxmlformats.org/wordprocessingml/2006/main" w:id="529"/>
      <w:bookmarkEnd xmlns:w="http://schemas.openxmlformats.org/wordprocessingml/2006/main" w:id="530"/>
      <w:bookmarkEnd xmlns:w="http://schemas.openxmlformats.org/wordprocessingml/2006/main" w:id="531"/>
      <w:bookmarkEnd xmlns:w="http://schemas.openxmlformats.org/wordprocessingml/2006/main" w:id="532"/>
      <w:bookmarkEnd xmlns:w="http://schemas.openxmlformats.org/wordprocessingml/2006/main" w:id="533"/>
      <w:bookmarkEnd xmlns:w="http://schemas.openxmlformats.org/wordprocessingml/2006/main" w:id="534"/>
      <w:bookmarkEnd xmlns:w="http://schemas.openxmlformats.org/wordprocessingml/2006/main" w:id="535"/>
      <w:bookmarkEnd xmlns:w="http://schemas.openxmlformats.org/wordprocessingml/2006/main" w:id="536"/>
      <w:bookmarkEnd xmlns:w="http://schemas.openxmlformats.org/wordprocessingml/2006/main" w:id="537"/>
      <w:bookmarkEnd xmlns:w="http://schemas.openxmlformats.org/wordprocessingml/2006/main" w:id="538"/>
      <w:bookmarkEnd xmlns:w="http://schemas.openxmlformats.org/wordprocessingml/2006/main" w:id="539"/>
      <w:bookmarkEnd xmlns:w="http://schemas.openxmlformats.org/wordprocessingml/2006/main" w:id="540"/>
      <w:bookmarkEnd xmlns:w="http://schemas.openxmlformats.org/wordprocessingml/2006/main" w:id="541"/>
      <w:bookmarkEnd xmlns:w="http://schemas.openxmlformats.org/wordprocessingml/2006/main" w:id="542"/>
      <w:bookmarkEnd xmlns:w="http://schemas.openxmlformats.org/wordprocessingml/2006/main" w:id="543"/>
      <w:bookmarkEnd xmlns:w="http://schemas.openxmlformats.org/wordprocessingml/2006/main" w:id="544"/>
      <w:bookmarkEnd xmlns:w="http://schemas.openxmlformats.org/wordprocessingml/2006/main" w:id="545"/>
      <w:bookmarkEnd xmlns:w="http://schemas.openxmlformats.org/wordprocessingml/2006/main" w:id="546"/>
      <w:bookmarkEnd xmlns:w="http://schemas.openxmlformats.org/wordprocessingml/2006/main" w:id="547"/>
      <w:bookmarkEnd xmlns:w="http://schemas.openxmlformats.org/wordprocessingml/2006/main" w:id="548"/>
      <w:bookmarkEnd xmlns:w="http://schemas.openxmlformats.org/wordprocessingml/2006/main" w:id="549"/>
      <w:bookmarkEnd xmlns:w="http://schemas.openxmlformats.org/wordprocessingml/2006/main" w:id="550"/>
      <w:bookmarkEnd xmlns:w="http://schemas.openxmlformats.org/wordprocessingml/2006/main" w:id="551"/>
      <w:bookmarkEnd xmlns:w="http://schemas.openxmlformats.org/wordprocessingml/2006/main" w:id="552"/>
      <w:bookmarkEnd xmlns:w="http://schemas.openxmlformats.org/wordprocessingml/2006/main" w:id="553"/>
      <w:bookmarkEnd xmlns:w="http://schemas.openxmlformats.org/wordprocessingml/2006/main" w:id="554"/>
      <w:bookmarkEnd xmlns:w="http://schemas.openxmlformats.org/wordprocessingml/2006/main" w:id="555"/>
      <w:bookmarkEnd xmlns:w="http://schemas.openxmlformats.org/wordprocessingml/2006/main" w:id="556"/>
      <w:bookmarkEnd xmlns:w="http://schemas.openxmlformats.org/wordprocessingml/2006/main" w:id="557"/>
    </w:p>
    <w:p w14:paraId="2C860988" w14:textId="075DABDD" w:rsidR="00A557D3" w:rsidRPr="0029259B" w:rsidRDefault="00A557D3" w:rsidP="008F699B">
      <w:pPr>
        <w:rPr>
          <w:rFonts w:ascii="Arial" w:hAnsi="Arial" w:cs="Arial"/>
        </w:rPr>
      </w:pPr>
    </w:p>
    <w:p w14:paraId="4B09ECBF" w14:textId="2E8DE17A" w:rsidR="00103CF1" w:rsidRPr="0029259B" w:rsidRDefault="00103CF1" w:rsidP="00103CF1">
      <w:pPr xmlns:w="http://schemas.openxmlformats.org/wordprocessingml/2006/main">
        <w:rPr>
          <w:rFonts w:ascii="Arial" w:hAnsi="Arial" w:cs="Arial"/>
        </w:rPr>
      </w:pPr>
      <w:r xmlns:w="http://schemas.openxmlformats.org/wordprocessingml/2006/main" w:rsidRPr="0029259B">
        <w:rPr>
          <w:rFonts w:ascii="Arial" w:hAnsi="Arial" w:cs="Arial"/>
        </w:rPr>
        <w:t xml:space="preserve">Phần sau đây mô tả về các tính năng chính của thiết bị ngoại vi Cổng.</w:t>
      </w:r>
    </w:p>
    <w:p w14:paraId="73E91AD1" w14:textId="3FFFAEB5" w:rsidR="00103CF1" w:rsidRPr="0029259B" w:rsidRDefault="00103CF1" w:rsidP="00D30948">
      <w:pPr xmlns:w="http://schemas.openxmlformats.org/wordprocessingml/2006/main">
        <w:pStyle w:val="ListParagraph"/>
        <w:widowControl/>
        <w:numPr>
          <w:ilvl w:val="0"/>
          <w:numId w:val="21"/>
        </w:numPr>
        <w:spacing w:after="160" w:line="259" w:lineRule="auto"/>
        <w:jc w:val="left"/>
        <w:rPr>
          <w:rFonts w:ascii="Arial" w:hAnsi="Arial" w:cs="Arial"/>
          <w:b/>
          <w:bCs/>
          <w:szCs w:val="18"/>
        </w:rPr>
      </w:pPr>
      <w:r xmlns:w="http://schemas.openxmlformats.org/wordprocessingml/2006/main" w:rsidRPr="0029259B">
        <w:rPr>
          <w:rFonts w:ascii="Arial" w:hAnsi="Arial" w:cs="Arial"/>
          <w:b/>
          <w:bCs/>
          <w:szCs w:val="18"/>
        </w:rPr>
        <w:t xml:space="preserve">Đối với khối Port_In:</w:t>
      </w:r>
    </w:p>
    <w:p w14:paraId="4F52D58A" w14:textId="77777777" w:rsidR="0054601F" w:rsidRPr="0029259B" w:rsidRDefault="0054601F" w:rsidP="00D30948">
      <w:pPr xmlns:w="http://schemas.openxmlformats.org/wordprocessingml/2006/main">
        <w:pStyle w:val="ListParagraph"/>
        <w:widowControl/>
        <w:numPr>
          <w:ilvl w:val="0"/>
          <w:numId w:val="22"/>
        </w:numPr>
        <w:spacing w:after="160" w:line="259" w:lineRule="auto"/>
        <w:jc w:val="left"/>
        <w:rPr>
          <w:rFonts w:ascii="Arial" w:hAnsi="Arial" w:cs="Arial"/>
          <w:szCs w:val="18"/>
        </w:rPr>
      </w:pPr>
      <w:r xmlns:w="http://schemas.openxmlformats.org/wordprocessingml/2006/main" w:rsidRPr="0029259B">
        <w:rPr>
          <w:rFonts w:ascii="Arial" w:hAnsi="Arial" w:cs="Arial"/>
          <w:szCs w:val="18"/>
        </w:rPr>
        <w:t xml:space="preserve">Lấy dữ liệu từ MATLAB và gửi đến Port trong VLAB.</w:t>
      </w:r>
    </w:p>
    <w:p w14:paraId="4EDE1AB0" w14:textId="3E411D99" w:rsidR="0054601F" w:rsidRPr="0029259B" w:rsidRDefault="0054601F" w:rsidP="00D30948">
      <w:pPr xmlns:w="http://schemas.openxmlformats.org/wordprocessingml/2006/main">
        <w:pStyle w:val="ListParagraph"/>
        <w:widowControl/>
        <w:numPr>
          <w:ilvl w:val="0"/>
          <w:numId w:val="22"/>
        </w:numPr>
        <w:spacing w:after="160" w:line="259" w:lineRule="auto"/>
        <w:jc w:val="left"/>
        <w:rPr>
          <w:rFonts w:ascii="Arial" w:hAnsi="Arial" w:cs="Arial"/>
          <w:szCs w:val="18"/>
        </w:rPr>
      </w:pPr>
      <w:r xmlns:w="http://schemas.openxmlformats.org/wordprocessingml/2006/main" w:rsidRPr="0029259B">
        <w:rPr>
          <w:rFonts w:ascii="Arial" w:hAnsi="Arial" w:cs="Arial"/>
          <w:szCs w:val="18"/>
        </w:rPr>
        <w:t xml:space="preserve">Gửi giá trị nhận được cho thuật toán người dùng.</w:t>
      </w:r>
    </w:p>
    <w:p w14:paraId="31814F3B" w14:textId="7D1FE445" w:rsidR="0054601F" w:rsidRPr="0029259B" w:rsidRDefault="0054601F" w:rsidP="00D30948">
      <w:pPr xmlns:w="http://schemas.openxmlformats.org/wordprocessingml/2006/main">
        <w:pStyle w:val="ListParagraph"/>
        <w:widowControl/>
        <w:numPr>
          <w:ilvl w:val="0"/>
          <w:numId w:val="21"/>
        </w:numPr>
        <w:spacing w:after="160" w:line="259" w:lineRule="auto"/>
        <w:jc w:val="left"/>
        <w:rPr>
          <w:rFonts w:ascii="Arial" w:hAnsi="Arial" w:cs="Arial"/>
          <w:b/>
          <w:bCs/>
          <w:szCs w:val="18"/>
        </w:rPr>
      </w:pPr>
      <w:r xmlns:w="http://schemas.openxmlformats.org/wordprocessingml/2006/main" w:rsidRPr="0029259B">
        <w:rPr>
          <w:rFonts w:ascii="Arial" w:hAnsi="Arial" w:cs="Arial"/>
          <w:b/>
          <w:bCs/>
          <w:szCs w:val="18"/>
        </w:rPr>
        <w:t xml:space="preserve">Đối với khối Port_Out:</w:t>
      </w:r>
    </w:p>
    <w:p w14:paraId="29F19109" w14:textId="77777777" w:rsidR="0054601F" w:rsidRPr="0029259B" w:rsidRDefault="0054601F" w:rsidP="00D30948">
      <w:pPr xmlns:w="http://schemas.openxmlformats.org/wordprocessingml/2006/main">
        <w:pStyle w:val="ListParagraph"/>
        <w:widowControl/>
        <w:numPr>
          <w:ilvl w:val="0"/>
          <w:numId w:val="23"/>
        </w:numPr>
        <w:spacing w:after="160" w:line="259" w:lineRule="auto"/>
        <w:jc w:val="left"/>
        <w:rPr>
          <w:rFonts w:ascii="Arial" w:hAnsi="Arial" w:cs="Arial"/>
          <w:szCs w:val="18"/>
        </w:rPr>
      </w:pPr>
      <w:r xmlns:w="http://schemas.openxmlformats.org/wordprocessingml/2006/main" w:rsidRPr="0029259B">
        <w:rPr>
          <w:rFonts w:ascii="Arial" w:hAnsi="Arial" w:cs="Arial"/>
          <w:szCs w:val="18"/>
        </w:rPr>
        <w:t xml:space="preserve">Đặt giá trị từ thuật toán người dùng thành tên cổng đích.</w:t>
      </w:r>
    </w:p>
    <w:p w14:paraId="4B8528A5" w14:textId="3160C2AD" w:rsidR="0054601F" w:rsidRPr="0029259B" w:rsidRDefault="0054601F" w:rsidP="00D30948">
      <w:pPr xmlns:w="http://schemas.openxmlformats.org/wordprocessingml/2006/main">
        <w:pStyle w:val="ListParagraph"/>
        <w:widowControl/>
        <w:numPr>
          <w:ilvl w:val="0"/>
          <w:numId w:val="23"/>
        </w:numPr>
        <w:spacing w:after="160" w:line="259" w:lineRule="auto"/>
        <w:jc w:val="left"/>
        <w:rPr>
          <w:rFonts w:ascii="Arial" w:hAnsi="Arial" w:cs="Arial"/>
          <w:szCs w:val="18"/>
        </w:rPr>
      </w:pPr>
      <w:r xmlns:w="http://schemas.openxmlformats.org/wordprocessingml/2006/main" w:rsidRPr="0029259B">
        <w:rPr>
          <w:rFonts w:ascii="Arial" w:hAnsi="Arial" w:cs="Arial"/>
          <w:szCs w:val="18"/>
        </w:rPr>
        <w:t xml:space="preserve">Gửi giá trị của cổng tới MATLAB (đầu ra của Đồng mô phỏng MATLAB).</w:t>
      </w:r>
    </w:p>
    <w:p w14:paraId="2F96E633" w14:textId="215CD62D" w:rsidR="00103CF1" w:rsidRPr="0029259B" w:rsidRDefault="00103CF1" w:rsidP="008F699B">
      <w:pPr>
        <w:rPr>
          <w:rFonts w:ascii="Arial" w:hAnsi="Arial" w:cs="Arial"/>
        </w:rPr>
      </w:pPr>
    </w:p>
    <w:p w14:paraId="019142DC" w14:textId="1488ED5B" w:rsidR="00BC5890" w:rsidRPr="0029259B" w:rsidRDefault="00BC5890" w:rsidP="00BC5890">
      <w:pPr>
        <w:jc w:val="center"/>
        <w:rPr>
          <w:rFonts w:ascii="Arial" w:hAnsi="Arial" w:cs="Arial"/>
        </w:rPr>
      </w:pPr>
      <w:r w:rsidRPr="0029259B">
        <w:rPr>
          <w:rFonts w:ascii="Arial" w:hAnsi="Arial" w:cs="Arial"/>
          <w:noProof/>
        </w:rPr>
        <w:drawing>
          <wp:inline distT="0" distB="0" distL="0" distR="0" wp14:anchorId="0FF9B4D4" wp14:editId="799AF211">
            <wp:extent cx="1676400" cy="914400"/>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42"/>
                    <a:stretch>
                      <a:fillRect/>
                    </a:stretch>
                  </pic:blipFill>
                  <pic:spPr>
                    <a:xfrm>
                      <a:off x="0" y="0"/>
                      <a:ext cx="1676400" cy="914400"/>
                    </a:xfrm>
                    <a:prstGeom prst="rect">
                      <a:avLst/>
                    </a:prstGeom>
                  </pic:spPr>
                </pic:pic>
              </a:graphicData>
            </a:graphic>
          </wp:inline>
        </w:drawing>
      </w:r>
      <w:r w:rsidRPr="0029259B">
        <w:rPr>
          <w:rFonts w:ascii="Arial" w:hAnsi="Arial" w:cs="Arial"/>
        </w:rPr>
        <w:tab/>
      </w:r>
      <w:r w:rsidRPr="0029259B">
        <w:rPr>
          <w:rFonts w:ascii="Arial" w:hAnsi="Arial" w:cs="Arial"/>
        </w:rPr>
        <w:tab/>
      </w:r>
      <w:r w:rsidRPr="0029259B">
        <w:rPr>
          <w:rFonts w:ascii="Arial" w:hAnsi="Arial" w:cs="Arial"/>
        </w:rPr>
        <w:tab/>
      </w:r>
      <w:r w:rsidRPr="0029259B">
        <w:rPr>
          <w:rFonts w:ascii="Arial" w:hAnsi="Arial" w:cs="Arial"/>
          <w:noProof/>
        </w:rPr>
        <w:drawing>
          <wp:inline distT="0" distB="0" distL="0" distR="0" wp14:anchorId="092C6174" wp14:editId="06A355FE">
            <wp:extent cx="1676400" cy="876300"/>
            <wp:effectExtent l="0" t="0" r="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43"/>
                    <a:stretch>
                      <a:fillRect/>
                    </a:stretch>
                  </pic:blipFill>
                  <pic:spPr>
                    <a:xfrm>
                      <a:off x="0" y="0"/>
                      <a:ext cx="1676400" cy="876300"/>
                    </a:xfrm>
                    <a:prstGeom prst="rect">
                      <a:avLst/>
                    </a:prstGeom>
                  </pic:spPr>
                </pic:pic>
              </a:graphicData>
            </a:graphic>
          </wp:inline>
        </w:drawing>
      </w:r>
    </w:p>
    <w:p w14:paraId="26B8219E" w14:textId="5AF3D136" w:rsidR="00BC5890" w:rsidRPr="0029259B" w:rsidRDefault="00BC5890" w:rsidP="00BC5890">
      <w:pPr>
        <w:jc w:val="center"/>
        <w:rPr>
          <w:rFonts w:ascii="Arial" w:hAnsi="Arial" w:cs="Arial"/>
        </w:rPr>
      </w:pPr>
    </w:p>
    <w:p w14:paraId="56ADFD2D" w14:textId="59F079FA" w:rsidR="00BC5890" w:rsidRPr="0029259B" w:rsidRDefault="00BC5890" w:rsidP="00BC5890">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5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Khối S-Function của Port</w:t>
      </w:r>
    </w:p>
    <w:p w14:paraId="21487A75" w14:textId="77777777" w:rsidR="0039741F" w:rsidRPr="0029259B" w:rsidRDefault="0039741F" w:rsidP="00293735">
      <w:pPr>
        <w:rPr>
          <w:rFonts w:ascii="Arial" w:hAnsi="Arial" w:cs="Arial"/>
        </w:rPr>
      </w:pPr>
    </w:p>
    <w:p w14:paraId="0B105B96" w14:textId="0647C4DC" w:rsidR="00842662" w:rsidRPr="0029259B" w:rsidRDefault="00842662" w:rsidP="00842662">
      <w:pPr xmlns:w="http://schemas.openxmlformats.org/wordprocessingml/2006/main">
        <w:rPr>
          <w:rFonts w:ascii="Arial" w:hAnsi="Arial" w:cs="Arial"/>
        </w:rPr>
      </w:pPr>
      <w:r xmlns:w="http://schemas.openxmlformats.org/wordprocessingml/2006/main" w:rsidRPr="0029259B">
        <w:rPr>
          <w:rFonts w:ascii="Arial" w:hAnsi="Arial" w:cs="Arial"/>
        </w:rPr>
        <w:t xml:space="preserve">Phần sau đây mô tả Giao diện người dùng của khối Port S-Function hỗ trợ người dùng lựa chọn và thay đổi cổng dễ dàng hơn trong quá trình cài đặt mô hình. Giao diện người dùng cũng có hai loại tương ứng với hai loại khối Port S-Function (Port_In và Port_Out).</w:t>
      </w:r>
    </w:p>
    <w:p w14:paraId="0F4BBD75" w14:textId="77777777" w:rsidR="00AC2E5A" w:rsidRPr="0029259B" w:rsidRDefault="00AC2E5A" w:rsidP="00293735">
      <w:pPr>
        <w:rPr>
          <w:rFonts w:ascii="Arial" w:hAnsi="Arial" w:cs="Arial"/>
        </w:rPr>
      </w:pPr>
    </w:p>
    <w:p w14:paraId="43CB9130" w14:textId="2B16FDD5" w:rsidR="00AC2E5A" w:rsidRPr="0029259B" w:rsidRDefault="00AC2E5A" w:rsidP="00AC2E5A">
      <w:pPr xmlns:w="http://schemas.openxmlformats.org/wordprocessingml/2006/main">
        <w:jc w:val="center"/>
        <w:rPr>
          <w:rFonts w:ascii="Arial" w:hAnsi="Arial" w:cs="Arial"/>
        </w:rPr>
      </w:pPr>
      <w:r xmlns:w="http://schemas.openxmlformats.org/wordprocessingml/2006/main" w:rsidRPr="0029259B">
        <w:rPr>
          <w:rFonts w:ascii="Arial" w:hAnsi="Arial" w:cs="Arial"/>
          <w:noProof/>
        </w:rPr>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29259B">
        <w:rPr>
          <w:rFonts w:ascii="Arial" w:hAnsi="Arial" w:cs="Arial"/>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E5B9C06" wp14:editId="29B22AD3">
            <wp:extent cx="3189605" cy="2174047"/>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08252" cy="2186757"/>
                    </a:xfrm>
                    <a:prstGeom prst="rect">
                      <a:avLst/>
                    </a:prstGeom>
                  </pic:spPr>
                </pic:pic>
              </a:graphicData>
            </a:graphic>
          </wp:inline>
        </w:drawing>
      </w:r>
      <w:r xmlns:w="http://schemas.openxmlformats.org/wordprocessingml/2006/main" w:rsidRPr="0029259B">
        <w:rPr>
          <w:rFonts w:ascii="Arial" w:hAnsi="Arial" w:cs="Arial"/>
        </w:rPr>
        <w:tab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29259B">
        <w:rPr>
          <w:rFonts w:ascii="Arial" w:hAnsi="Arial" w:cs="Arial"/>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C3E24FA" wp14:editId="44413EA9">
            <wp:extent cx="3182434" cy="2169160"/>
            <wp:effectExtent l="0" t="0" r="0" b="254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01587" cy="2182215"/>
                    </a:xfrm>
                    <a:prstGeom prst="rect">
                      <a:avLst/>
                    </a:prstGeom>
                  </pic:spPr>
                </pic:pic>
              </a:graphicData>
            </a:graphic>
          </wp:inline>
        </w:drawing>
      </w:r>
    </w:p>
    <w:p w14:paraId="2C14A77A" w14:textId="3DC35B35" w:rsidR="00AC2E5A" w:rsidRPr="0029259B" w:rsidRDefault="00AC2E5A" w:rsidP="00AC2E5A">
      <w:pPr>
        <w:jc w:val="center"/>
        <w:rPr>
          <w:rFonts w:ascii="Arial" w:hAnsi="Arial" w:cs="Arial"/>
        </w:rPr>
      </w:pPr>
    </w:p>
    <w:p w14:paraId="0A8ED946" w14:textId="2ADCE8B7" w:rsidR="00AC2E5A" w:rsidRPr="0029259B" w:rsidRDefault="00AC2E5A" w:rsidP="00AC2E5A">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6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Giao diện người dùng của khối Port S-Function</w:t>
      </w:r>
    </w:p>
    <w:p w14:paraId="1EA9D00E" w14:textId="50813974" w:rsidR="00AC2E5A" w:rsidRPr="0029259B" w:rsidRDefault="00AC2E5A" w:rsidP="00293735">
      <w:pPr>
        <w:rPr>
          <w:rFonts w:ascii="Arial" w:hAnsi="Arial" w:cs="Arial"/>
        </w:rPr>
      </w:pPr>
    </w:p>
    <w:p w14:paraId="14BA0786" w14:textId="4D37D584" w:rsidR="001D2CCD" w:rsidRPr="0029259B" w:rsidRDefault="001D2CCD" w:rsidP="001D2CCD">
      <w:pPr xmlns:w="http://schemas.openxmlformats.org/wordprocessingml/2006/main">
        <w:rPr>
          <w:rFonts w:ascii="Arial" w:hAnsi="Arial" w:cs="Arial"/>
        </w:rPr>
      </w:pPr>
      <w:r xmlns:w="http://schemas.openxmlformats.org/wordprocessingml/2006/main" w:rsidRPr="0029259B">
        <w:rPr>
          <w:rFonts w:ascii="Arial" w:hAnsi="Arial" w:cs="Arial"/>
        </w:rPr>
        <w:t xml:space="preserve">Giao diện người dùng của khối Port S-Function bao gồm các thông số “Port Name”, “Port” và “Pin”.</w:t>
      </w:r>
    </w:p>
    <w:p w14:paraId="3FBF5A46" w14:textId="77777777" w:rsidR="001D2CCD" w:rsidRPr="0029259B" w:rsidRDefault="001D2CCD" w:rsidP="001D2CCD">
      <w:pPr>
        <w:rPr>
          <w:rFonts w:ascii="Arial" w:hAnsi="Arial" w:cs="Arial"/>
        </w:rPr>
      </w:pPr>
    </w:p>
    <w:p w14:paraId="2AF70AEB" w14:textId="11031503" w:rsidR="001D2CCD" w:rsidRPr="0029259B" w:rsidRDefault="001D2CCD" w:rsidP="001D2CCD">
      <w:pPr xmlns:w="http://schemas.openxmlformats.org/wordprocessingml/2006/main">
        <w:rPr>
          <w:rFonts w:ascii="Arial" w:hAnsi="Arial" w:cs="Arial"/>
        </w:rPr>
      </w:pPr>
      <w:r xmlns:w="http://schemas.openxmlformats.org/wordprocessingml/2006/main" w:rsidRPr="0029259B">
        <w:rPr>
          <w:rFonts w:ascii="Arial" w:hAnsi="Arial" w:cs="Arial"/>
        </w:rPr>
        <w:t xml:space="preserve">Mục đích của các tham số này là chỉ định tên cổng mục tiêu của khối Chức năng Cổng S. Khi xây dựng mô hình, các tham số này sẽ sinh ra cùng lúc với dữ liệu đầu vào.</w:t>
      </w:r>
    </w:p>
    <w:p w14:paraId="0885EBF7" w14:textId="77777777" w:rsidR="001D2CCD" w:rsidRPr="0029259B" w:rsidRDefault="001D2CCD" w:rsidP="00293735">
      <w:pPr>
        <w:rPr>
          <w:rFonts w:ascii="Arial" w:hAnsi="Arial" w:cs="Arial"/>
        </w:rPr>
      </w:pPr>
    </w:p>
    <w:p w14:paraId="489D7174" w14:textId="49D22635" w:rsidR="007660FB" w:rsidRPr="0029259B" w:rsidRDefault="007660FB" w:rsidP="007660FB">
      <w:pPr xmlns:w="http://schemas.openxmlformats.org/wordprocessingml/2006/main">
        <w:rPr>
          <w:rFonts w:ascii="Arial" w:hAnsi="Arial" w:cs="Arial"/>
        </w:rPr>
      </w:pPr>
      <w:r xmlns:w="http://schemas.openxmlformats.org/wordprocessingml/2006/main" w:rsidRPr="0029259B">
        <w:rPr>
          <w:rFonts w:ascii="Arial" w:hAnsi="Arial" w:cs="Arial"/>
        </w:rPr>
        <w:t xml:space="preserve">Sau khi thay đổi tên cổng, các thông số (Cổng, Chân) và tên hiển thị của khối S-Function sẽ được thay đổi tự động dựa trên tên cổng hiện tại.</w:t>
      </w:r>
    </w:p>
    <w:p w14:paraId="64E537E0" w14:textId="77777777" w:rsidR="007660FB" w:rsidRPr="0029259B" w:rsidRDefault="007660FB" w:rsidP="00293735">
      <w:pPr>
        <w:rPr>
          <w:rFonts w:ascii="Arial" w:hAnsi="Arial" w:cs="Arial"/>
        </w:rPr>
      </w:pPr>
    </w:p>
    <w:p w14:paraId="69544DC7" w14:textId="7626435A" w:rsidR="009C469D" w:rsidRPr="0029259B" w:rsidRDefault="00AC7061" w:rsidP="009C469D">
      <w:pPr>
        <w:jc w:val="center"/>
        <w:rPr>
          <w:rFonts w:ascii="Arial" w:hAnsi="Arial" w:cs="Arial"/>
        </w:rPr>
      </w:pPr>
      <w:r>
        <w:rPr>
          <w:rFonts w:ascii="Arial" w:hAnsi="Arial" w:cs="Arial"/>
          <w:noProof/>
        </w:rPr>
        <w:lastRenderedPageBreak/>
        <w:drawing>
          <wp:inline distT="0" distB="0" distL="0" distR="0" wp14:anchorId="34F2BB52" wp14:editId="064913D8">
            <wp:extent cx="6858000" cy="1743710"/>
            <wp:effectExtent l="0" t="0" r="0" b="889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1743710"/>
                    </a:xfrm>
                    <a:prstGeom prst="rect">
                      <a:avLst/>
                    </a:prstGeom>
                  </pic:spPr>
                </pic:pic>
              </a:graphicData>
            </a:graphic>
          </wp:inline>
        </w:drawing>
      </w:r>
    </w:p>
    <w:p w14:paraId="23B9C072" w14:textId="46ED67A6" w:rsidR="009C469D" w:rsidRPr="0029259B" w:rsidRDefault="009C469D" w:rsidP="009C469D">
      <w:pPr>
        <w:jc w:val="center"/>
        <w:rPr>
          <w:rFonts w:ascii="Arial" w:hAnsi="Arial" w:cs="Arial"/>
        </w:rPr>
      </w:pPr>
    </w:p>
    <w:p w14:paraId="1CAE1E1A" w14:textId="09EF15D5" w:rsidR="009C469D" w:rsidRPr="0029259B" w:rsidRDefault="009C469D" w:rsidP="009C469D">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7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Thay đổi tên cổng của khối Port S-Function</w:t>
      </w:r>
    </w:p>
    <w:p w14:paraId="598877E8" w14:textId="77777777" w:rsidR="0039741F" w:rsidRPr="0029259B" w:rsidRDefault="0039741F" w:rsidP="009C469D">
      <w:pPr>
        <w:rPr>
          <w:rFonts w:ascii="Arial" w:hAnsi="Arial" w:cs="Arial"/>
        </w:rPr>
      </w:pPr>
    </w:p>
    <w:p w14:paraId="71050C95" w14:textId="30B8FF4A" w:rsidR="009C469D" w:rsidRPr="0029259B" w:rsidRDefault="009C469D" w:rsidP="009C469D">
      <w:pPr>
        <w:jc w:val="center"/>
        <w:rPr>
          <w:rFonts w:ascii="Arial" w:hAnsi="Arial" w:cs="Arial"/>
        </w:rPr>
      </w:pPr>
      <w:r w:rsidRPr="0029259B">
        <w:rPr>
          <w:rFonts w:ascii="Arial" w:hAnsi="Arial" w:cs="Arial"/>
          <w:noProof/>
        </w:rPr>
        <w:drawing>
          <wp:inline distT="0" distB="0" distL="0" distR="0" wp14:anchorId="6B499233" wp14:editId="114F77F0">
            <wp:extent cx="6858000" cy="2350135"/>
            <wp:effectExtent l="0" t="0" r="0" b="0"/>
            <wp:docPr id="30" name="Picture 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2350135"/>
                    </a:xfrm>
                    <a:prstGeom prst="rect">
                      <a:avLst/>
                    </a:prstGeom>
                  </pic:spPr>
                </pic:pic>
              </a:graphicData>
            </a:graphic>
          </wp:inline>
        </w:drawing>
      </w:r>
    </w:p>
    <w:p w14:paraId="44269033" w14:textId="3D5ACD64" w:rsidR="009C469D" w:rsidRPr="0029259B" w:rsidRDefault="009C469D" w:rsidP="009C469D">
      <w:pPr>
        <w:jc w:val="center"/>
        <w:rPr>
          <w:rFonts w:ascii="Arial" w:hAnsi="Arial" w:cs="Arial"/>
        </w:rPr>
      </w:pPr>
    </w:p>
    <w:p w14:paraId="5F864AAB" w14:textId="0536050D" w:rsidR="009C469D" w:rsidRPr="0029259B" w:rsidRDefault="009C469D" w:rsidP="009C469D">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8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Kết quả thay đổi của khối Port S-Function</w:t>
      </w:r>
    </w:p>
    <w:p w14:paraId="30C5E4AB" w14:textId="3DB4503A" w:rsidR="00AE424F" w:rsidRDefault="00AE424F" w:rsidP="0039741F">
      <w:pPr>
        <w:rPr>
          <w:rFonts w:ascii="Arial" w:hAnsi="Arial" w:cs="Arial"/>
        </w:rPr>
      </w:pPr>
      <w:r>
        <w:rPr>
          <w:rFonts w:ascii="Arial" w:hAnsi="Arial" w:cs="Arial"/>
        </w:rPr>
        <w:br w:type="page"/>
      </w:r>
    </w:p>
    <w:p w14:paraId="52379368" w14:textId="0303A0DB" w:rsidR="00DE1385" w:rsidRPr="0029259B" w:rsidRDefault="06B865BD" w:rsidP="3C0BE9D9">
      <w:pPr xmlns:w="http://schemas.openxmlformats.org/wordprocessingml/2006/main">
        <w:pStyle w:val="Heading3"/>
        <w:rPr>
          <w:rFonts w:cs="Arial"/>
        </w:rPr>
      </w:pPr>
      <w:bookmarkStart xmlns:w="http://schemas.openxmlformats.org/wordprocessingml/2006/main" w:id="558" w:name="_Toc1064933836"/>
      <w:bookmarkStart xmlns:w="http://schemas.openxmlformats.org/wordprocessingml/2006/main" w:id="559" w:name="_Toc796053760"/>
      <w:bookmarkStart xmlns:w="http://schemas.openxmlformats.org/wordprocessingml/2006/main" w:id="560" w:name="_Toc444559542"/>
      <w:bookmarkStart xmlns:w="http://schemas.openxmlformats.org/wordprocessingml/2006/main" w:id="561" w:name="_Toc302174570"/>
      <w:bookmarkStart xmlns:w="http://schemas.openxmlformats.org/wordprocessingml/2006/main" w:id="562" w:name="_Toc706870819"/>
      <w:bookmarkStart xmlns:w="http://schemas.openxmlformats.org/wordprocessingml/2006/main" w:id="563" w:name="_Toc1243599626"/>
      <w:bookmarkStart xmlns:w="http://schemas.openxmlformats.org/wordprocessingml/2006/main" w:id="564" w:name="_Toc1445616059"/>
      <w:bookmarkStart xmlns:w="http://schemas.openxmlformats.org/wordprocessingml/2006/main" w:id="565" w:name="_Toc1525856970"/>
      <w:bookmarkStart xmlns:w="http://schemas.openxmlformats.org/wordprocessingml/2006/main" w:id="566" w:name="_Toc716058205"/>
      <w:bookmarkStart xmlns:w="http://schemas.openxmlformats.org/wordprocessingml/2006/main" w:id="567" w:name="_Toc1008344367"/>
      <w:bookmarkStart xmlns:w="http://schemas.openxmlformats.org/wordprocessingml/2006/main" w:id="568" w:name="_Toc685563190"/>
      <w:bookmarkStart xmlns:w="http://schemas.openxmlformats.org/wordprocessingml/2006/main" w:id="569" w:name="_Toc2007173059"/>
      <w:bookmarkStart xmlns:w="http://schemas.openxmlformats.org/wordprocessingml/2006/main" w:id="570" w:name="_Toc1666942090"/>
      <w:bookmarkStart xmlns:w="http://schemas.openxmlformats.org/wordprocessingml/2006/main" w:id="571" w:name="_Toc690249878"/>
      <w:bookmarkStart xmlns:w="http://schemas.openxmlformats.org/wordprocessingml/2006/main" w:id="572" w:name="_Toc1165706675"/>
      <w:bookmarkStart xmlns:w="http://schemas.openxmlformats.org/wordprocessingml/2006/main" w:id="573" w:name="_Toc220088527"/>
      <w:bookmarkStart xmlns:w="http://schemas.openxmlformats.org/wordprocessingml/2006/main" w:id="574" w:name="_Toc581268907"/>
      <w:bookmarkStart xmlns:w="http://schemas.openxmlformats.org/wordprocessingml/2006/main" w:id="575" w:name="_Toc785921645"/>
      <w:bookmarkStart xmlns:w="http://schemas.openxmlformats.org/wordprocessingml/2006/main" w:id="576" w:name="_Toc644227300"/>
      <w:bookmarkStart xmlns:w="http://schemas.openxmlformats.org/wordprocessingml/2006/main" w:id="577" w:name="_Toc1043015441"/>
      <w:bookmarkStart xmlns:w="http://schemas.openxmlformats.org/wordprocessingml/2006/main" w:id="578" w:name="_Toc269430658"/>
      <w:bookmarkStart xmlns:w="http://schemas.openxmlformats.org/wordprocessingml/2006/main" w:id="579" w:name="_Toc1553483818"/>
      <w:bookmarkStart xmlns:w="http://schemas.openxmlformats.org/wordprocessingml/2006/main" w:id="580" w:name="_Toc472354571"/>
      <w:bookmarkStart xmlns:w="http://schemas.openxmlformats.org/wordprocessingml/2006/main" w:id="581" w:name="_Toc1078429629"/>
      <w:bookmarkStart xmlns:w="http://schemas.openxmlformats.org/wordprocessingml/2006/main" w:id="582" w:name="_Toc40800420"/>
      <w:bookmarkStart xmlns:w="http://schemas.openxmlformats.org/wordprocessingml/2006/main" w:id="583" w:name="_Toc658142104"/>
      <w:bookmarkStart xmlns:w="http://schemas.openxmlformats.org/wordprocessingml/2006/main" w:id="584" w:name="_Toc1128847497"/>
      <w:bookmarkStart xmlns:w="http://schemas.openxmlformats.org/wordprocessingml/2006/main" w:id="585" w:name="_Toc1909283331"/>
      <w:bookmarkStart xmlns:w="http://schemas.openxmlformats.org/wordprocessingml/2006/main" w:id="586" w:name="_Toc833247817"/>
      <w:bookmarkStart xmlns:w="http://schemas.openxmlformats.org/wordprocessingml/2006/main" w:id="587" w:name="_Toc726357637"/>
      <w:bookmarkStart xmlns:w="http://schemas.openxmlformats.org/wordprocessingml/2006/main" w:id="588" w:name="_Toc122608914"/>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3.2 </w:t>
      </w:r>
      <w:r xmlns:w="http://schemas.openxmlformats.org/wordprocessingml/2006/main" w:rsidR="3829AB7A" w:rsidRPr="0029259B">
        <w:rPr>
          <w:rFonts w:cs="Arial"/>
        </w:rPr>
        <w:t xml:space="preserve">.3 Thiết bị ngoại vi RS-CANFD</w:t>
      </w:r>
      <w:bookmarkEnd xmlns:w="http://schemas.openxmlformats.org/wordprocessingml/2006/main" w:id="558"/>
      <w:bookmarkEnd xmlns:w="http://schemas.openxmlformats.org/wordprocessingml/2006/main" w:id="559"/>
      <w:bookmarkEnd xmlns:w="http://schemas.openxmlformats.org/wordprocessingml/2006/main" w:id="560"/>
      <w:bookmarkEnd xmlns:w="http://schemas.openxmlformats.org/wordprocessingml/2006/main" w:id="561"/>
      <w:bookmarkEnd xmlns:w="http://schemas.openxmlformats.org/wordprocessingml/2006/main" w:id="562"/>
      <w:bookmarkEnd xmlns:w="http://schemas.openxmlformats.org/wordprocessingml/2006/main" w:id="563"/>
      <w:bookmarkEnd xmlns:w="http://schemas.openxmlformats.org/wordprocessingml/2006/main" w:id="564"/>
      <w:bookmarkEnd xmlns:w="http://schemas.openxmlformats.org/wordprocessingml/2006/main" w:id="565"/>
      <w:bookmarkEnd xmlns:w="http://schemas.openxmlformats.org/wordprocessingml/2006/main" w:id="566"/>
      <w:bookmarkEnd xmlns:w="http://schemas.openxmlformats.org/wordprocessingml/2006/main" w:id="567"/>
      <w:bookmarkEnd xmlns:w="http://schemas.openxmlformats.org/wordprocessingml/2006/main" w:id="568"/>
      <w:bookmarkEnd xmlns:w="http://schemas.openxmlformats.org/wordprocessingml/2006/main" w:id="569"/>
      <w:bookmarkEnd xmlns:w="http://schemas.openxmlformats.org/wordprocessingml/2006/main" w:id="570"/>
      <w:bookmarkEnd xmlns:w="http://schemas.openxmlformats.org/wordprocessingml/2006/main" w:id="571"/>
      <w:bookmarkEnd xmlns:w="http://schemas.openxmlformats.org/wordprocessingml/2006/main" w:id="572"/>
      <w:bookmarkEnd xmlns:w="http://schemas.openxmlformats.org/wordprocessingml/2006/main" w:id="573"/>
      <w:bookmarkEnd xmlns:w="http://schemas.openxmlformats.org/wordprocessingml/2006/main" w:id="574"/>
      <w:bookmarkEnd xmlns:w="http://schemas.openxmlformats.org/wordprocessingml/2006/main" w:id="575"/>
      <w:bookmarkEnd xmlns:w="http://schemas.openxmlformats.org/wordprocessingml/2006/main" w:id="576"/>
      <w:bookmarkEnd xmlns:w="http://schemas.openxmlformats.org/wordprocessingml/2006/main" w:id="577"/>
      <w:bookmarkEnd xmlns:w="http://schemas.openxmlformats.org/wordprocessingml/2006/main" w:id="578"/>
      <w:bookmarkEnd xmlns:w="http://schemas.openxmlformats.org/wordprocessingml/2006/main" w:id="579"/>
      <w:bookmarkEnd xmlns:w="http://schemas.openxmlformats.org/wordprocessingml/2006/main" w:id="580"/>
      <w:bookmarkEnd xmlns:w="http://schemas.openxmlformats.org/wordprocessingml/2006/main" w:id="581"/>
      <w:bookmarkEnd xmlns:w="http://schemas.openxmlformats.org/wordprocessingml/2006/main" w:id="582"/>
      <w:bookmarkEnd xmlns:w="http://schemas.openxmlformats.org/wordprocessingml/2006/main" w:id="583"/>
      <w:bookmarkEnd xmlns:w="http://schemas.openxmlformats.org/wordprocessingml/2006/main" w:id="584"/>
      <w:bookmarkEnd xmlns:w="http://schemas.openxmlformats.org/wordprocessingml/2006/main" w:id="585"/>
      <w:bookmarkEnd xmlns:w="http://schemas.openxmlformats.org/wordprocessingml/2006/main" w:id="586"/>
      <w:bookmarkEnd xmlns:w="http://schemas.openxmlformats.org/wordprocessingml/2006/main" w:id="587"/>
      <w:bookmarkEnd xmlns:w="http://schemas.openxmlformats.org/wordprocessingml/2006/main" w:id="588"/>
    </w:p>
    <w:p w14:paraId="2029544C" w14:textId="77777777" w:rsidR="00E17677" w:rsidRPr="0029259B" w:rsidRDefault="00E17677" w:rsidP="008F699B">
      <w:pPr>
        <w:rPr>
          <w:rFonts w:ascii="Arial" w:hAnsi="Arial" w:cs="Arial"/>
        </w:rPr>
      </w:pPr>
    </w:p>
    <w:p w14:paraId="3DB1F216" w14:textId="60A2711B" w:rsidR="007C2AA9" w:rsidRPr="0029259B" w:rsidRDefault="007C2AA9" w:rsidP="007C2AA9">
      <w:pPr xmlns:w="http://schemas.openxmlformats.org/wordprocessingml/2006/main">
        <w:rPr>
          <w:rFonts w:ascii="Arial" w:hAnsi="Arial" w:cs="Arial"/>
        </w:rPr>
      </w:pPr>
      <w:bookmarkStart xmlns:w="http://schemas.openxmlformats.org/wordprocessingml/2006/main" w:id="589" w:name="_Toc94021764"/>
      <w:r xmlns:w="http://schemas.openxmlformats.org/wordprocessingml/2006/main" w:rsidRPr="0029259B">
        <w:rPr>
          <w:rFonts w:ascii="Arial" w:hAnsi="Arial" w:cs="Arial"/>
        </w:rPr>
        <w:t xml:space="preserve">Phần sau đây mô tả về các tính năng chính của thiết bị ngoại vi RS-CANFD.</w:t>
      </w:r>
    </w:p>
    <w:p w14:paraId="0CAE80B0" w14:textId="3F0C54A9" w:rsidR="007C2AA9" w:rsidRPr="0029259B" w:rsidRDefault="00C14969" w:rsidP="00D30948">
      <w:pPr xmlns:w="http://schemas.openxmlformats.org/wordprocessingml/2006/main">
        <w:pStyle w:val="ListParagraph"/>
        <w:widowControl/>
        <w:numPr>
          <w:ilvl w:val="0"/>
          <w:numId w:val="21"/>
        </w:numPr>
        <w:spacing w:after="160" w:line="259" w:lineRule="auto"/>
        <w:jc w:val="left"/>
        <w:rPr>
          <w:rFonts w:ascii="Arial" w:hAnsi="Arial" w:cs="Arial"/>
          <w:b/>
          <w:bCs/>
          <w:szCs w:val="18"/>
        </w:rPr>
      </w:pPr>
      <w:r xmlns:w="http://schemas.openxmlformats.org/wordprocessingml/2006/main" w:rsidRPr="0029259B">
        <w:rPr>
          <w:rFonts w:ascii="Arial" w:hAnsi="Arial" w:cs="Arial"/>
          <w:b/>
          <w:bCs/>
        </w:rPr>
        <w:t xml:space="preserve">Đối với khối CAN_Transmission:</w:t>
      </w:r>
    </w:p>
    <w:p w14:paraId="46F0EF31" w14:textId="6FD98046" w:rsidR="001F4BF0" w:rsidRPr="00EE6FC5" w:rsidRDefault="003904F0" w:rsidP="00D30948">
      <w:pPr xmlns:w="http://schemas.openxmlformats.org/wordprocessingml/2006/main">
        <w:pStyle w:val="ListParagraph"/>
        <w:widowControl/>
        <w:numPr>
          <w:ilvl w:val="0"/>
          <w:numId w:val="23"/>
        </w:numPr>
        <w:spacing w:after="160" w:line="259" w:lineRule="auto"/>
        <w:jc w:val="left"/>
        <w:rPr>
          <w:rFonts w:ascii="Arial" w:hAnsi="Arial" w:cs="Arial"/>
          <w:szCs w:val="18"/>
          <w:highlight w:val="yellow"/>
        </w:rPr>
      </w:pPr>
      <w:r xmlns:w="http://schemas.openxmlformats.org/wordprocessingml/2006/main" w:rsidRPr="00EE6FC5">
        <w:rPr>
          <w:rFonts w:ascii="Arial" w:hAnsi="Arial" w:cs="Arial"/>
          <w:szCs w:val="18"/>
          <w:highlight w:val="yellow"/>
        </w:rPr>
        <w:t xml:space="preserve">Nhận các byte mảng (độ dài động) từ </w:t>
      </w:r>
      <w:bookmarkStart xmlns:w="http://schemas.openxmlformats.org/wordprocessingml/2006/main" w:id="590" w:name="V10000_Req_02_005"/>
      <w:r xmlns:w="http://schemas.openxmlformats.org/wordprocessingml/2006/main" w:rsidRPr="00EE6FC5">
        <w:rPr>
          <w:rFonts w:ascii="Arial" w:hAnsi="Arial" w:cs="Arial"/>
          <w:szCs w:val="18"/>
          <w:highlight w:val="yellow"/>
        </w:rPr>
        <w:t xml:space="preserve">Thuật toán người dùng </w:t>
      </w:r>
      <w:bookmarkEnd xmlns:w="http://schemas.openxmlformats.org/wordprocessingml/2006/main" w:id="590"/>
      <w:r xmlns:w="http://schemas.openxmlformats.org/wordprocessingml/2006/main" w:rsidRPr="00EE6FC5">
        <w:rPr>
          <w:rFonts w:ascii="Arial" w:hAnsi="Arial" w:cs="Arial"/>
          <w:szCs w:val="18"/>
          <w:highlight w:val="yellow"/>
        </w:rPr>
        <w:t xml:space="preserve">m, </w:t>
      </w:r>
      <w:commentRangeStart xmlns:w="http://schemas.openxmlformats.org/wordprocessingml/2006/main" w:id="591"/>
      <w:r xmlns:w="http://schemas.openxmlformats.org/wordprocessingml/2006/main" w:rsidRPr="00EE6FC5">
        <w:rPr>
          <w:rFonts w:ascii="Arial" w:hAnsi="Arial" w:cs="Arial"/>
          <w:szCs w:val="18"/>
          <w:highlight w:val="yellow"/>
        </w:rPr>
        <w:t xml:space="preserve">truyền tin nhắn đó </w:t>
      </w:r>
      <w:commentRangeEnd xmlns:w="http://schemas.openxmlformats.org/wordprocessingml/2006/main" w:id="591"/>
      <w:r xmlns:w="http://schemas.openxmlformats.org/wordprocessingml/2006/main" w:rsidR="00EF59AF">
        <w:rPr>
          <w:rStyle w:val="CommentReference"/>
        </w:rPr>
        <w:commentReference xmlns:w="http://schemas.openxmlformats.org/wordprocessingml/2006/main" w:id="591"/>
      </w:r>
      <w:r xmlns:w="http://schemas.openxmlformats.org/wordprocessingml/2006/main" w:rsidRPr="00EE6FC5">
        <w:rPr>
          <w:rFonts w:ascii="Arial" w:hAnsi="Arial" w:cs="Arial"/>
          <w:szCs w:val="18"/>
          <w:highlight w:val="yellow"/>
        </w:rPr>
        <w:t xml:space="preserve">qua cổng RS-CANFD, sau đó xuất ra MATLAB (dữ liệu mảng byte).</w:t>
      </w:r>
    </w:p>
    <w:p w14:paraId="52C37AFA" w14:textId="41381291" w:rsidR="00135792" w:rsidRPr="0029259B" w:rsidRDefault="00FB02BF" w:rsidP="00D30948">
      <w:pPr xmlns:w="http://schemas.openxmlformats.org/wordprocessingml/2006/main">
        <w:pStyle w:val="ListParagraph"/>
        <w:widowControl/>
        <w:numPr>
          <w:ilvl w:val="0"/>
          <w:numId w:val="21"/>
        </w:numPr>
        <w:spacing w:after="160" w:line="259" w:lineRule="auto"/>
        <w:jc w:val="left"/>
        <w:rPr>
          <w:rFonts w:ascii="Arial" w:hAnsi="Arial" w:cs="Arial"/>
          <w:b/>
          <w:bCs/>
          <w:szCs w:val="18"/>
        </w:rPr>
      </w:pPr>
      <w:r xmlns:w="http://schemas.openxmlformats.org/wordprocessingml/2006/main" w:rsidRPr="0029259B">
        <w:rPr>
          <w:rFonts w:ascii="Arial" w:hAnsi="Arial" w:cs="Arial"/>
          <w:b/>
          <w:bCs/>
        </w:rPr>
        <w:t xml:space="preserve">Đối với khối CAN_Reception:</w:t>
      </w:r>
    </w:p>
    <w:p w14:paraId="19CC3E48" w14:textId="71F7BE37" w:rsidR="00135792" w:rsidRPr="00EE6FC5" w:rsidRDefault="00135792" w:rsidP="00D30948">
      <w:pPr xmlns:w="http://schemas.openxmlformats.org/wordprocessingml/2006/main">
        <w:pStyle w:val="ListParagraph"/>
        <w:widowControl/>
        <w:numPr>
          <w:ilvl w:val="0"/>
          <w:numId w:val="23"/>
        </w:numPr>
        <w:spacing w:after="160" w:line="259" w:lineRule="auto"/>
        <w:jc w:val="left"/>
        <w:rPr>
          <w:rFonts w:ascii="Arial" w:hAnsi="Arial" w:cs="Arial"/>
          <w:b/>
          <w:bCs/>
          <w:szCs w:val="18"/>
          <w:highlight w:val="yellow"/>
        </w:rPr>
      </w:pPr>
      <w:r xmlns:w="http://schemas.openxmlformats.org/wordprocessingml/2006/main" w:rsidRPr="00EE6FC5">
        <w:rPr>
          <w:rFonts w:ascii="Arial" w:hAnsi="Arial" w:cs="Arial"/>
          <w:szCs w:val="18"/>
          <w:highlight w:val="yellow"/>
        </w:rPr>
        <w:t xml:space="preserve">Nhận byte mảng (độ dài động) từ MATLAB, truyền qua cổng RS-CANFD, xuất ra thuật toán người dùng (dữ liệu mảng byte).</w:t>
      </w:r>
    </w:p>
    <w:p w14:paraId="63B0EEF3" w14:textId="77777777" w:rsidR="00A337BE" w:rsidRPr="0029259B" w:rsidRDefault="00A337BE" w:rsidP="00A337BE">
      <w:pPr>
        <w:pStyle w:val="ListParagraph"/>
        <w:rPr>
          <w:rFonts w:ascii="Arial" w:hAnsi="Arial" w:cs="Arial"/>
          <w:b/>
          <w:bCs/>
          <w:szCs w:val="18"/>
        </w:rPr>
      </w:pPr>
    </w:p>
    <w:p w14:paraId="5B3F4A00" w14:textId="38AE3B4C" w:rsidR="00A337BE" w:rsidRPr="0029259B" w:rsidRDefault="00A337BE" w:rsidP="00C4425D">
      <w:pPr>
        <w:widowControl/>
        <w:spacing w:after="160" w:line="259" w:lineRule="auto"/>
        <w:rPr>
          <w:rFonts w:ascii="Arial" w:eastAsiaTheme="majorEastAsia" w:hAnsi="Arial" w:cs="Arial"/>
          <w:b/>
          <w:sz w:val="26"/>
          <w:szCs w:val="26"/>
        </w:rPr>
      </w:pPr>
    </w:p>
    <w:p w14:paraId="5A8049A1" w14:textId="2EE2D59E" w:rsidR="00AB6D30" w:rsidRPr="0029259B" w:rsidRDefault="00ED4380" w:rsidP="00AB6D30">
      <w:pPr xmlns:w="http://schemas.openxmlformats.org/wordprocessingml/2006/main">
        <w:keepNext/>
        <w:widowControl/>
        <w:spacing w:after="160" w:line="259" w:lineRule="auto"/>
        <w:jc w:val="center"/>
        <w:rPr>
          <w:rFonts w:ascii="Arial" w:hAnsi="Arial" w:cs="Arial"/>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29259B">
        <w:rPr>
          <w:rFonts w:ascii="Arial" w:hAnsi="Arial" w:cs="Arial"/>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392BFA0" wp14:editId="7BE1CEA9">
            <wp:extent cx="2349796" cy="933893"/>
            <wp:effectExtent l="0" t="0" r="0" b="0"/>
            <wp:docPr id="32" name="Picture 17" descr="Table&#10;&#10;Description automatically generated">
              <a:extLst xmlns:a="http://schemas.openxmlformats.org/drawingml/2006/main">
                <a:ext uri="{FF2B5EF4-FFF2-40B4-BE49-F238E27FC236}">
                  <a16:creationId xmlns:a16="http://schemas.microsoft.com/office/drawing/2014/main" id="{9D8CED36-E9BB-4382-BCF9-96EF16BE5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Table&#10;&#10;Description automatically generated">
                      <a:extLst>
                        <a:ext uri="{FF2B5EF4-FFF2-40B4-BE49-F238E27FC236}">
                          <a16:creationId xmlns:a16="http://schemas.microsoft.com/office/drawing/2014/main" id="{9D8CED36-E9BB-4382-BCF9-96EF16BE566A}"/>
                        </a:ext>
                      </a:extLst>
                    </pic:cNvPr>
                    <pic:cNvPicPr>
                      <a:picLocks noChangeAspect="1"/>
                    </pic:cNvPicPr>
                  </pic:nvPicPr>
                  <pic:blipFill>
                    <a:blip r:embed="rId48"/>
                    <a:stretch>
                      <a:fillRect/>
                    </a:stretch>
                  </pic:blipFill>
                  <pic:spPr>
                    <a:xfrm>
                      <a:off x="0" y="0"/>
                      <a:ext cx="2381879" cy="946644"/>
                    </a:xfrm>
                    <a:prstGeom prst="rect">
                      <a:avLst/>
                    </a:prstGeom>
                  </pic:spPr>
                </pic:pic>
              </a:graphicData>
            </a:graphic>
          </wp:inline>
        </w:drawing>
      </w:r>
      <w:r xmlns:w="http://schemas.openxmlformats.org/wordprocessingml/2006/main" w:rsidR="00F470F9" w:rsidRPr="0029259B">
        <w:rPr>
          <w:rFonts w:ascii="Arial" w:hAnsi="Arial" w:cs="Arial"/>
          <w:noProof/>
        </w:rPr>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F470F9" w:rsidRPr="0029259B">
        <w:rPr>
          <w:rFonts w:ascii="Arial" w:hAnsi="Arial" w:cs="Arial"/>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90DA4C2" wp14:editId="6ECEF210">
            <wp:extent cx="2806810" cy="97864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9"/>
                    <a:stretch>
                      <a:fillRect/>
                    </a:stretch>
                  </pic:blipFill>
                  <pic:spPr>
                    <a:xfrm>
                      <a:off x="0" y="0"/>
                      <a:ext cx="2856000" cy="995797"/>
                    </a:xfrm>
                    <a:prstGeom prst="rect">
                      <a:avLst/>
                    </a:prstGeom>
                  </pic:spPr>
                </pic:pic>
              </a:graphicData>
            </a:graphic>
          </wp:inline>
        </w:drawing>
      </w:r>
    </w:p>
    <w:p w14:paraId="2664DB1C" w14:textId="1C4E957E" w:rsidR="00087289" w:rsidRPr="0029259B" w:rsidRDefault="7DBED604" w:rsidP="00AB6D30">
      <w:pPr xmlns:w="http://schemas.openxmlformats.org/wordprocessingml/2006/main">
        <w:pStyle w:val="Caption"/>
        <w:jc w:val="center"/>
        <w:rPr>
          <w:rFonts w:ascii="Arial" w:hAnsi="Arial" w:cs="Arial"/>
          <w:b/>
          <w:bCs/>
          <w:color w:val="000000" w:themeColor="text1"/>
        </w:rPr>
      </w:pPr>
      <w:r xmlns:w="http://schemas.openxmlformats.org/wordprocessingml/2006/main" w:rsidRPr="0029259B">
        <w:rPr>
          <w:rFonts w:ascii="Arial" w:hAnsi="Arial" w:cs="Arial"/>
          <w:b/>
          <w:bCs/>
          <w:color w:val="000000" w:themeColor="text1"/>
        </w:rPr>
        <w:t xml:space="preserve">Hình </w:t>
      </w:r>
      <w:r xmlns:w="http://schemas.openxmlformats.org/wordprocessingml/2006/main" w:rsidR="00341B7D">
        <w:rPr>
          <w:rFonts w:ascii="Arial" w:hAnsi="Arial" w:cs="Arial"/>
          <w:b/>
          <w:bCs/>
          <w:color w:val="000000" w:themeColor="text1"/>
        </w:rPr>
        <w:fldChar xmlns:w="http://schemas.openxmlformats.org/wordprocessingml/2006/main" w:fldCharType="begin"/>
      </w:r>
      <w:r xmlns:w="http://schemas.openxmlformats.org/wordprocessingml/2006/main" w:rsidR="00341B7D">
        <w:rPr>
          <w:rFonts w:ascii="Arial" w:hAnsi="Arial" w:cs="Arial"/>
          <w:b/>
          <w:bCs/>
          <w:color w:val="000000" w:themeColor="text1"/>
        </w:rPr>
        <w:instrText xmlns:w="http://schemas.openxmlformats.org/wordprocessingml/2006/main" xml:space="preserve"> STYLEREF 1 \s </w:instrText>
      </w:r>
      <w:r xmlns:w="http://schemas.openxmlformats.org/wordprocessingml/2006/main" w:rsidR="00341B7D">
        <w:rPr>
          <w:rFonts w:ascii="Arial" w:hAnsi="Arial" w:cs="Arial"/>
          <w:b/>
          <w:bCs/>
          <w:color w:val="000000" w:themeColor="text1"/>
        </w:rPr>
        <w:fldChar xmlns:w="http://schemas.openxmlformats.org/wordprocessingml/2006/main" w:fldCharType="separate"/>
      </w:r>
      <w:r xmlns:w="http://schemas.openxmlformats.org/wordprocessingml/2006/main" w:rsidR="00341B7D">
        <w:rPr>
          <w:rFonts w:ascii="Arial" w:hAnsi="Arial" w:cs="Arial"/>
          <w:b/>
          <w:bCs/>
          <w:noProof/>
          <w:color w:val="000000" w:themeColor="text1"/>
        </w:rPr>
        <w:t xml:space="preserve">3 </w:t>
      </w:r>
      <w:r xmlns:w="http://schemas.openxmlformats.org/wordprocessingml/2006/main" w:rsidR="00341B7D">
        <w:rPr>
          <w:rFonts w:ascii="Arial" w:hAnsi="Arial" w:cs="Arial"/>
          <w:b/>
          <w:bCs/>
          <w:color w:val="000000" w:themeColor="text1"/>
        </w:rPr>
        <w:fldChar xmlns:w="http://schemas.openxmlformats.org/wordprocessingml/2006/main" w:fldCharType="end"/>
      </w:r>
      <w:r xmlns:w="http://schemas.openxmlformats.org/wordprocessingml/2006/main" w:rsidR="00341B7D">
        <w:rPr>
          <w:rFonts w:ascii="Arial" w:hAnsi="Arial" w:cs="Arial"/>
          <w:b/>
          <w:bCs/>
          <w:color w:val="000000" w:themeColor="text1"/>
        </w:rPr>
        <w:noBreakHyphen xmlns:w="http://schemas.openxmlformats.org/wordprocessingml/2006/main"/>
      </w:r>
      <w:r xmlns:w="http://schemas.openxmlformats.org/wordprocessingml/2006/main" w:rsidR="00341B7D">
        <w:rPr>
          <w:rFonts w:ascii="Arial" w:hAnsi="Arial" w:cs="Arial"/>
          <w:b/>
          <w:bCs/>
          <w:color w:val="000000" w:themeColor="text1"/>
        </w:rPr>
        <w:fldChar xmlns:w="http://schemas.openxmlformats.org/wordprocessingml/2006/main" w:fldCharType="begin"/>
      </w:r>
      <w:r xmlns:w="http://schemas.openxmlformats.org/wordprocessingml/2006/main" w:rsidR="00341B7D">
        <w:rPr>
          <w:rFonts w:ascii="Arial" w:hAnsi="Arial" w:cs="Arial"/>
          <w:b/>
          <w:bCs/>
          <w:color w:val="000000" w:themeColor="text1"/>
        </w:rPr>
        <w:instrText xmlns:w="http://schemas.openxmlformats.org/wordprocessingml/2006/main" xml:space="preserve"> SEQ Figure \* ARABIC \s 1 </w:instrText>
      </w:r>
      <w:r xmlns:w="http://schemas.openxmlformats.org/wordprocessingml/2006/main" w:rsidR="00341B7D">
        <w:rPr>
          <w:rFonts w:ascii="Arial" w:hAnsi="Arial" w:cs="Arial"/>
          <w:b/>
          <w:bCs/>
          <w:color w:val="000000" w:themeColor="text1"/>
        </w:rPr>
        <w:fldChar xmlns:w="http://schemas.openxmlformats.org/wordprocessingml/2006/main" w:fldCharType="separate"/>
      </w:r>
      <w:r xmlns:w="http://schemas.openxmlformats.org/wordprocessingml/2006/main" w:rsidR="00341B7D">
        <w:rPr>
          <w:rFonts w:ascii="Arial" w:hAnsi="Arial" w:cs="Arial"/>
          <w:b/>
          <w:bCs/>
          <w:noProof/>
          <w:color w:val="000000" w:themeColor="text1"/>
        </w:rPr>
        <w:t xml:space="preserve">9 </w:t>
      </w:r>
      <w:r xmlns:w="http://schemas.openxmlformats.org/wordprocessingml/2006/main" w:rsidR="00341B7D">
        <w:rPr>
          <w:rFonts w:ascii="Arial" w:hAnsi="Arial" w:cs="Arial"/>
          <w:b/>
          <w:bCs/>
          <w:color w:val="000000" w:themeColor="text1"/>
        </w:rPr>
        <w:fldChar xmlns:w="http://schemas.openxmlformats.org/wordprocessingml/2006/main" w:fldCharType="end"/>
      </w:r>
      <w:r xmlns:w="http://schemas.openxmlformats.org/wordprocessingml/2006/main" w:rsidRPr="0029259B">
        <w:rPr>
          <w:rFonts w:ascii="Arial" w:hAnsi="Arial" w:cs="Arial"/>
          <w:b/>
          <w:bCs/>
          <w:color w:val="000000" w:themeColor="text1"/>
        </w:rPr>
        <w:t xml:space="preserve">Khối chức năng S của RS-CANFD</w:t>
      </w:r>
    </w:p>
    <w:p w14:paraId="3E6B9E19" w14:textId="739B2E22" w:rsidR="3C0BE9D9" w:rsidRPr="0029259B" w:rsidRDefault="3C0BE9D9" w:rsidP="3C0BE9D9">
      <w:pPr>
        <w:rPr>
          <w:rFonts w:ascii="Arial" w:hAnsi="Arial" w:cs="Arial"/>
        </w:rPr>
      </w:pPr>
    </w:p>
    <w:p w14:paraId="1D21270E" w14:textId="668FE7F8" w:rsidR="003A0D6E" w:rsidRPr="0029259B" w:rsidRDefault="003A0D6E" w:rsidP="003A0D6E">
      <w:pPr xmlns:w="http://schemas.openxmlformats.org/wordprocessingml/2006/main">
        <w:rPr>
          <w:rFonts w:ascii="Arial" w:hAnsi="Arial" w:cs="Arial"/>
        </w:rPr>
      </w:pPr>
      <w:r xmlns:w="http://schemas.openxmlformats.org/wordprocessingml/2006/main" w:rsidRPr="0029259B">
        <w:rPr>
          <w:rFonts w:ascii="Arial" w:hAnsi="Arial" w:cs="Arial"/>
        </w:rPr>
        <w:t xml:space="preserve">Phần sau đây mô tả Giao diện người dùng của khối Chức năng S RS-CANFD hỗ trợ người dùng lựa chọn và thay đổi cổng RS-CANFD dễ dàng hơn trong quá trình cài đặt mô hình. Giao diện người dùng cũng có hai loại tương ứng với hai khối Chức năng S RS-CANFD (CAN_Transmission và CAN_Reception).</w:t>
      </w:r>
    </w:p>
    <w:p w14:paraId="7DDC53B9" w14:textId="77777777" w:rsidR="00AA306C" w:rsidRPr="0029259B" w:rsidRDefault="00AA306C" w:rsidP="003A0D6E">
      <w:pPr>
        <w:rPr>
          <w:rFonts w:ascii="Arial" w:hAnsi="Arial" w:cs="Arial"/>
        </w:rPr>
      </w:pPr>
    </w:p>
    <w:p w14:paraId="7F926350" w14:textId="47C111FA" w:rsidR="009420C9" w:rsidRPr="0029259B" w:rsidRDefault="00FE3033" w:rsidP="00FE3033">
      <w:pPr>
        <w:keepNext/>
        <w:widowControl/>
        <w:spacing w:after="160" w:line="259" w:lineRule="auto"/>
        <w:jc w:val="center"/>
        <w:rPr>
          <w:rFonts w:ascii="Arial" w:hAnsi="Arial" w:cs="Arial"/>
        </w:rPr>
      </w:pPr>
      <w:r w:rsidRPr="0029259B">
        <w:rPr>
          <w:rFonts w:ascii="Arial" w:hAnsi="Arial" w:cs="Arial"/>
          <w:noProof/>
        </w:rPr>
        <w:drawing>
          <wp:inline distT="0" distB="0" distL="0" distR="0" wp14:anchorId="72CDF541" wp14:editId="1E6618D5">
            <wp:extent cx="6202017" cy="2075090"/>
            <wp:effectExtent l="0" t="0" r="0" b="190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50"/>
                    <a:srcRect r="2477"/>
                    <a:stretch/>
                  </pic:blipFill>
                  <pic:spPr bwMode="auto">
                    <a:xfrm>
                      <a:off x="0" y="0"/>
                      <a:ext cx="6238222" cy="2087203"/>
                    </a:xfrm>
                    <a:prstGeom prst="rect">
                      <a:avLst/>
                    </a:prstGeom>
                    <a:ln>
                      <a:noFill/>
                    </a:ln>
                    <a:extLst>
                      <a:ext uri="{53640926-AAD7-44D8-BBD7-CCE9431645EC}">
                        <a14:shadowObscured xmlns:a14="http://schemas.microsoft.com/office/drawing/2010/main"/>
                      </a:ext>
                    </a:extLst>
                  </pic:spPr>
                </pic:pic>
              </a:graphicData>
            </a:graphic>
          </wp:inline>
        </w:drawing>
      </w:r>
    </w:p>
    <w:p w14:paraId="0F6828F7" w14:textId="572F7391" w:rsidR="00C4425D" w:rsidRPr="0029259B" w:rsidRDefault="009420C9" w:rsidP="009420C9">
      <w:pPr xmlns:w="http://schemas.openxmlformats.org/wordprocessingml/2006/main">
        <w:pStyle w:val="Caption"/>
        <w:jc w:val="center"/>
        <w:rPr>
          <w:rFonts w:ascii="Arial" w:eastAsiaTheme="majorEastAsia" w:hAnsi="Arial" w:cs="Arial"/>
          <w:b/>
          <w:bCs/>
          <w:color w:val="000000" w:themeColor="text1"/>
          <w:sz w:val="26"/>
          <w:szCs w:val="26"/>
        </w:rPr>
      </w:pPr>
      <w:r xmlns:w="http://schemas.openxmlformats.org/wordprocessingml/2006/main" w:rsidRPr="0029259B">
        <w:rPr>
          <w:rFonts w:ascii="Arial" w:hAnsi="Arial" w:cs="Arial"/>
          <w:b/>
          <w:bCs/>
          <w:color w:val="000000" w:themeColor="text1"/>
        </w:rPr>
        <w:t xml:space="preserve">Hình </w:t>
      </w:r>
      <w:r xmlns:w="http://schemas.openxmlformats.org/wordprocessingml/2006/main" w:rsidR="00341B7D">
        <w:rPr>
          <w:rFonts w:ascii="Arial" w:hAnsi="Arial" w:cs="Arial"/>
          <w:b/>
          <w:bCs/>
          <w:color w:val="000000" w:themeColor="text1"/>
        </w:rPr>
        <w:fldChar xmlns:w="http://schemas.openxmlformats.org/wordprocessingml/2006/main" w:fldCharType="begin"/>
      </w:r>
      <w:r xmlns:w="http://schemas.openxmlformats.org/wordprocessingml/2006/main" w:rsidR="00341B7D">
        <w:rPr>
          <w:rFonts w:ascii="Arial" w:hAnsi="Arial" w:cs="Arial"/>
          <w:b/>
          <w:bCs/>
          <w:color w:val="000000" w:themeColor="text1"/>
        </w:rPr>
        <w:instrText xmlns:w="http://schemas.openxmlformats.org/wordprocessingml/2006/main" xml:space="preserve"> STYLEREF 1 \s </w:instrText>
      </w:r>
      <w:r xmlns:w="http://schemas.openxmlformats.org/wordprocessingml/2006/main" w:rsidR="00341B7D">
        <w:rPr>
          <w:rFonts w:ascii="Arial" w:hAnsi="Arial" w:cs="Arial"/>
          <w:b/>
          <w:bCs/>
          <w:color w:val="000000" w:themeColor="text1"/>
        </w:rPr>
        <w:fldChar xmlns:w="http://schemas.openxmlformats.org/wordprocessingml/2006/main" w:fldCharType="separate"/>
      </w:r>
      <w:r xmlns:w="http://schemas.openxmlformats.org/wordprocessingml/2006/main" w:rsidR="00341B7D">
        <w:rPr>
          <w:rFonts w:ascii="Arial" w:hAnsi="Arial" w:cs="Arial"/>
          <w:b/>
          <w:bCs/>
          <w:noProof/>
          <w:color w:val="000000" w:themeColor="text1"/>
        </w:rPr>
        <w:t xml:space="preserve">3 </w:t>
      </w:r>
      <w:r xmlns:w="http://schemas.openxmlformats.org/wordprocessingml/2006/main" w:rsidR="00341B7D">
        <w:rPr>
          <w:rFonts w:ascii="Arial" w:hAnsi="Arial" w:cs="Arial"/>
          <w:b/>
          <w:bCs/>
          <w:color w:val="000000" w:themeColor="text1"/>
        </w:rPr>
        <w:fldChar xmlns:w="http://schemas.openxmlformats.org/wordprocessingml/2006/main" w:fldCharType="end"/>
      </w:r>
      <w:r xmlns:w="http://schemas.openxmlformats.org/wordprocessingml/2006/main" w:rsidR="00341B7D">
        <w:rPr>
          <w:rFonts w:ascii="Arial" w:hAnsi="Arial" w:cs="Arial"/>
          <w:b/>
          <w:bCs/>
          <w:color w:val="000000" w:themeColor="text1"/>
        </w:rPr>
        <w:noBreakHyphen xmlns:w="http://schemas.openxmlformats.org/wordprocessingml/2006/main"/>
      </w:r>
      <w:r xmlns:w="http://schemas.openxmlformats.org/wordprocessingml/2006/main" w:rsidR="00341B7D">
        <w:rPr>
          <w:rFonts w:ascii="Arial" w:hAnsi="Arial" w:cs="Arial"/>
          <w:b/>
          <w:bCs/>
          <w:color w:val="000000" w:themeColor="text1"/>
        </w:rPr>
        <w:fldChar xmlns:w="http://schemas.openxmlformats.org/wordprocessingml/2006/main" w:fldCharType="begin"/>
      </w:r>
      <w:r xmlns:w="http://schemas.openxmlformats.org/wordprocessingml/2006/main" w:rsidR="00341B7D">
        <w:rPr>
          <w:rFonts w:ascii="Arial" w:hAnsi="Arial" w:cs="Arial"/>
          <w:b/>
          <w:bCs/>
          <w:color w:val="000000" w:themeColor="text1"/>
        </w:rPr>
        <w:instrText xmlns:w="http://schemas.openxmlformats.org/wordprocessingml/2006/main" xml:space="preserve"> SEQ Figure \* ARABIC \s 1 </w:instrText>
      </w:r>
      <w:r xmlns:w="http://schemas.openxmlformats.org/wordprocessingml/2006/main" w:rsidR="00341B7D">
        <w:rPr>
          <w:rFonts w:ascii="Arial" w:hAnsi="Arial" w:cs="Arial"/>
          <w:b/>
          <w:bCs/>
          <w:color w:val="000000" w:themeColor="text1"/>
        </w:rPr>
        <w:fldChar xmlns:w="http://schemas.openxmlformats.org/wordprocessingml/2006/main" w:fldCharType="separate"/>
      </w:r>
      <w:r xmlns:w="http://schemas.openxmlformats.org/wordprocessingml/2006/main" w:rsidR="00341B7D">
        <w:rPr>
          <w:rFonts w:ascii="Arial" w:hAnsi="Arial" w:cs="Arial"/>
          <w:b/>
          <w:bCs/>
          <w:noProof/>
          <w:color w:val="000000" w:themeColor="text1"/>
        </w:rPr>
        <w:t xml:space="preserve">10 </w:t>
      </w:r>
      <w:r xmlns:w="http://schemas.openxmlformats.org/wordprocessingml/2006/main" w:rsidR="00341B7D">
        <w:rPr>
          <w:rFonts w:ascii="Arial" w:hAnsi="Arial" w:cs="Arial"/>
          <w:b/>
          <w:bCs/>
          <w:color w:val="000000" w:themeColor="text1"/>
        </w:rPr>
        <w:fldChar xmlns:w="http://schemas.openxmlformats.org/wordprocessingml/2006/main" w:fldCharType="end"/>
      </w:r>
      <w:r xmlns:w="http://schemas.openxmlformats.org/wordprocessingml/2006/main" w:rsidRPr="0029259B">
        <w:rPr>
          <w:rFonts w:ascii="Arial" w:hAnsi="Arial" w:cs="Arial"/>
          <w:b/>
          <w:bCs/>
          <w:color w:val="000000" w:themeColor="text1"/>
        </w:rPr>
        <w:t xml:space="preserve">Giao diện người dùng của khối chức năng S RS-CANFD</w:t>
      </w:r>
    </w:p>
    <w:p w14:paraId="7D6D0DE1" w14:textId="77777777" w:rsidR="00AA306C" w:rsidRPr="0029259B" w:rsidRDefault="00AA306C" w:rsidP="000171A3">
      <w:pPr>
        <w:rPr>
          <w:rFonts w:ascii="Arial" w:hAnsi="Arial" w:cs="Arial"/>
        </w:rPr>
      </w:pPr>
    </w:p>
    <w:p w14:paraId="054568BB" w14:textId="473C5930" w:rsidR="000171A3" w:rsidRPr="0029259B" w:rsidRDefault="000171A3" w:rsidP="000171A3">
      <w:pPr xmlns:w="http://schemas.openxmlformats.org/wordprocessingml/2006/main">
        <w:rPr>
          <w:rFonts w:ascii="Arial" w:hAnsi="Arial" w:cs="Arial"/>
        </w:rPr>
      </w:pPr>
      <w:r xmlns:w="http://schemas.openxmlformats.org/wordprocessingml/2006/main" w:rsidRPr="0029259B">
        <w:rPr>
          <w:rFonts w:ascii="Arial" w:hAnsi="Arial" w:cs="Arial"/>
        </w:rPr>
        <w:t xml:space="preserve">Giao diện Người dùng của khối Chức năng S RS-CANFD bao gồm các thông số “Đơn vị RS-CANFD”, “Kênh RS-CANFD”, “Tên cổng”. “Đơn vị RS-CANFD” và “kênh RS-CANFD” sẽ được tạo tự động sau khi thay đổi “Tên cổng”.</w:t>
      </w:r>
    </w:p>
    <w:p w14:paraId="52CF6FF3" w14:textId="77777777" w:rsidR="000171A3" w:rsidRPr="0029259B" w:rsidRDefault="000171A3" w:rsidP="000171A3">
      <w:pPr>
        <w:rPr>
          <w:rFonts w:ascii="Arial" w:hAnsi="Arial" w:cs="Arial"/>
        </w:rPr>
      </w:pPr>
    </w:p>
    <w:p w14:paraId="4A7DB336" w14:textId="7C0DB753" w:rsidR="0049093B" w:rsidRPr="0029259B" w:rsidRDefault="000171A3" w:rsidP="0049093B">
      <w:pPr xmlns:w="http://schemas.openxmlformats.org/wordprocessingml/2006/main">
        <w:rPr>
          <w:rFonts w:ascii="Arial" w:hAnsi="Arial" w:cs="Arial"/>
        </w:rPr>
      </w:pPr>
      <w:r xmlns:w="http://schemas.openxmlformats.org/wordprocessingml/2006/main" w:rsidRPr="0029259B">
        <w:rPr>
          <w:rFonts w:ascii="Arial" w:hAnsi="Arial" w:cs="Arial"/>
        </w:rPr>
        <w:t xml:space="preserve">Mục đích của các tham số này là chỉ định tên cổng mục tiêu của khối Chức năng S RS-CANFD. Khi xây dựng mô hình, các tham số này sẽ sinh ra cùng lúc với dữ liệu đầu vào.</w:t>
      </w:r>
    </w:p>
    <w:p w14:paraId="6A3D3421" w14:textId="77777777" w:rsidR="00285C92" w:rsidRDefault="00285C92" w:rsidP="0049093B">
      <w:pPr>
        <w:rPr>
          <w:rFonts w:ascii="Arial" w:hAnsi="Arial" w:cs="Arial"/>
          <w:b/>
          <w:bCs/>
        </w:rPr>
      </w:pPr>
    </w:p>
    <w:p w14:paraId="605F4D7F" w14:textId="7FED1A6D" w:rsidR="00087CA9" w:rsidRDefault="00EE6FC5" w:rsidP="0049093B">
      <w:pPr xmlns:w="http://schemas.openxmlformats.org/wordprocessingml/2006/main">
        <w:rPr>
          <w:rFonts w:ascii="Arial" w:hAnsi="Arial" w:cs="Arial"/>
        </w:rPr>
      </w:pPr>
      <w:bookmarkStart xmlns:w="http://schemas.openxmlformats.org/wordprocessingml/2006/main" w:id="592" w:name="_Hlk109386125"/>
      <w:r xmlns:w="http://schemas.openxmlformats.org/wordprocessingml/2006/main" w:rsidRPr="00AB3C27">
        <w:rPr>
          <w:rFonts w:ascii="Arial" w:hAnsi="Arial" w:cs="Arial"/>
          <w:highlight w:val="yellow"/>
        </w:rPr>
        <w:t xml:space="preserve">- Đối với ID thông báo: ETVPF đã chuẩn bị mảng CAN ID (với giá trị thông báo ID mặc định là số đơn vị CAN) cho từng đơn vị CAN. Người dùng có thể thay đổi nó theo nhu cầu. Hỗ trợ ETVPF lấy ID và ID độ </w:t>
      </w:r>
      <w:bookmarkStart xmlns:w="http://schemas.openxmlformats.org/wordprocessingml/2006/main" w:id="593" w:name="V10000_Req_02_006"/>
      <w:r xmlns:w="http://schemas.openxmlformats.org/wordprocessingml/2006/main" w:rsidR="007050AB" w:rsidRPr="00AB3C27">
        <w:rPr>
          <w:rFonts w:ascii="Arial" w:hAnsi="Arial" w:cs="Arial"/>
          <w:highlight w:val="yellow"/>
        </w:rPr>
        <w:t xml:space="preserve">căng mở rộng </w:t>
      </w:r>
      <w:bookmarkEnd xmlns:w="http://schemas.openxmlformats.org/wordprocessingml/2006/main" w:id="593"/>
      <w:r xmlns:w="http://schemas.openxmlformats.org/wordprocessingml/2006/main" w:rsidR="007050AB" w:rsidRPr="00AB3C27">
        <w:rPr>
          <w:rFonts w:ascii="Arial" w:hAnsi="Arial" w:cs="Arial"/>
          <w:highlight w:val="yellow"/>
        </w:rPr>
        <w:t xml:space="preserve">từ khối CAN Pack và </w:t>
      </w:r>
      <w:commentRangeStart xmlns:w="http://schemas.openxmlformats.org/wordprocessingml/2006/main" w:id="594"/>
      <w:r xmlns:w="http://schemas.openxmlformats.org/wordprocessingml/2006/main" w:rsidRPr="00AB3C27">
        <w:rPr>
          <w:rFonts w:ascii="Arial" w:hAnsi="Arial" w:cs="Arial"/>
          <w:highlight w:val="yellow"/>
        </w:rPr>
        <w:t xml:space="preserve">d CAN </w:t>
      </w:r>
      <w:commentRangeEnd xmlns:w="http://schemas.openxmlformats.org/wordprocessingml/2006/main" w:id="594"/>
      <w:r xmlns:w="http://schemas.openxmlformats.org/wordprocessingml/2006/main" w:rsidR="00EF59AF" w:rsidRPr="00AB3C27">
        <w:rPr>
          <w:rStyle w:val="CommentReference"/>
          <w:highlight w:val="yellow"/>
        </w:rPr>
        <w:commentReference xmlns:w="http://schemas.openxmlformats.org/wordprocessingml/2006/main" w:id="594"/>
      </w:r>
      <w:r xmlns:w="http://schemas.openxmlformats.org/wordprocessingml/2006/main" w:rsidRPr="00AB3C27">
        <w:rPr>
          <w:rFonts w:ascii="Arial" w:hAnsi="Arial" w:cs="Arial"/>
          <w:highlight w:val="yellow"/>
        </w:rPr>
        <w:t xml:space="preserve">Unpack cho mỗi thiết bị và đặt thành mảng CAN ID khi tạo.</w:t>
      </w:r>
    </w:p>
    <w:bookmarkEnd w:id="592"/>
    <w:p w14:paraId="03EE9C5E" w14:textId="77777777" w:rsidR="00285C92" w:rsidRDefault="00285C92" w:rsidP="0049093B">
      <w:pPr>
        <w:rPr>
          <w:rFonts w:ascii="Arial" w:hAnsi="Arial" w:cs="Arial"/>
        </w:rPr>
      </w:pPr>
    </w:p>
    <w:p w14:paraId="73DCA5DA" w14:textId="3758596A" w:rsidR="00285C92" w:rsidRDefault="00285C92" w:rsidP="00081470">
      <w:pPr>
        <w:jc w:val="center"/>
        <w:rPr>
          <w:rFonts w:ascii="Arial" w:hAnsi="Arial" w:cs="Arial"/>
        </w:rPr>
      </w:pPr>
      <w:bookmarkStart w:id="595" w:name="_Hlk109386140"/>
      <w:r w:rsidRPr="00285C92">
        <w:rPr>
          <w:rFonts w:ascii="Arial" w:hAnsi="Arial" w:cs="Arial"/>
          <w:noProof/>
        </w:rPr>
        <w:lastRenderedPageBreak/>
        <w:drawing>
          <wp:inline distT="0" distB="0" distL="0" distR="0" wp14:anchorId="72D39C52" wp14:editId="3B20E702">
            <wp:extent cx="2369820" cy="24824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1"/>
                    <a:stretch>
                      <a:fillRect/>
                    </a:stretch>
                  </pic:blipFill>
                  <pic:spPr>
                    <a:xfrm>
                      <a:off x="0" y="0"/>
                      <a:ext cx="2377749" cy="2490706"/>
                    </a:xfrm>
                    <a:prstGeom prst="rect">
                      <a:avLst/>
                    </a:prstGeom>
                  </pic:spPr>
                </pic:pic>
              </a:graphicData>
            </a:graphic>
          </wp:inline>
        </w:drawing>
      </w:r>
      <w:r w:rsidRPr="00285C92">
        <w:rPr>
          <w:rFonts w:ascii="Arial" w:hAnsi="Arial" w:cs="Arial"/>
          <w:noProof/>
        </w:rPr>
        <w:drawing>
          <wp:inline distT="0" distB="0" distL="0" distR="0" wp14:anchorId="784AFCE2" wp14:editId="6FD45D0A">
            <wp:extent cx="2172656" cy="2472690"/>
            <wp:effectExtent l="0" t="0" r="0" b="3810"/>
            <wp:docPr id="51" name="Picture 5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52"/>
                    <a:stretch>
                      <a:fillRect/>
                    </a:stretch>
                  </pic:blipFill>
                  <pic:spPr>
                    <a:xfrm>
                      <a:off x="0" y="0"/>
                      <a:ext cx="2181989" cy="2483312"/>
                    </a:xfrm>
                    <a:prstGeom prst="rect">
                      <a:avLst/>
                    </a:prstGeom>
                  </pic:spPr>
                </pic:pic>
              </a:graphicData>
            </a:graphic>
          </wp:inline>
        </w:drawing>
      </w:r>
    </w:p>
    <w:p w14:paraId="0E8B4BB6" w14:textId="10E42BB5" w:rsidR="00285C92" w:rsidRDefault="00285C92" w:rsidP="0049093B">
      <w:pPr>
        <w:rPr>
          <w:rFonts w:ascii="Arial" w:hAnsi="Arial" w:cs="Arial"/>
        </w:rPr>
      </w:pPr>
    </w:p>
    <w:p w14:paraId="4C37E401" w14:textId="412F1EC8" w:rsidR="00081470" w:rsidRPr="0029259B" w:rsidRDefault="00081470" w:rsidP="00081470">
      <w:pPr xmlns:w="http://schemas.openxmlformats.org/wordprocessingml/2006/main">
        <w:pStyle w:val="Caption"/>
        <w:jc w:val="center"/>
        <w:rPr>
          <w:rFonts w:ascii="Arial" w:eastAsiaTheme="majorEastAsia" w:hAnsi="Arial" w:cs="Arial"/>
          <w:b/>
          <w:bCs/>
          <w:color w:val="000000" w:themeColor="text1"/>
          <w:sz w:val="26"/>
          <w:szCs w:val="26"/>
        </w:rPr>
      </w:pPr>
      <w:r xmlns:w="http://schemas.openxmlformats.org/wordprocessingml/2006/main" w:rsidRPr="0029259B">
        <w:rPr>
          <w:rFonts w:ascii="Arial" w:hAnsi="Arial" w:cs="Arial"/>
          <w:b/>
          <w:bCs/>
          <w:color w:val="000000" w:themeColor="text1"/>
        </w:rPr>
        <w:t xml:space="preserve">Hình </w:t>
      </w:r>
      <w:r xmlns:w="http://schemas.openxmlformats.org/wordprocessingml/2006/main" w:rsidR="00341B7D">
        <w:rPr>
          <w:rFonts w:ascii="Arial" w:hAnsi="Arial" w:cs="Arial"/>
          <w:b/>
          <w:bCs/>
          <w:color w:val="000000" w:themeColor="text1"/>
        </w:rPr>
        <w:fldChar xmlns:w="http://schemas.openxmlformats.org/wordprocessingml/2006/main" w:fldCharType="begin"/>
      </w:r>
      <w:r xmlns:w="http://schemas.openxmlformats.org/wordprocessingml/2006/main" w:rsidR="00341B7D">
        <w:rPr>
          <w:rFonts w:ascii="Arial" w:hAnsi="Arial" w:cs="Arial"/>
          <w:b/>
          <w:bCs/>
          <w:color w:val="000000" w:themeColor="text1"/>
        </w:rPr>
        <w:instrText xmlns:w="http://schemas.openxmlformats.org/wordprocessingml/2006/main" xml:space="preserve"> STYLEREF 1 \s </w:instrText>
      </w:r>
      <w:r xmlns:w="http://schemas.openxmlformats.org/wordprocessingml/2006/main" w:rsidR="00341B7D">
        <w:rPr>
          <w:rFonts w:ascii="Arial" w:hAnsi="Arial" w:cs="Arial"/>
          <w:b/>
          <w:bCs/>
          <w:color w:val="000000" w:themeColor="text1"/>
        </w:rPr>
        <w:fldChar xmlns:w="http://schemas.openxmlformats.org/wordprocessingml/2006/main" w:fldCharType="separate"/>
      </w:r>
      <w:r xmlns:w="http://schemas.openxmlformats.org/wordprocessingml/2006/main" w:rsidR="00341B7D">
        <w:rPr>
          <w:rFonts w:ascii="Arial" w:hAnsi="Arial" w:cs="Arial"/>
          <w:b/>
          <w:bCs/>
          <w:noProof/>
          <w:color w:val="000000" w:themeColor="text1"/>
        </w:rPr>
        <w:t xml:space="preserve">3 </w:t>
      </w:r>
      <w:r xmlns:w="http://schemas.openxmlformats.org/wordprocessingml/2006/main" w:rsidR="00341B7D">
        <w:rPr>
          <w:rFonts w:ascii="Arial" w:hAnsi="Arial" w:cs="Arial"/>
          <w:b/>
          <w:bCs/>
          <w:color w:val="000000" w:themeColor="text1"/>
        </w:rPr>
        <w:fldChar xmlns:w="http://schemas.openxmlformats.org/wordprocessingml/2006/main" w:fldCharType="end"/>
      </w:r>
      <w:r xmlns:w="http://schemas.openxmlformats.org/wordprocessingml/2006/main" w:rsidR="00341B7D">
        <w:rPr>
          <w:rFonts w:ascii="Arial" w:hAnsi="Arial" w:cs="Arial"/>
          <w:b/>
          <w:bCs/>
          <w:color w:val="000000" w:themeColor="text1"/>
        </w:rPr>
        <w:noBreakHyphen xmlns:w="http://schemas.openxmlformats.org/wordprocessingml/2006/main"/>
      </w:r>
      <w:r xmlns:w="http://schemas.openxmlformats.org/wordprocessingml/2006/main" w:rsidR="00341B7D">
        <w:rPr>
          <w:rFonts w:ascii="Arial" w:hAnsi="Arial" w:cs="Arial"/>
          <w:b/>
          <w:bCs/>
          <w:color w:val="000000" w:themeColor="text1"/>
        </w:rPr>
        <w:fldChar xmlns:w="http://schemas.openxmlformats.org/wordprocessingml/2006/main" w:fldCharType="begin"/>
      </w:r>
      <w:r xmlns:w="http://schemas.openxmlformats.org/wordprocessingml/2006/main" w:rsidR="00341B7D">
        <w:rPr>
          <w:rFonts w:ascii="Arial" w:hAnsi="Arial" w:cs="Arial"/>
          <w:b/>
          <w:bCs/>
          <w:color w:val="000000" w:themeColor="text1"/>
        </w:rPr>
        <w:instrText xmlns:w="http://schemas.openxmlformats.org/wordprocessingml/2006/main" xml:space="preserve"> SEQ Figure \* ARABIC \s 1 </w:instrText>
      </w:r>
      <w:r xmlns:w="http://schemas.openxmlformats.org/wordprocessingml/2006/main" w:rsidR="00341B7D">
        <w:rPr>
          <w:rFonts w:ascii="Arial" w:hAnsi="Arial" w:cs="Arial"/>
          <w:b/>
          <w:bCs/>
          <w:color w:val="000000" w:themeColor="text1"/>
        </w:rPr>
        <w:fldChar xmlns:w="http://schemas.openxmlformats.org/wordprocessingml/2006/main" w:fldCharType="separate"/>
      </w:r>
      <w:r xmlns:w="http://schemas.openxmlformats.org/wordprocessingml/2006/main" w:rsidR="00341B7D">
        <w:rPr>
          <w:rFonts w:ascii="Arial" w:hAnsi="Arial" w:cs="Arial"/>
          <w:b/>
          <w:bCs/>
          <w:noProof/>
          <w:color w:val="000000" w:themeColor="text1"/>
        </w:rPr>
        <w:t xml:space="preserve">11 </w:t>
      </w:r>
      <w:r xmlns:w="http://schemas.openxmlformats.org/wordprocessingml/2006/main" w:rsidR="00341B7D">
        <w:rPr>
          <w:rFonts w:ascii="Arial" w:hAnsi="Arial" w:cs="Arial"/>
          <w:b/>
          <w:bCs/>
          <w:color w:val="000000" w:themeColor="text1"/>
        </w:rPr>
        <w:fldChar xmlns:w="http://schemas.openxmlformats.org/wordprocessingml/2006/main" w:fldCharType="end"/>
      </w:r>
      <w:r xmlns:w="http://schemas.openxmlformats.org/wordprocessingml/2006/main" w:rsidRPr="0029259B">
        <w:rPr>
          <w:rFonts w:ascii="Arial" w:hAnsi="Arial" w:cs="Arial"/>
          <w:b/>
          <w:bCs/>
          <w:color w:val="000000" w:themeColor="text1"/>
        </w:rPr>
        <w:t xml:space="preserve">Thông tin từ CAN Pack và CAN Unpack</w:t>
      </w:r>
    </w:p>
    <w:bookmarkEnd w:id="595"/>
    <w:p w14:paraId="5AFF446F" w14:textId="77777777" w:rsidR="00285C92" w:rsidRDefault="00285C92" w:rsidP="0049093B">
      <w:pPr>
        <w:rPr>
          <w:rFonts w:ascii="Arial" w:hAnsi="Arial" w:cs="Arial"/>
        </w:rPr>
      </w:pPr>
    </w:p>
    <w:p w14:paraId="5F248605" w14:textId="7AF090CF" w:rsidR="00D43E26" w:rsidRPr="00DD6002" w:rsidRDefault="00D43E26" w:rsidP="00D43E26">
      <w:pPr xmlns:w="http://schemas.openxmlformats.org/wordprocessingml/2006/main">
        <w:rPr>
          <w:rFonts w:ascii="Arial" w:hAnsi="Arial" w:cs="Arial"/>
        </w:rPr>
      </w:pPr>
      <w:bookmarkStart xmlns:w="http://schemas.openxmlformats.org/wordprocessingml/2006/main" w:id="596" w:name="_Hlk109386147"/>
      <w:r xmlns:w="http://schemas.openxmlformats.org/wordprocessingml/2006/main" w:rsidRPr="00DD6002">
        <w:rPr>
          <w:rFonts w:ascii="Arial" w:hAnsi="Arial" w:cs="Arial"/>
        </w:rPr>
        <w:t xml:space="preserve">- Cấu trúc mô hình giữa MATLAB và VLAB:</w:t>
      </w:r>
    </w:p>
    <w:p w14:paraId="67644D80" w14:textId="013C77A6" w:rsidR="0039400A" w:rsidRDefault="0039400A" w:rsidP="0049093B">
      <w:pPr>
        <w:rPr>
          <w:rFonts w:ascii="Arial" w:hAnsi="Arial" w:cs="Arial"/>
        </w:rPr>
      </w:pPr>
    </w:p>
    <w:p w14:paraId="07C6D05C" w14:textId="206934B8" w:rsidR="00D43E26" w:rsidRDefault="00D43E26" w:rsidP="0049093B">
      <w:pPr>
        <w:rPr>
          <w:rFonts w:ascii="Arial" w:hAnsi="Arial" w:cs="Arial"/>
        </w:rPr>
      </w:pPr>
      <w:r w:rsidRPr="00D43E26">
        <w:rPr>
          <w:rFonts w:ascii="Arial" w:hAnsi="Arial" w:cs="Arial"/>
          <w:noProof/>
        </w:rPr>
        <w:drawing>
          <wp:inline distT="0" distB="0" distL="0" distR="0" wp14:anchorId="7F184058" wp14:editId="5C0D3020">
            <wp:extent cx="6858000" cy="2640965"/>
            <wp:effectExtent l="0" t="0" r="0" b="698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3"/>
                    <a:stretch>
                      <a:fillRect/>
                    </a:stretch>
                  </pic:blipFill>
                  <pic:spPr>
                    <a:xfrm>
                      <a:off x="0" y="0"/>
                      <a:ext cx="6858000" cy="2640965"/>
                    </a:xfrm>
                    <a:prstGeom prst="rect">
                      <a:avLst/>
                    </a:prstGeom>
                  </pic:spPr>
                </pic:pic>
              </a:graphicData>
            </a:graphic>
          </wp:inline>
        </w:drawing>
      </w:r>
    </w:p>
    <w:p w14:paraId="2312C5E0" w14:textId="526C94D5" w:rsidR="00081470" w:rsidRPr="0029259B" w:rsidRDefault="00081470" w:rsidP="00081470">
      <w:pPr xmlns:w="http://schemas.openxmlformats.org/wordprocessingml/2006/main">
        <w:pStyle w:val="Caption"/>
        <w:jc w:val="center"/>
        <w:rPr>
          <w:rFonts w:ascii="Arial" w:eastAsiaTheme="majorEastAsia" w:hAnsi="Arial" w:cs="Arial"/>
          <w:b/>
          <w:bCs/>
          <w:color w:val="000000" w:themeColor="text1"/>
          <w:sz w:val="26"/>
          <w:szCs w:val="26"/>
        </w:rPr>
      </w:pPr>
      <w:r xmlns:w="http://schemas.openxmlformats.org/wordprocessingml/2006/main" w:rsidRPr="0029259B">
        <w:rPr>
          <w:rFonts w:ascii="Arial" w:hAnsi="Arial" w:cs="Arial"/>
          <w:b/>
          <w:bCs/>
          <w:color w:val="000000" w:themeColor="text1"/>
        </w:rPr>
        <w:t xml:space="preserve">Hình </w:t>
      </w:r>
      <w:r xmlns:w="http://schemas.openxmlformats.org/wordprocessingml/2006/main" w:rsidR="00341B7D">
        <w:rPr>
          <w:rFonts w:ascii="Arial" w:hAnsi="Arial" w:cs="Arial"/>
          <w:b/>
          <w:bCs/>
          <w:color w:val="000000" w:themeColor="text1"/>
        </w:rPr>
        <w:fldChar xmlns:w="http://schemas.openxmlformats.org/wordprocessingml/2006/main" w:fldCharType="begin"/>
      </w:r>
      <w:r xmlns:w="http://schemas.openxmlformats.org/wordprocessingml/2006/main" w:rsidR="00341B7D">
        <w:rPr>
          <w:rFonts w:ascii="Arial" w:hAnsi="Arial" w:cs="Arial"/>
          <w:b/>
          <w:bCs/>
          <w:color w:val="000000" w:themeColor="text1"/>
        </w:rPr>
        <w:instrText xmlns:w="http://schemas.openxmlformats.org/wordprocessingml/2006/main" xml:space="preserve"> STYLEREF 1 \s </w:instrText>
      </w:r>
      <w:r xmlns:w="http://schemas.openxmlformats.org/wordprocessingml/2006/main" w:rsidR="00341B7D">
        <w:rPr>
          <w:rFonts w:ascii="Arial" w:hAnsi="Arial" w:cs="Arial"/>
          <w:b/>
          <w:bCs/>
          <w:color w:val="000000" w:themeColor="text1"/>
        </w:rPr>
        <w:fldChar xmlns:w="http://schemas.openxmlformats.org/wordprocessingml/2006/main" w:fldCharType="separate"/>
      </w:r>
      <w:r xmlns:w="http://schemas.openxmlformats.org/wordprocessingml/2006/main" w:rsidR="00341B7D">
        <w:rPr>
          <w:rFonts w:ascii="Arial" w:hAnsi="Arial" w:cs="Arial"/>
          <w:b/>
          <w:bCs/>
          <w:noProof/>
          <w:color w:val="000000" w:themeColor="text1"/>
        </w:rPr>
        <w:t xml:space="preserve">3 </w:t>
      </w:r>
      <w:r xmlns:w="http://schemas.openxmlformats.org/wordprocessingml/2006/main" w:rsidR="00341B7D">
        <w:rPr>
          <w:rFonts w:ascii="Arial" w:hAnsi="Arial" w:cs="Arial"/>
          <w:b/>
          <w:bCs/>
          <w:color w:val="000000" w:themeColor="text1"/>
        </w:rPr>
        <w:fldChar xmlns:w="http://schemas.openxmlformats.org/wordprocessingml/2006/main" w:fldCharType="end"/>
      </w:r>
      <w:r xmlns:w="http://schemas.openxmlformats.org/wordprocessingml/2006/main" w:rsidR="00341B7D">
        <w:rPr>
          <w:rFonts w:ascii="Arial" w:hAnsi="Arial" w:cs="Arial"/>
          <w:b/>
          <w:bCs/>
          <w:color w:val="000000" w:themeColor="text1"/>
        </w:rPr>
        <w:noBreakHyphen xmlns:w="http://schemas.openxmlformats.org/wordprocessingml/2006/main"/>
      </w:r>
      <w:r xmlns:w="http://schemas.openxmlformats.org/wordprocessingml/2006/main" w:rsidR="00341B7D">
        <w:rPr>
          <w:rFonts w:ascii="Arial" w:hAnsi="Arial" w:cs="Arial"/>
          <w:b/>
          <w:bCs/>
          <w:color w:val="000000" w:themeColor="text1"/>
        </w:rPr>
        <w:fldChar xmlns:w="http://schemas.openxmlformats.org/wordprocessingml/2006/main" w:fldCharType="begin"/>
      </w:r>
      <w:r xmlns:w="http://schemas.openxmlformats.org/wordprocessingml/2006/main" w:rsidR="00341B7D">
        <w:rPr>
          <w:rFonts w:ascii="Arial" w:hAnsi="Arial" w:cs="Arial"/>
          <w:b/>
          <w:bCs/>
          <w:color w:val="000000" w:themeColor="text1"/>
        </w:rPr>
        <w:instrText xmlns:w="http://schemas.openxmlformats.org/wordprocessingml/2006/main" xml:space="preserve"> SEQ Figure \* ARABIC \s 1 </w:instrText>
      </w:r>
      <w:r xmlns:w="http://schemas.openxmlformats.org/wordprocessingml/2006/main" w:rsidR="00341B7D">
        <w:rPr>
          <w:rFonts w:ascii="Arial" w:hAnsi="Arial" w:cs="Arial"/>
          <w:b/>
          <w:bCs/>
          <w:color w:val="000000" w:themeColor="text1"/>
        </w:rPr>
        <w:fldChar xmlns:w="http://schemas.openxmlformats.org/wordprocessingml/2006/main" w:fldCharType="separate"/>
      </w:r>
      <w:r xmlns:w="http://schemas.openxmlformats.org/wordprocessingml/2006/main" w:rsidR="00341B7D">
        <w:rPr>
          <w:rFonts w:ascii="Arial" w:hAnsi="Arial" w:cs="Arial"/>
          <w:b/>
          <w:bCs/>
          <w:noProof/>
          <w:color w:val="000000" w:themeColor="text1"/>
        </w:rPr>
        <w:t xml:space="preserve">12 </w:t>
      </w:r>
      <w:r xmlns:w="http://schemas.openxmlformats.org/wordprocessingml/2006/main" w:rsidR="00341B7D">
        <w:rPr>
          <w:rFonts w:ascii="Arial" w:hAnsi="Arial" w:cs="Arial"/>
          <w:b/>
          <w:bCs/>
          <w:color w:val="000000" w:themeColor="text1"/>
        </w:rPr>
        <w:fldChar xmlns:w="http://schemas.openxmlformats.org/wordprocessingml/2006/main" w:fldCharType="end"/>
      </w:r>
      <w:r xmlns:w="http://schemas.openxmlformats.org/wordprocessingml/2006/main" w:rsidRPr="0029259B">
        <w:rPr>
          <w:rFonts w:ascii="Arial" w:hAnsi="Arial" w:cs="Arial"/>
          <w:b/>
          <w:bCs/>
          <w:color w:val="000000" w:themeColor="text1"/>
        </w:rPr>
        <w:t xml:space="preserve">Cấu trúc mô hình sử dụng RS-CANFD</w:t>
      </w:r>
    </w:p>
    <w:p w14:paraId="1326473C" w14:textId="3E879453" w:rsidR="00D43E26" w:rsidRDefault="00D43E26" w:rsidP="0049093B">
      <w:pPr>
        <w:rPr>
          <w:rFonts w:ascii="Arial" w:hAnsi="Arial" w:cs="Arial"/>
        </w:rPr>
      </w:pPr>
    </w:p>
    <w:p w14:paraId="2268228F" w14:textId="239E5E90" w:rsidR="00D43E26" w:rsidRPr="00DD6002" w:rsidRDefault="00285C92" w:rsidP="0049093B">
      <w:pPr xmlns:w="http://schemas.openxmlformats.org/wordprocessingml/2006/main">
        <w:rPr>
          <w:rFonts w:ascii="Arial" w:hAnsi="Arial" w:cs="Arial"/>
          <w:highlight w:val="yellow"/>
        </w:rPr>
      </w:pPr>
      <w:r xmlns:w="http://schemas.openxmlformats.org/wordprocessingml/2006/main" w:rsidRPr="00DD6002">
        <w:rPr>
          <w:rFonts w:ascii="Arial" w:hAnsi="Arial" w:cs="Arial"/>
          <w:highlight w:val="yellow"/>
        </w:rPr>
        <w:t xml:space="preserve">Người dùng phải kết nối khối CAN Reception và khối CAN tra </w:t>
      </w:r>
      <w:bookmarkStart xmlns:w="http://schemas.openxmlformats.org/wordprocessingml/2006/main" w:id="597" w:name="V10000_Req_02_007"/>
      <w:r xmlns:w="http://schemas.openxmlformats.org/wordprocessingml/2006/main" w:rsidRPr="00DD6002">
        <w:rPr>
          <w:rFonts w:ascii="Arial" w:hAnsi="Arial" w:cs="Arial"/>
          <w:highlight w:val="yellow"/>
        </w:rPr>
        <w:t xml:space="preserve">nsmissio </w:t>
      </w:r>
      <w:bookmarkEnd xmlns:w="http://schemas.openxmlformats.org/wordprocessingml/2006/main" w:id="597"/>
      <w:r xmlns:w="http://schemas.openxmlformats.org/wordprocessingml/2006/main" w:rsidRPr="00DD6002">
        <w:rPr>
          <w:rFonts w:ascii="Arial" w:hAnsi="Arial" w:cs="Arial"/>
          <w:highlight w:val="yellow"/>
        </w:rPr>
        <w:t xml:space="preserve">n và </w:t>
      </w:r>
      <w:commentRangeStart xmlns:w="http://schemas.openxmlformats.org/wordprocessingml/2006/main" w:id="598"/>
      <w:r xmlns:w="http://schemas.openxmlformats.org/wordprocessingml/2006/main" w:rsidRPr="00DD6002">
        <w:rPr>
          <w:rFonts w:ascii="Arial" w:hAnsi="Arial" w:cs="Arial"/>
          <w:highlight w:val="yellow"/>
        </w:rPr>
        <w:t xml:space="preserve">CAN Pack </w:t>
      </w:r>
      <w:commentRangeEnd xmlns:w="http://schemas.openxmlformats.org/wordprocessingml/2006/main" w:id="598"/>
      <w:r xmlns:w="http://schemas.openxmlformats.org/wordprocessingml/2006/main" w:rsidR="00EF59AF">
        <w:rPr>
          <w:rStyle w:val="CommentReference"/>
        </w:rPr>
        <w:commentReference xmlns:w="http://schemas.openxmlformats.org/wordprocessingml/2006/main" w:id="598"/>
      </w:r>
      <w:r xmlns:w="http://schemas.openxmlformats.org/wordprocessingml/2006/main" w:rsidRPr="00DD6002">
        <w:rPr>
          <w:rFonts w:ascii="Arial" w:hAnsi="Arial" w:cs="Arial"/>
          <w:highlight w:val="yellow"/>
        </w:rPr>
        <w:t xml:space="preserve">/Unpack giống như cấu trúc trên để tiến hành ETVPF với RS-CANFD.</w:t>
      </w:r>
    </w:p>
    <w:p w14:paraId="4F507C34" w14:textId="5DB9A75D" w:rsidR="00D43E26" w:rsidRPr="00DD6002" w:rsidRDefault="00D43E26" w:rsidP="0049093B">
      <w:pPr>
        <w:rPr>
          <w:rFonts w:ascii="Arial" w:hAnsi="Arial" w:cs="Arial"/>
          <w:highlight w:val="yellow"/>
        </w:rPr>
      </w:pPr>
    </w:p>
    <w:p w14:paraId="365677C6" w14:textId="7CF06024" w:rsidR="00D43E26" w:rsidRDefault="0047614C" w:rsidP="0049093B">
      <w:pPr xmlns:w="http://schemas.openxmlformats.org/wordprocessingml/2006/main">
        <w:rPr>
          <w:rFonts w:ascii="Arial" w:hAnsi="Arial" w:cs="Arial"/>
        </w:rPr>
      </w:pPr>
      <w:r xmlns:w="http://schemas.openxmlformats.org/wordprocessingml/2006/main" w:rsidRPr="00DD6002">
        <w:rPr>
          <w:rFonts w:ascii="Arial" w:hAnsi="Arial" w:cs="Arial"/>
          <w:highlight w:val="yellow"/>
        </w:rPr>
        <w:t xml:space="preserve">- Hỗ trợ ETVPF Hộp công cụ Mạng Xe để tích hợp với mô-đun CAN của ETVPF.</w:t>
      </w:r>
    </w:p>
    <w:bookmarkEnd w:id="596"/>
    <w:p w14:paraId="58A62A08" w14:textId="4FE8FC21" w:rsidR="00C13CEA" w:rsidRPr="0029259B" w:rsidRDefault="00AE424F" w:rsidP="0049093B">
      <w:pPr>
        <w:rPr>
          <w:rFonts w:ascii="Arial" w:hAnsi="Arial" w:cs="Arial"/>
        </w:rPr>
      </w:pPr>
      <w:r>
        <w:rPr>
          <w:rFonts w:ascii="Arial" w:hAnsi="Arial" w:cs="Arial"/>
        </w:rPr>
        <w:br w:type="page"/>
      </w:r>
    </w:p>
    <w:p w14:paraId="0D979A49" w14:textId="2CA40A99" w:rsidR="007F2660" w:rsidRPr="0029259B" w:rsidRDefault="007F2660" w:rsidP="00965109">
      <w:pPr xmlns:w="http://schemas.openxmlformats.org/wordprocessingml/2006/main">
        <w:pStyle w:val="Heading3"/>
        <w:spacing w:line="360" w:lineRule="auto"/>
        <w:rPr>
          <w:rFonts w:cs="Arial"/>
          <w:szCs w:val="21"/>
        </w:rPr>
      </w:pPr>
      <w:bookmarkStart xmlns:w="http://schemas.openxmlformats.org/wordprocessingml/2006/main" w:id="599" w:name="_Toc122608915"/>
      <w:bookmarkStart xmlns:w="http://schemas.openxmlformats.org/wordprocessingml/2006/main" w:id="600" w:name="_Toc929250806"/>
      <w:bookmarkStart xmlns:w="http://schemas.openxmlformats.org/wordprocessingml/2006/main" w:id="601" w:name="_Toc1219230988"/>
      <w:bookmarkStart xmlns:w="http://schemas.openxmlformats.org/wordprocessingml/2006/main" w:id="602" w:name="_Toc820167554"/>
      <w:bookmarkStart xmlns:w="http://schemas.openxmlformats.org/wordprocessingml/2006/main" w:id="603" w:name="_Toc427560300"/>
      <w:bookmarkStart xmlns:w="http://schemas.openxmlformats.org/wordprocessingml/2006/main" w:id="604" w:name="_Toc1447391630"/>
      <w:bookmarkStart xmlns:w="http://schemas.openxmlformats.org/wordprocessingml/2006/main" w:id="605" w:name="_Toc1156050278"/>
      <w:bookmarkStart xmlns:w="http://schemas.openxmlformats.org/wordprocessingml/2006/main" w:id="606" w:name="_Toc1865747148"/>
      <w:bookmarkStart xmlns:w="http://schemas.openxmlformats.org/wordprocessingml/2006/main" w:id="607" w:name="_Toc1719201303"/>
      <w:bookmarkStart xmlns:w="http://schemas.openxmlformats.org/wordprocessingml/2006/main" w:id="608" w:name="_Toc1716467468"/>
      <w:bookmarkStart xmlns:w="http://schemas.openxmlformats.org/wordprocessingml/2006/main" w:id="609" w:name="_Toc2057002784"/>
      <w:bookmarkStart xmlns:w="http://schemas.openxmlformats.org/wordprocessingml/2006/main" w:id="610" w:name="_Toc160442857"/>
      <w:bookmarkStart xmlns:w="http://schemas.openxmlformats.org/wordprocessingml/2006/main" w:id="611" w:name="_Toc336773270"/>
      <w:bookmarkStart xmlns:w="http://schemas.openxmlformats.org/wordprocessingml/2006/main" w:id="612" w:name="_Toc467644786"/>
      <w:bookmarkStart xmlns:w="http://schemas.openxmlformats.org/wordprocessingml/2006/main" w:id="613" w:name="_Toc437496965"/>
      <w:bookmarkStart xmlns:w="http://schemas.openxmlformats.org/wordprocessingml/2006/main" w:id="614" w:name="_Toc869554800"/>
      <w:bookmarkStart xmlns:w="http://schemas.openxmlformats.org/wordprocessingml/2006/main" w:id="615" w:name="_Toc127331658"/>
      <w:bookmarkStart xmlns:w="http://schemas.openxmlformats.org/wordprocessingml/2006/main" w:id="616" w:name="_Toc1590820433"/>
      <w:bookmarkStart xmlns:w="http://schemas.openxmlformats.org/wordprocessingml/2006/main" w:id="617" w:name="_Toc1118539823"/>
      <w:bookmarkStart xmlns:w="http://schemas.openxmlformats.org/wordprocessingml/2006/main" w:id="618" w:name="_Toc1706463677"/>
      <w:bookmarkStart xmlns:w="http://schemas.openxmlformats.org/wordprocessingml/2006/main" w:id="619" w:name="_Toc1392091984"/>
      <w:bookmarkStart xmlns:w="http://schemas.openxmlformats.org/wordprocessingml/2006/main" w:id="620" w:name="_Toc888781379"/>
      <w:bookmarkStart xmlns:w="http://schemas.openxmlformats.org/wordprocessingml/2006/main" w:id="621" w:name="_Toc597704388"/>
      <w:bookmarkStart xmlns:w="http://schemas.openxmlformats.org/wordprocessingml/2006/main" w:id="622" w:name="_Toc897180794"/>
      <w:bookmarkStart xmlns:w="http://schemas.openxmlformats.org/wordprocessingml/2006/main" w:id="623" w:name="_Toc1669474134"/>
      <w:bookmarkStart xmlns:w="http://schemas.openxmlformats.org/wordprocessingml/2006/main" w:id="624" w:name="_Toc799527859"/>
      <w:bookmarkStart xmlns:w="http://schemas.openxmlformats.org/wordprocessingml/2006/main" w:id="625" w:name="_Toc253076398"/>
      <w:bookmarkStart xmlns:w="http://schemas.openxmlformats.org/wordprocessingml/2006/main" w:id="626" w:name="_Toc1626272204"/>
      <w:bookmarkStart xmlns:w="http://schemas.openxmlformats.org/wordprocessingml/2006/main" w:id="627" w:name="_Toc2009350499"/>
      <w:bookmarkStart xmlns:w="http://schemas.openxmlformats.org/wordprocessingml/2006/main" w:id="628" w:name="_Toc2019935525"/>
      <w:bookmarkStart xmlns:w="http://schemas.openxmlformats.org/wordprocessingml/2006/main" w:id="629" w:name="_Toc923156367"/>
      <w:commentRangeStart xmlns:w="http://schemas.openxmlformats.org/wordprocessingml/2006/main" w:id="630"/>
      <w:r xmlns:w="http://schemas.openxmlformats.org/wordprocessingml/2006/main" w:rsidRPr="0029259B">
        <w:rPr>
          <w:rFonts w:cs="Arial"/>
          <w:highlight w:val="yellow"/>
        </w:rPr>
        <w:lastRenderedPageBreak xmlns:w="http://schemas.openxmlformats.org/wordprocessingml/2006/main"/>
      </w:r>
      <w:r xmlns:w="http://schemas.openxmlformats.org/wordprocessingml/2006/main" w:rsidRPr="0029259B">
        <w:rPr>
          <w:rFonts w:cs="Arial"/>
          <w:highlight w:val="yellow"/>
        </w:rPr>
        <w:t xml:space="preserve">3 </w:t>
      </w:r>
      <w:r xmlns:w="http://schemas.openxmlformats.org/wordprocessingml/2006/main" w:rsidRPr="0029259B">
        <w:rPr>
          <w:rFonts w:cs="Arial"/>
          <w:highlight w:val="yellow"/>
          <w:lang w:val="vi-VN"/>
        </w:rPr>
        <w:t xml:space="preserve">.2.4. </w:t>
      </w:r>
      <w:r xmlns:w="http://schemas.openxmlformats.org/wordprocessingml/2006/main" w:rsidRPr="0029259B">
        <w:rPr>
          <w:rFonts w:cs="Arial"/>
          <w:highlight w:val="yellow"/>
        </w:rPr>
        <w:t xml:space="preserve">thiết bị ngoại vi RLIN3n</w:t>
      </w:r>
      <w:commentRangeEnd xmlns:w="http://schemas.openxmlformats.org/wordprocessingml/2006/main" w:id="630"/>
      <w:r xmlns:w="http://schemas.openxmlformats.org/wordprocessingml/2006/main" w:rsidR="00920266" w:rsidRPr="0029259B">
        <w:rPr>
          <w:rStyle w:val="CommentReference"/>
          <w:rFonts w:eastAsia="MS Gothic" w:cs="Arial"/>
          <w:b w:val="0"/>
          <w:szCs w:val="20"/>
        </w:rPr>
        <w:commentReference xmlns:w="http://schemas.openxmlformats.org/wordprocessingml/2006/main" w:id="630"/>
      </w:r>
      <w:bookmarkEnd xmlns:w="http://schemas.openxmlformats.org/wordprocessingml/2006/main" w:id="599"/>
    </w:p>
    <w:p w14:paraId="32DAE0F5" w14:textId="3FE7CFC4" w:rsidR="00AA306C" w:rsidRPr="0029259B" w:rsidRDefault="007F2660" w:rsidP="00965109">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lang w:val="vi-VN"/>
        </w:rPr>
        <w:t xml:space="preserve">Các mô tả sau đây mô </w:t>
      </w:r>
      <w:r xmlns:w="http://schemas.openxmlformats.org/wordprocessingml/2006/main" w:rsidRPr="0029259B">
        <w:rPr>
          <w:rFonts w:ascii="Arial" w:hAnsi="Arial" w:cs="Arial"/>
          <w:highlight w:val="yellow"/>
        </w:rPr>
        <w:t xml:space="preserve">tả về các tính năng chính của </w:t>
      </w:r>
      <w:bookmarkStart xmlns:w="http://schemas.openxmlformats.org/wordprocessingml/2006/main" w:id="631" w:name="V10000_Req_01_004"/>
      <w:bookmarkEnd xmlns:w="http://schemas.openxmlformats.org/wordprocessingml/2006/main" w:id="631"/>
      <w:r xmlns:w="http://schemas.openxmlformats.org/wordprocessingml/2006/main" w:rsidRPr="0029259B">
        <w:rPr>
          <w:rFonts w:ascii="Arial" w:hAnsi="Arial" w:cs="Arial"/>
          <w:highlight w:val="yellow"/>
        </w:rPr>
        <w:t xml:space="preserve">thiết bị ngoại vi RLIN3.</w:t>
      </w:r>
    </w:p>
    <w:p w14:paraId="1ADD8945" w14:textId="36E2C332" w:rsidR="007F2660" w:rsidRPr="0029259B" w:rsidRDefault="004E46F6" w:rsidP="00D30948">
      <w:pPr xmlns:w="http://schemas.openxmlformats.org/wordprocessingml/2006/main">
        <w:pStyle w:val="ListParagraph"/>
        <w:widowControl/>
        <w:numPr>
          <w:ilvl w:val="0"/>
          <w:numId w:val="21"/>
        </w:numPr>
        <w:spacing w:after="160" w:line="259" w:lineRule="auto"/>
        <w:jc w:val="left"/>
        <w:rPr>
          <w:rFonts w:ascii="Arial" w:hAnsi="Arial" w:cs="Arial"/>
          <w:b/>
          <w:bCs/>
          <w:szCs w:val="18"/>
          <w:highlight w:val="yellow"/>
        </w:rPr>
      </w:pPr>
      <w:r xmlns:w="http://schemas.openxmlformats.org/wordprocessingml/2006/main" w:rsidRPr="0029259B">
        <w:rPr>
          <w:rFonts w:ascii="Arial" w:hAnsi="Arial" w:cs="Arial"/>
          <w:b/>
          <w:bCs/>
          <w:szCs w:val="18"/>
          <w:highlight w:val="yellow"/>
        </w:rPr>
        <w:t xml:space="preserve">Đối với khối truyền dẫn RLIN3n:</w:t>
      </w:r>
    </w:p>
    <w:p w14:paraId="1AC06BD0" w14:textId="19C1FCFD" w:rsidR="007F2660" w:rsidRPr="0029259B" w:rsidRDefault="00F435D4" w:rsidP="00D30948">
      <w:pPr xmlns:w="http://schemas.openxmlformats.org/wordprocessingml/2006/main">
        <w:pStyle w:val="ListParagraph"/>
        <w:widowControl/>
        <w:numPr>
          <w:ilvl w:val="0"/>
          <w:numId w:val="23"/>
        </w:numPr>
        <w:spacing w:after="160" w:line="259" w:lineRule="auto"/>
        <w:jc w:val="left"/>
        <w:rPr>
          <w:rFonts w:ascii="Arial" w:hAnsi="Arial" w:cs="Arial"/>
          <w:szCs w:val="18"/>
          <w:highlight w:val="yellow"/>
        </w:rPr>
      </w:pPr>
      <w:r xmlns:w="http://schemas.openxmlformats.org/wordprocessingml/2006/main" w:rsidRPr="0029259B">
        <w:rPr>
          <w:rFonts w:ascii="Arial" w:hAnsi="Arial" w:cs="Arial"/>
          <w:szCs w:val="18"/>
          <w:highlight w:val="yellow"/>
        </w:rPr>
        <w:t xml:space="preserve">Khối này nhận kiểu dữ liệu kép từ Thuật toán người dùng và truyền 8 bit qua cổng RLIN3. Sau đó, nó vẫn nhận dữ liệu cho đến khi nhận được</w:t>
      </w:r>
      <w:r xmlns:w="http://schemas.openxmlformats.org/wordprocessingml/2006/main" w:rsidR="00B90B90" w:rsidRPr="0029259B">
        <w:rPr>
          <w:rFonts w:ascii="Arial" w:hAnsi="Arial" w:cs="Arial"/>
          <w:szCs w:val="18"/>
          <w:highlight w:val="yellow"/>
          <w:lang w:val="vi-VN"/>
        </w:rPr>
        <w:t xml:space="preserve"> </w:t>
      </w:r>
      <w:r xmlns:w="http://schemas.openxmlformats.org/wordprocessingml/2006/main" w:rsidRPr="0029259B">
        <w:rPr>
          <w:rFonts w:ascii="Arial" w:hAnsi="Arial" w:cs="Arial"/>
          <w:szCs w:val="18"/>
          <w:highlight w:val="yellow"/>
        </w:rPr>
        <w:t xml:space="preserve">đầy đủ dữ liệu 64 bit, sau đó nó chuyển dữ liệu sang MATLAB</w:t>
      </w:r>
      <w:r xmlns:w="http://schemas.openxmlformats.org/wordprocessingml/2006/main" w:rsidR="00D63461" w:rsidRPr="0029259B">
        <w:rPr>
          <w:rFonts w:ascii="Arial" w:hAnsi="Arial" w:cs="Arial"/>
          <w:szCs w:val="18"/>
          <w:highlight w:val="yellow"/>
          <w:lang w:val="vi-VN"/>
        </w:rPr>
        <w:t xml:space="preserve"> </w:t>
      </w:r>
      <w:r xmlns:w="http://schemas.openxmlformats.org/wordprocessingml/2006/main" w:rsidRPr="0029259B">
        <w:rPr>
          <w:rFonts w:ascii="Arial" w:hAnsi="Arial" w:cs="Arial"/>
          <w:szCs w:val="18"/>
          <w:highlight w:val="yellow"/>
        </w:rPr>
        <w:t xml:space="preserve">(giá trị gấp đôi).</w:t>
      </w:r>
    </w:p>
    <w:p w14:paraId="5F76245D" w14:textId="02D28AF5" w:rsidR="00D63461" w:rsidRPr="0029259B" w:rsidRDefault="004E46F6" w:rsidP="00D30948">
      <w:pPr xmlns:w="http://schemas.openxmlformats.org/wordprocessingml/2006/main">
        <w:pStyle w:val="ListParagraph"/>
        <w:widowControl/>
        <w:numPr>
          <w:ilvl w:val="0"/>
          <w:numId w:val="21"/>
        </w:numPr>
        <w:spacing w:after="160" w:line="259" w:lineRule="auto"/>
        <w:jc w:val="left"/>
        <w:rPr>
          <w:rFonts w:ascii="Arial" w:hAnsi="Arial" w:cs="Arial"/>
          <w:b/>
          <w:bCs/>
          <w:szCs w:val="18"/>
          <w:highlight w:val="yellow"/>
        </w:rPr>
      </w:pPr>
      <w:r xmlns:w="http://schemas.openxmlformats.org/wordprocessingml/2006/main" w:rsidRPr="0029259B">
        <w:rPr>
          <w:rFonts w:ascii="Arial" w:hAnsi="Arial" w:cs="Arial"/>
          <w:b/>
          <w:bCs/>
          <w:szCs w:val="18"/>
          <w:highlight w:val="yellow"/>
        </w:rPr>
        <w:t xml:space="preserve">Đối với khối Tiếp nhận RLIN3n:</w:t>
      </w:r>
    </w:p>
    <w:p w14:paraId="56FC25D6" w14:textId="01538D7A" w:rsidR="00D63461" w:rsidRPr="0029259B" w:rsidRDefault="00D63461" w:rsidP="00D30948">
      <w:pPr xmlns:w="http://schemas.openxmlformats.org/wordprocessingml/2006/main">
        <w:pStyle w:val="ListParagraph"/>
        <w:widowControl/>
        <w:numPr>
          <w:ilvl w:val="0"/>
          <w:numId w:val="23"/>
        </w:numPr>
        <w:spacing w:after="160" w:line="259" w:lineRule="auto"/>
        <w:jc w:val="left"/>
        <w:rPr>
          <w:rFonts w:ascii="Arial" w:hAnsi="Arial" w:cs="Arial"/>
          <w:szCs w:val="18"/>
          <w:highlight w:val="yellow"/>
        </w:rPr>
      </w:pPr>
      <w:r xmlns:w="http://schemas.openxmlformats.org/wordprocessingml/2006/main" w:rsidRPr="0029259B">
        <w:rPr>
          <w:rFonts w:ascii="Arial" w:hAnsi="Arial" w:cs="Arial"/>
          <w:szCs w:val="18"/>
          <w:highlight w:val="yellow"/>
          <w:lang w:val="vi-VN"/>
        </w:rPr>
        <w:t xml:space="preserve">Hàm này </w:t>
      </w:r>
      <w:r xmlns:w="http://schemas.openxmlformats.org/wordprocessingml/2006/main" w:rsidRPr="0029259B">
        <w:rPr>
          <w:rFonts w:ascii="Arial" w:hAnsi="Arial" w:cs="Arial"/>
          <w:szCs w:val="18"/>
          <w:highlight w:val="yellow"/>
        </w:rPr>
        <w:t xml:space="preserve">nhận dữ liệu kép từ MATLAB và truyền 8 bit qua cổng RLIN3. Sau đó nó vẫn nhận dữ liệu cho đến khi lấy full dữ liệu 64 bit thì nó chuyển dữ liệu sang User Algorithm (giá trị kép).</w:t>
      </w:r>
    </w:p>
    <w:p w14:paraId="1A61D441" w14:textId="6711300D" w:rsidR="00E17C90" w:rsidRPr="0029259B" w:rsidRDefault="00E17C90" w:rsidP="00D600DC">
      <w:pPr xmlns:w="http://schemas.openxmlformats.org/wordprocessingml/2006/main">
        <w:pStyle w:val="ListParagraph"/>
        <w:widowControl/>
        <w:spacing w:after="160" w:line="259" w:lineRule="auto"/>
        <w:jc w:val="left"/>
        <w:rPr>
          <w:rFonts w:ascii="Arial" w:hAnsi="Arial" w:cs="Arial"/>
          <w:szCs w:val="18"/>
        </w:rPr>
      </w:pPr>
      <w:r xmlns:w="http://schemas.openxmlformats.org/wordprocessingml/2006/main" w:rsidRPr="0029259B">
        <w:rPr>
          <w:rFonts w:ascii="Arial" w:hAnsi="Arial" w:cs="Arial"/>
          <w:noProof/>
        </w:rPr>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29259B">
        <w:rPr>
          <w:rFonts w:ascii="Arial" w:hAnsi="Arial" w:cs="Arial"/>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8AE7F78" wp14:editId="795CD450">
            <wp:extent cx="1695450" cy="838200"/>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54"/>
                    <a:stretch>
                      <a:fillRect/>
                    </a:stretch>
                  </pic:blipFill>
                  <pic:spPr>
                    <a:xfrm>
                      <a:off x="0" y="0"/>
                      <a:ext cx="1695450" cy="838200"/>
                    </a:xfrm>
                    <a:prstGeom prst="rect">
                      <a:avLst/>
                    </a:prstGeom>
                  </pic:spPr>
                </pic:pic>
              </a:graphicData>
            </a:graphic>
          </wp:inline>
        </w:drawing>
      </w:r>
      <w:r xmlns:w="http://schemas.openxmlformats.org/wordprocessingml/2006/main" w:rsidRPr="0029259B">
        <w:rPr>
          <w:rFonts w:ascii="Arial" w:hAnsi="Arial" w:cs="Arial"/>
          <w:szCs w:val="18"/>
        </w:rPr>
        <w:tab xmlns:w="http://schemas.openxmlformats.org/wordprocessingml/2006/main"/>
      </w:r>
      <w:r xmlns:w="http://schemas.openxmlformats.org/wordprocessingml/2006/main" w:rsidRPr="0029259B">
        <w:rPr>
          <w:rFonts w:ascii="Arial" w:hAnsi="Arial" w:cs="Arial"/>
          <w:szCs w:val="18"/>
        </w:rPr>
        <w:tab xmlns:w="http://schemas.openxmlformats.org/wordprocessingml/2006/main"/>
      </w:r>
      <w:r xmlns:w="http://schemas.openxmlformats.org/wordprocessingml/2006/main" w:rsidRPr="0029259B">
        <w:rPr>
          <w:rFonts w:ascii="Arial" w:hAnsi="Arial" w:cs="Arial"/>
          <w:szCs w:val="18"/>
        </w:rPr>
        <w:tab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29259B">
        <w:rPr>
          <w:rFonts w:ascii="Arial" w:hAnsi="Arial" w:cs="Arial"/>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462ED788" wp14:editId="0E0F4CE2">
            <wp:extent cx="1628775" cy="857250"/>
            <wp:effectExtent l="0" t="0" r="9525"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55"/>
                    <a:stretch>
                      <a:fillRect/>
                    </a:stretch>
                  </pic:blipFill>
                  <pic:spPr>
                    <a:xfrm>
                      <a:off x="0" y="0"/>
                      <a:ext cx="1628775" cy="857250"/>
                    </a:xfrm>
                    <a:prstGeom prst="rect">
                      <a:avLst/>
                    </a:prstGeom>
                  </pic:spPr>
                </pic:pic>
              </a:graphicData>
            </a:graphic>
          </wp:inline>
        </w:drawing>
      </w:r>
      <w:r xmlns:w="http://schemas.openxmlformats.org/wordprocessingml/2006/main" w:rsidR="00D600DC" w:rsidRPr="0029259B">
        <w:rPr>
          <w:rFonts w:ascii="Arial" w:hAnsi="Arial" w:cs="Arial"/>
          <w:szCs w:val="18"/>
        </w:rPr>
        <w:t xml:space="preserve"> </w:t>
      </w:r>
    </w:p>
    <w:p w14:paraId="421A60B8" w14:textId="0A200722" w:rsidR="007C5C65" w:rsidRPr="0029259B" w:rsidRDefault="007C5C65" w:rsidP="007C5C65">
      <w:pPr xmlns:w="http://schemas.openxmlformats.org/wordprocessingml/2006/main">
        <w:pStyle w:val="Caption"/>
        <w:jc w:val="center"/>
        <w:rPr>
          <w:rFonts w:ascii="Arial" w:hAnsi="Arial" w:cs="Arial"/>
          <w:b/>
          <w:bCs/>
          <w:color w:val="auto"/>
          <w:highlight w:val="yellow"/>
        </w:rPr>
      </w:pPr>
      <w:r xmlns:w="http://schemas.openxmlformats.org/wordprocessingml/2006/main" w:rsidRPr="0029259B">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13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Pr="0029259B">
        <w:rPr>
          <w:rFonts w:ascii="Arial" w:hAnsi="Arial" w:cs="Arial"/>
          <w:b/>
          <w:bCs/>
          <w:color w:val="auto"/>
          <w:highlight w:val="yellow"/>
        </w:rPr>
        <w:t xml:space="preserve">Khối chức năng S của RLIN3n</w:t>
      </w:r>
    </w:p>
    <w:p w14:paraId="0F711D59" w14:textId="62A7FFF9" w:rsidR="00D600DC" w:rsidRPr="0029259B" w:rsidRDefault="001601CF" w:rsidP="00D600DC">
      <w:pPr xmlns:w="http://schemas.openxmlformats.org/wordprocessingml/2006/main">
        <w:rPr>
          <w:rFonts w:ascii="Arial" w:hAnsi="Arial" w:cs="Arial"/>
        </w:rPr>
      </w:pPr>
      <w:r xmlns:w="http://schemas.openxmlformats.org/wordprocessingml/2006/main" w:rsidRPr="0029259B">
        <w:rPr>
          <w:rFonts w:ascii="Arial" w:hAnsi="Arial" w:cs="Arial"/>
          <w:highlight w:val="yellow"/>
        </w:rPr>
        <w:t xml:space="preserve">Các mô tả sau đây mô tả cách thức Giao diện người dùng của khối chức năng S RLIN3n được sử dụng để hỗ trợ người dùng lựa chọn và thay đổi các cổng RLIN3n dễ dàng hơn trong quá trình thiết lập mô hình. Giao diện Người dùng bao gồm hai loại tương ứng với hai khối chức năng S của RLIN3n (RLIN3n_Send và RLIN3n_Receive).</w:t>
      </w:r>
    </w:p>
    <w:p w14:paraId="6631577C" w14:textId="0DF6113B" w:rsidR="007C5C65" w:rsidRPr="0029259B" w:rsidRDefault="007C5C65" w:rsidP="00D600DC">
      <w:pPr>
        <w:rPr>
          <w:rFonts w:ascii="Arial" w:hAnsi="Arial" w:cs="Arial"/>
        </w:rPr>
      </w:pPr>
    </w:p>
    <w:p w14:paraId="33FFCE77" w14:textId="77777777" w:rsidR="007C5C65" w:rsidRPr="0029259B" w:rsidRDefault="007C5C65" w:rsidP="00D600DC">
      <w:pPr>
        <w:rPr>
          <w:rFonts w:ascii="Arial" w:hAnsi="Arial" w:cs="Arial"/>
        </w:rPr>
      </w:pPr>
    </w:p>
    <w:p w14:paraId="38DD5146" w14:textId="501778DD" w:rsidR="001601CF" w:rsidRPr="0029259B" w:rsidRDefault="007C5C65" w:rsidP="007C5C65">
      <w:pPr>
        <w:jc w:val="left"/>
        <w:rPr>
          <w:rFonts w:ascii="Arial" w:hAnsi="Arial" w:cs="Arial"/>
          <w:noProof/>
        </w:rPr>
      </w:pPr>
      <w:r w:rsidRPr="0029259B">
        <w:rPr>
          <w:rFonts w:ascii="Arial" w:hAnsi="Arial" w:cs="Arial"/>
          <w:noProof/>
        </w:rPr>
        <w:drawing>
          <wp:inline distT="0" distB="0" distL="0" distR="0" wp14:anchorId="74B6D119" wp14:editId="0DD06401">
            <wp:extent cx="2897580" cy="1455623"/>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80720" cy="1497389"/>
                    </a:xfrm>
                    <a:prstGeom prst="rect">
                      <a:avLst/>
                    </a:prstGeom>
                  </pic:spPr>
                </pic:pic>
              </a:graphicData>
            </a:graphic>
          </wp:inline>
        </w:drawing>
      </w:r>
      <w:r w:rsidRPr="0029259B">
        <w:rPr>
          <w:rFonts w:ascii="Arial" w:hAnsi="Arial" w:cs="Arial"/>
          <w:noProof/>
        </w:rPr>
        <w:tab/>
      </w:r>
      <w:r w:rsidRPr="0029259B">
        <w:rPr>
          <w:rFonts w:ascii="Arial" w:hAnsi="Arial" w:cs="Arial"/>
          <w:noProof/>
        </w:rPr>
        <w:tab/>
      </w:r>
      <w:r w:rsidRPr="0029259B">
        <w:rPr>
          <w:rFonts w:ascii="Arial" w:hAnsi="Arial" w:cs="Arial"/>
          <w:noProof/>
        </w:rPr>
        <w:drawing>
          <wp:inline distT="0" distB="0" distL="0" distR="0" wp14:anchorId="7B57A2AD" wp14:editId="490E992F">
            <wp:extent cx="2896417" cy="145504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972852" cy="1493438"/>
                    </a:xfrm>
                    <a:prstGeom prst="rect">
                      <a:avLst/>
                    </a:prstGeom>
                  </pic:spPr>
                </pic:pic>
              </a:graphicData>
            </a:graphic>
          </wp:inline>
        </w:drawing>
      </w:r>
    </w:p>
    <w:p w14:paraId="10E557F4" w14:textId="325F8A0C" w:rsidR="007C5C65" w:rsidRPr="0029259B" w:rsidRDefault="007C5C65" w:rsidP="00965109">
      <w:pPr>
        <w:rPr>
          <w:rFonts w:ascii="Arial" w:hAnsi="Arial" w:cs="Arial"/>
        </w:rPr>
      </w:pPr>
    </w:p>
    <w:p w14:paraId="5805D91A" w14:textId="1E1572FE" w:rsidR="005727BC" w:rsidRPr="0029259B" w:rsidRDefault="00697414" w:rsidP="000D46BE">
      <w:pPr xmlns:w="http://schemas.openxmlformats.org/wordprocessingml/2006/main">
        <w:pStyle w:val="Caption"/>
        <w:jc w:val="center"/>
        <w:rPr>
          <w:rFonts w:ascii="Arial" w:hAnsi="Arial" w:cs="Arial"/>
          <w:b/>
          <w:bCs/>
          <w:color w:val="auto"/>
          <w:highlight w:val="yellow"/>
        </w:rPr>
      </w:pPr>
      <w:r xmlns:w="http://schemas.openxmlformats.org/wordprocessingml/2006/main" w:rsidRPr="0029259B">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14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Pr="0029259B">
        <w:rPr>
          <w:rFonts w:ascii="Arial" w:hAnsi="Arial" w:cs="Arial"/>
          <w:b/>
          <w:bCs/>
          <w:color w:val="auto"/>
          <w:highlight w:val="yellow"/>
        </w:rPr>
        <w:t xml:space="preserve">Giao diện người dùng của khối chức năng S RLIN3n</w:t>
      </w:r>
    </w:p>
    <w:p w14:paraId="2DD5D735" w14:textId="4689FB64" w:rsidR="004E46F6" w:rsidRPr="0029259B" w:rsidRDefault="004E46F6" w:rsidP="004E46F6">
      <w:pPr xmlns:w="http://schemas.openxmlformats.org/wordprocessingml/2006/main">
        <w:rPr>
          <w:rFonts w:ascii="Arial" w:hAnsi="Arial" w:cs="Arial"/>
        </w:rPr>
      </w:pPr>
      <w:r xmlns:w="http://schemas.openxmlformats.org/wordprocessingml/2006/main" w:rsidRPr="0029259B">
        <w:rPr>
          <w:rFonts w:ascii="Arial" w:hAnsi="Arial" w:cs="Arial"/>
          <w:highlight w:val="yellow"/>
        </w:rPr>
        <w:t xml:space="preserve">Giao diện Người dùng của khối Chức năng S RLIN3 bao gồm các tham số “Đơn vị RLIN3” và “Chọn tốc độ truyền”.</w:t>
      </w:r>
    </w:p>
    <w:p w14:paraId="72CFED77" w14:textId="77777777" w:rsidR="004E46F6" w:rsidRPr="0029259B" w:rsidRDefault="004E46F6" w:rsidP="005577DF">
      <w:pPr>
        <w:rPr>
          <w:rFonts w:ascii="Arial" w:hAnsi="Arial" w:cs="Arial"/>
          <w:highlight w:val="yellow"/>
        </w:rPr>
      </w:pPr>
    </w:p>
    <w:p w14:paraId="07760DD0" w14:textId="3D369A72" w:rsidR="005577DF" w:rsidRPr="0029259B" w:rsidRDefault="005577DF" w:rsidP="005577DF">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Mục đích của các tham số này là chỉ định tên cổng mục tiêu của khối Chức năng S RLIN3n. Khi xây dựng mô hình, các thông số này sẽ được sinh ra cùng lúc với dữ liệu đầu vào.</w:t>
      </w:r>
    </w:p>
    <w:p w14:paraId="1C04AC1D" w14:textId="7A4B9139" w:rsidR="001C3015" w:rsidRPr="0029259B" w:rsidRDefault="001C3015" w:rsidP="005577DF">
      <w:pPr>
        <w:rPr>
          <w:rFonts w:ascii="Arial" w:hAnsi="Arial" w:cs="Arial"/>
          <w:highlight w:val="yellow"/>
        </w:rPr>
      </w:pPr>
    </w:p>
    <w:p w14:paraId="400F3CDB" w14:textId="71E810B9" w:rsidR="001C3015" w:rsidRPr="0029259B" w:rsidRDefault="001C3015" w:rsidP="005577DF">
      <w:pPr xmlns:w="http://schemas.openxmlformats.org/wordprocessingml/2006/main">
        <w:rPr>
          <w:rFonts w:ascii="Arial" w:hAnsi="Arial" w:cs="Arial"/>
        </w:rPr>
      </w:pPr>
      <w:r xmlns:w="http://schemas.openxmlformats.org/wordprocessingml/2006/main" w:rsidRPr="0029259B">
        <w:rPr>
          <w:rFonts w:ascii="Arial" w:hAnsi="Arial" w:cs="Arial"/>
          <w:highlight w:val="yellow"/>
        </w:rPr>
        <w:t xml:space="preserve">Sau khi thay đổi đơn vị của RLIN3n, tên hiển thị của khối chức năng S sẽ tự động thay đổi dựa trên đơn vị RLIN3n đang chọn.</w:t>
      </w:r>
    </w:p>
    <w:p w14:paraId="6ED681EA" w14:textId="568A1659" w:rsidR="001C3015" w:rsidRPr="0029259B" w:rsidRDefault="009651C0" w:rsidP="005577DF">
      <w:pPr>
        <w:rPr>
          <w:rFonts w:ascii="Arial" w:hAnsi="Arial" w:cs="Arial"/>
        </w:rPr>
      </w:pPr>
      <w:r w:rsidRPr="0029259B">
        <w:rPr>
          <w:rFonts w:ascii="Arial" w:hAnsi="Arial" w:cs="Arial"/>
          <w:noProof/>
        </w:rPr>
        <w:drawing>
          <wp:inline distT="0" distB="0" distL="0" distR="0" wp14:anchorId="0A883DAF" wp14:editId="6B46AA83">
            <wp:extent cx="6858000" cy="1827530"/>
            <wp:effectExtent l="0" t="0" r="0" b="127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1827530"/>
                    </a:xfrm>
                    <a:prstGeom prst="rect">
                      <a:avLst/>
                    </a:prstGeom>
                  </pic:spPr>
                </pic:pic>
              </a:graphicData>
            </a:graphic>
          </wp:inline>
        </w:drawing>
      </w:r>
    </w:p>
    <w:p w14:paraId="40248C8E" w14:textId="5530F927" w:rsidR="007C5C65" w:rsidRPr="0029259B" w:rsidRDefault="007C5C65" w:rsidP="007C5C65">
      <w:pPr>
        <w:rPr>
          <w:rFonts w:ascii="Arial" w:hAnsi="Arial" w:cs="Arial"/>
        </w:rPr>
      </w:pPr>
    </w:p>
    <w:p w14:paraId="15A83672" w14:textId="38F5380D" w:rsidR="009651C0" w:rsidRPr="0029259B" w:rsidRDefault="00697414" w:rsidP="009651C0">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15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Pr="0029259B">
        <w:rPr>
          <w:rFonts w:ascii="Arial" w:hAnsi="Arial" w:cs="Arial"/>
          <w:b/>
          <w:bCs/>
          <w:color w:val="auto"/>
          <w:highlight w:val="yellow"/>
        </w:rPr>
        <w:t xml:space="preserve">Kết quả thay đổi của khối S-Function RLIN3n</w:t>
      </w:r>
    </w:p>
    <w:p w14:paraId="56A691B3" w14:textId="09EDB0FB" w:rsidR="00E93DDC" w:rsidRDefault="00E93DDC">
      <w:pPr xmlns:w="http://schemas.openxmlformats.org/wordprocessingml/2006/main">
        <w:pStyle w:val="Heading3"/>
      </w:pPr>
      <w:bookmarkStart xmlns:w="http://schemas.openxmlformats.org/wordprocessingml/2006/main" w:id="632" w:name="_Toc122608916"/>
      <w:r xmlns:w="http://schemas.openxmlformats.org/wordprocessingml/2006/main" w:rsidRPr="00DF03F6">
        <w:rPr>
          <w:highlight w:val="yellow"/>
        </w:rPr>
        <w:lastRenderedPageBreak xmlns:w="http://schemas.openxmlformats.org/wordprocessingml/2006/main"/>
      </w:r>
      <w:r xmlns:w="http://schemas.openxmlformats.org/wordprocessingml/2006/main" w:rsidRPr="00DF03F6">
        <w:rPr>
          <w:highlight w:val="yellow"/>
        </w:rPr>
        <w:t xml:space="preserve">3.2.5 Thiết </w:t>
      </w:r>
      <w:bookmarkStart xmlns:w="http://schemas.openxmlformats.org/wordprocessingml/2006/main" w:id="633" w:name="V10000_New_Req_03_004"/>
      <w:commentRangeStart xmlns:w="http://schemas.openxmlformats.org/wordprocessingml/2006/main" w:id="634"/>
      <w:r xmlns:w="http://schemas.openxmlformats.org/wordprocessingml/2006/main" w:rsidRPr="00DF03F6">
        <w:rPr>
          <w:highlight w:val="yellow"/>
        </w:rPr>
        <w:t xml:space="preserve">bị ngoại vi </w:t>
      </w:r>
      <w:commentRangeEnd xmlns:w="http://schemas.openxmlformats.org/wordprocessingml/2006/main" w:id="634"/>
      <w:r xmlns:w="http://schemas.openxmlformats.org/wordprocessingml/2006/main" w:rsidR="002C3AE2">
        <w:rPr>
          <w:rStyle w:val="CommentReference"/>
          <w:rFonts w:asciiTheme="majorHAnsi" w:eastAsia="MS Gothic" w:hAnsiTheme="majorHAnsi"/>
          <w:b w:val="0"/>
          <w:szCs w:val="20"/>
        </w:rPr>
        <w:commentReference xmlns:w="http://schemas.openxmlformats.org/wordprocessingml/2006/main" w:id="634"/>
      </w:r>
      <w:bookmarkEnd xmlns:w="http://schemas.openxmlformats.org/wordprocessingml/2006/main" w:id="632"/>
      <w:r xmlns:w="http://schemas.openxmlformats.org/wordprocessingml/2006/main" w:rsidRPr="00DF03F6">
        <w:rPr>
          <w:highlight w:val="yellow"/>
        </w:rPr>
        <w:t xml:space="preserve">TAUD</w:t>
      </w:r>
      <w:bookmarkEnd xmlns:w="http://schemas.openxmlformats.org/wordprocessingml/2006/main" w:id="633"/>
    </w:p>
    <w:p w14:paraId="0CD97825" w14:textId="77777777" w:rsidR="00FB4B4A" w:rsidRDefault="00FB4B4A" w:rsidP="00FB4B4A">
      <w:pPr xmlns:w="http://schemas.openxmlformats.org/wordprocessingml/2006/main">
        <w:spacing w:before="240"/>
        <w:rPr>
          <w:rFonts w:ascii="Arial" w:hAnsi="Arial" w:cs="Arial"/>
          <w:highlight w:val="yellow"/>
        </w:rPr>
      </w:pPr>
      <w:bookmarkStart xmlns:w="http://schemas.openxmlformats.org/wordprocessingml/2006/main" w:id="635" w:name="_Hlk113713046"/>
      <w:r xmlns:w="http://schemas.openxmlformats.org/wordprocessingml/2006/main">
        <w:rPr>
          <w:rFonts w:ascii="Arial" w:hAnsi="Arial" w:cs="Arial"/>
          <w:highlight w:val="yellow"/>
          <w:lang w:val="vi-VN"/>
        </w:rPr>
        <w:t xml:space="preserve">Các mô tả sau đây mô </w:t>
      </w:r>
      <w:r xmlns:w="http://schemas.openxmlformats.org/wordprocessingml/2006/main">
        <w:rPr>
          <w:rFonts w:ascii="Arial" w:hAnsi="Arial" w:cs="Arial"/>
          <w:highlight w:val="yellow"/>
        </w:rPr>
        <w:t xml:space="preserve">tả về các tính năng chính của thiết bị ngoại vi TAUD.</w:t>
      </w:r>
    </w:p>
    <w:p w14:paraId="0DE2DB0B" w14:textId="76C3C8F9" w:rsidR="00FB4B4A" w:rsidRDefault="00FB4B4A" w:rsidP="00D30948">
      <w:pPr xmlns:w="http://schemas.openxmlformats.org/wordprocessingml/2006/main">
        <w:pStyle w:val="ListParagraph"/>
        <w:numPr>
          <w:ilvl w:val="0"/>
          <w:numId w:val="39"/>
        </w:numPr>
        <w:ind w:left="709" w:hanging="283"/>
        <w:rPr>
          <w:rFonts w:ascii="Arial" w:hAnsi="Arial" w:cs="Arial"/>
          <w:color w:val="000000" w:themeColor="text1"/>
          <w:highlight w:val="yellow"/>
        </w:rPr>
      </w:pPr>
      <w:r xmlns:w="http://schemas.openxmlformats.org/wordprocessingml/2006/main">
        <w:rPr>
          <w:rFonts w:ascii="Arial" w:hAnsi="Arial" w:cs="Arial"/>
          <w:color w:val="000000" w:themeColor="text1"/>
          <w:highlight w:val="yellow"/>
        </w:rPr>
        <w:t xml:space="preserve">Khối này nhận ba đầu vào Bắt đầu/Dừng (boolean), chu kỳ xung (gấp đôi), giá trị nhiệm vụ (mảng giá trị kép) từ thuật toán Người dùng để điều khiển đầu ra của tín hiệu PWM.</w:t>
      </w:r>
    </w:p>
    <w:p w14:paraId="52F9DFEE" w14:textId="77777777" w:rsidR="00FB4B4A" w:rsidRDefault="00FB4B4A" w:rsidP="00D30948">
      <w:pPr xmlns:w="http://schemas.openxmlformats.org/wordprocessingml/2006/main">
        <w:pStyle w:val="ListParagraph"/>
        <w:numPr>
          <w:ilvl w:val="0"/>
          <w:numId w:val="39"/>
        </w:numPr>
        <w:ind w:left="709" w:hanging="283"/>
        <w:rPr>
          <w:rFonts w:ascii="Arial" w:hAnsi="Arial" w:cs="Arial"/>
          <w:color w:val="000000" w:themeColor="text1"/>
          <w:highlight w:val="yellow"/>
        </w:rPr>
      </w:pPr>
      <w:r xmlns:w="http://schemas.openxmlformats.org/wordprocessingml/2006/main">
        <w:rPr>
          <w:rFonts w:ascii="Arial" w:hAnsi="Arial" w:cs="Arial"/>
          <w:color w:val="000000" w:themeColor="text1"/>
          <w:highlight w:val="yellow"/>
        </w:rPr>
        <w:t xml:space="preserve">Đầu ra của khối này là một mảng tín hiệu dữ liệu (kênh chính và kênh phụ). Các kênh phụ do Người dùng chọn trong SC.</w:t>
      </w:r>
    </w:p>
    <w:p w14:paraId="57108A5F" w14:textId="77777777" w:rsidR="00FB4B4A" w:rsidRDefault="00FB4B4A" w:rsidP="00D30948">
      <w:pPr xmlns:w="http://schemas.openxmlformats.org/wordprocessingml/2006/main">
        <w:pStyle w:val="ListParagraph"/>
        <w:numPr>
          <w:ilvl w:val="0"/>
          <w:numId w:val="39"/>
        </w:numPr>
        <w:ind w:hanging="294"/>
        <w:rPr>
          <w:highlight w:val="yellow"/>
        </w:rPr>
      </w:pPr>
      <w:r xmlns:w="http://schemas.openxmlformats.org/wordprocessingml/2006/main">
        <w:rPr>
          <w:rFonts w:ascii="Arial" w:hAnsi="Arial" w:cs="Arial"/>
          <w:highlight w:val="yellow"/>
        </w:rPr>
        <w:t xml:space="preserve">Đầu ra PWM: tạo tín hiệu dữ liệu PWM sau đó gửi dữ liệu đến MATLAB (boolean).</w:t>
      </w:r>
    </w:p>
    <w:p w14:paraId="30994158" w14:textId="6D8D7937" w:rsidR="00FB4B4A" w:rsidRDefault="00FB4B4A" w:rsidP="00D30948">
      <w:pPr xmlns:w="http://schemas.openxmlformats.org/wordprocessingml/2006/main">
        <w:pStyle w:val="ListParagraph"/>
        <w:numPr>
          <w:ilvl w:val="0"/>
          <w:numId w:val="39"/>
        </w:numPr>
        <w:ind w:left="709" w:hanging="283"/>
        <w:rPr>
          <w:rFonts w:ascii="Arial" w:hAnsi="Arial" w:cs="Arial"/>
          <w:b/>
          <w:bCs/>
          <w:color w:val="000000" w:themeColor="text1"/>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74624" behindDoc="0" locked="0" layoutInCell="1" allowOverlap="1" wp14:anchorId="04D8D4BE" wp14:editId="07A8B0A6">
            <wp:simplePos x="0" y="0"/>
            <wp:positionH relativeFrom="margin">
              <wp:posOffset>2527300</wp:posOffset>
            </wp:positionH>
            <wp:positionV relativeFrom="paragraph">
              <wp:posOffset>267970</wp:posOffset>
            </wp:positionV>
            <wp:extent cx="1610995" cy="810895"/>
            <wp:effectExtent l="0" t="0" r="8255" b="8255"/>
            <wp:wrapTopAndBottom/>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0995" cy="810895"/>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ascii="Arial" w:hAnsi="Arial" w:cs="Arial"/>
          <w:highlight w:val="yellow"/>
        </w:rPr>
        <w:t xml:space="preserve">Đầu ra Tam giác PWM: tạo tín hiệu dữ liệu Tam giác PWM sau đó gửi dữ liệu tới MATLAB (boolean) </w:t>
      </w:r>
      <w:r xmlns:w="http://schemas.openxmlformats.org/wordprocessingml/2006/main">
        <w:rPr>
          <w:rFonts w:ascii="Arial" w:hAnsi="Arial" w:cs="Arial"/>
        </w:rPr>
        <w:t xml:space="preserve">.</w:t>
      </w:r>
    </w:p>
    <w:p w14:paraId="026C96DA" w14:textId="77777777" w:rsidR="00FB4B4A" w:rsidRDefault="00FB4B4A" w:rsidP="00FB4B4A">
      <w:pPr>
        <w:rPr>
          <w:rFonts w:ascii="Arial" w:hAnsi="Arial" w:cs="Arial"/>
          <w:b/>
          <w:bCs/>
          <w:color w:val="000000" w:themeColor="text1"/>
        </w:rPr>
      </w:pPr>
    </w:p>
    <w:p w14:paraId="1AE3E06C" w14:textId="347D8DD2" w:rsidR="00FB4B4A" w:rsidRDefault="00FB4B4A" w:rsidP="00FB4B4A">
      <w:pPr xmlns:w="http://schemas.openxmlformats.org/wordprocessingml/2006/main">
        <w:pStyle w:val="ListParagraph"/>
        <w:ind w:left="2880" w:firstLine="720"/>
        <w:rPr>
          <w:rFonts w:ascii="Arial" w:hAnsi="Arial" w:cs="Arial"/>
          <w:b/>
          <w:bCs/>
          <w:color w:val="000000" w:themeColor="text1"/>
        </w:rPr>
      </w:pPr>
      <w:r xmlns:w="http://schemas.openxmlformats.org/wordprocessingml/2006/main">
        <w:rPr>
          <w:rFonts w:ascii="Arial" w:hAnsi="Arial" w:cs="Arial"/>
          <w:highlight w:val="yellow"/>
        </w:rPr>
        <w:t xml:space="preserve"> </w:t>
      </w:r>
      <w:r xmlns:w="http://schemas.openxmlformats.org/wordprocessingml/2006/main">
        <w:rPr>
          <w:rFonts w:ascii="Arial" w:hAnsi="Arial" w:cs="Arial"/>
          <w:b/>
          <w:bCs/>
          <w:color w:val="000000" w:themeColor="text1"/>
          <w:highlight w:val="yellow"/>
        </w:rPr>
        <w:t xml:space="preserve">Hình </w:t>
      </w:r>
      <w:r xmlns:w="http://schemas.openxmlformats.org/wordprocessingml/2006/main" w:rsidR="00341B7D">
        <w:rPr>
          <w:rFonts w:ascii="Arial" w:hAnsi="Arial" w:cs="Arial"/>
          <w:b/>
          <w:bCs/>
          <w:color w:val="000000" w:themeColor="text1"/>
          <w:highlight w:val="yellow"/>
        </w:rPr>
        <w:fldChar xmlns:w="http://schemas.openxmlformats.org/wordprocessingml/2006/main" w:fldCharType="begin"/>
      </w:r>
      <w:r xmlns:w="http://schemas.openxmlformats.org/wordprocessingml/2006/main" w:rsidR="00341B7D">
        <w:rPr>
          <w:rFonts w:ascii="Arial" w:hAnsi="Arial" w:cs="Arial"/>
          <w:b/>
          <w:bCs/>
          <w:color w:val="000000" w:themeColor="text1"/>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000000" w:themeColor="text1"/>
          <w:highlight w:val="yellow"/>
        </w:rPr>
        <w:fldChar xmlns:w="http://schemas.openxmlformats.org/wordprocessingml/2006/main" w:fldCharType="separate"/>
      </w:r>
      <w:r xmlns:w="http://schemas.openxmlformats.org/wordprocessingml/2006/main" w:rsidR="00341B7D">
        <w:rPr>
          <w:rFonts w:ascii="Arial" w:hAnsi="Arial" w:cs="Arial"/>
          <w:b/>
          <w:bCs/>
          <w:noProof/>
          <w:color w:val="000000" w:themeColor="text1"/>
          <w:highlight w:val="yellow"/>
        </w:rPr>
        <w:t xml:space="preserve">3 </w:t>
      </w:r>
      <w:r xmlns:w="http://schemas.openxmlformats.org/wordprocessingml/2006/main" w:rsidR="00341B7D">
        <w:rPr>
          <w:rFonts w:ascii="Arial" w:hAnsi="Arial" w:cs="Arial"/>
          <w:b/>
          <w:bCs/>
          <w:color w:val="000000" w:themeColor="text1"/>
          <w:highlight w:val="yellow"/>
        </w:rPr>
        <w:fldChar xmlns:w="http://schemas.openxmlformats.org/wordprocessingml/2006/main" w:fldCharType="end"/>
      </w:r>
      <w:r xmlns:w="http://schemas.openxmlformats.org/wordprocessingml/2006/main" w:rsidR="00341B7D">
        <w:rPr>
          <w:rFonts w:ascii="Arial" w:hAnsi="Arial" w:cs="Arial"/>
          <w:b/>
          <w:bCs/>
          <w:color w:val="000000" w:themeColor="text1"/>
          <w:highlight w:val="yellow"/>
        </w:rPr>
        <w:noBreakHyphen xmlns:w="http://schemas.openxmlformats.org/wordprocessingml/2006/main"/>
      </w:r>
      <w:r xmlns:w="http://schemas.openxmlformats.org/wordprocessingml/2006/main" w:rsidR="00341B7D">
        <w:rPr>
          <w:rFonts w:ascii="Arial" w:hAnsi="Arial" w:cs="Arial"/>
          <w:b/>
          <w:bCs/>
          <w:color w:val="000000" w:themeColor="text1"/>
          <w:highlight w:val="yellow"/>
        </w:rPr>
        <w:fldChar xmlns:w="http://schemas.openxmlformats.org/wordprocessingml/2006/main" w:fldCharType="begin"/>
      </w:r>
      <w:r xmlns:w="http://schemas.openxmlformats.org/wordprocessingml/2006/main" w:rsidR="00341B7D">
        <w:rPr>
          <w:rFonts w:ascii="Arial" w:hAnsi="Arial" w:cs="Arial"/>
          <w:b/>
          <w:bCs/>
          <w:color w:val="000000" w:themeColor="text1"/>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000000" w:themeColor="text1"/>
          <w:highlight w:val="yellow"/>
        </w:rPr>
        <w:fldChar xmlns:w="http://schemas.openxmlformats.org/wordprocessingml/2006/main" w:fldCharType="separate"/>
      </w:r>
      <w:r xmlns:w="http://schemas.openxmlformats.org/wordprocessingml/2006/main" w:rsidR="00341B7D">
        <w:rPr>
          <w:rFonts w:ascii="Arial" w:hAnsi="Arial" w:cs="Arial"/>
          <w:b/>
          <w:bCs/>
          <w:noProof/>
          <w:color w:val="000000" w:themeColor="text1"/>
          <w:highlight w:val="yellow"/>
        </w:rPr>
        <w:t xml:space="preserve">16 </w:t>
      </w:r>
      <w:r xmlns:w="http://schemas.openxmlformats.org/wordprocessingml/2006/main" w:rsidR="00341B7D">
        <w:rPr>
          <w:rFonts w:ascii="Arial" w:hAnsi="Arial" w:cs="Arial"/>
          <w:b/>
          <w:bCs/>
          <w:color w:val="000000" w:themeColor="text1"/>
          <w:highlight w:val="yellow"/>
        </w:rPr>
        <w:fldChar xmlns:w="http://schemas.openxmlformats.org/wordprocessingml/2006/main" w:fldCharType="end"/>
      </w:r>
      <w:r xmlns:w="http://schemas.openxmlformats.org/wordprocessingml/2006/main">
        <w:rPr>
          <w:rFonts w:ascii="Arial" w:hAnsi="Arial" w:cs="Arial"/>
          <w:b/>
          <w:bCs/>
          <w:color w:val="000000" w:themeColor="text1"/>
          <w:highlight w:val="yellow"/>
        </w:rPr>
        <w:t xml:space="preserve">Khối chức năng S của TAUD</w:t>
      </w:r>
    </w:p>
    <w:p w14:paraId="33253DB2" w14:textId="77777777" w:rsidR="00FB4B4A" w:rsidRDefault="00FB4B4A" w:rsidP="00FB4B4A">
      <w:pPr>
        <w:pStyle w:val="ListParagraph"/>
        <w:ind w:left="2880" w:firstLine="720"/>
        <w:rPr>
          <w:rFonts w:ascii="Arial" w:hAnsi="Arial" w:cs="Arial"/>
          <w:b/>
          <w:bCs/>
          <w:color w:val="000000" w:themeColor="text1"/>
        </w:rPr>
      </w:pPr>
    </w:p>
    <w:p w14:paraId="36BC9175" w14:textId="3C345887" w:rsidR="00FB4B4A" w:rsidRDefault="00FB4B4A" w:rsidP="00FB4B4A">
      <w:pPr xmlns:w="http://schemas.openxmlformats.org/wordprocessingml/2006/main">
        <w:pStyle w:val="ListParagraph"/>
        <w:ind w:left="0"/>
        <w:rPr>
          <w:rFonts w:ascii="Arial" w:hAnsi="Arial" w:cs="Arial"/>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75648" behindDoc="0" locked="0" layoutInCell="1" allowOverlap="1" wp14:anchorId="0D663DB1" wp14:editId="1441D27A">
            <wp:simplePos x="0" y="0"/>
            <wp:positionH relativeFrom="page">
              <wp:align>center</wp:align>
            </wp:positionH>
            <wp:positionV relativeFrom="paragraph">
              <wp:posOffset>356235</wp:posOffset>
            </wp:positionV>
            <wp:extent cx="3017520" cy="2053590"/>
            <wp:effectExtent l="0" t="0" r="0" b="3810"/>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7520" cy="2053590"/>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ascii="Arial" w:hAnsi="Arial" w:cs="Arial"/>
          <w:highlight w:val="yellow"/>
        </w:rPr>
        <w:t xml:space="preserve">Các mô tả sau mô tả cách sử dụng Giao diện người dùng của khối chức năng TAUD S để hỗ trợ người dùng lựa chọn và thay đổi cổng TAUD dễ dàng hơn trong quá trình cài đặt mô hình.</w:t>
      </w:r>
    </w:p>
    <w:p w14:paraId="7B250D64" w14:textId="77777777" w:rsidR="00FB4B4A" w:rsidRDefault="00FB4B4A" w:rsidP="00FB4B4A">
      <w:pPr>
        <w:pStyle w:val="ListParagraph"/>
        <w:ind w:left="0"/>
        <w:rPr>
          <w:rFonts w:ascii="Arial" w:hAnsi="Arial" w:cs="Arial"/>
        </w:rPr>
      </w:pPr>
    </w:p>
    <w:p w14:paraId="577FB801" w14:textId="17D5C19B" w:rsidR="00FB4B4A" w:rsidRDefault="00FB4B4A" w:rsidP="00FB4B4A">
      <w:pPr xmlns:w="http://schemas.openxmlformats.org/wordprocessingml/2006/main">
        <w:pStyle w:val="Caption"/>
        <w:jc w:val="center"/>
        <w:rPr>
          <w:rFonts w:ascii="Arial" w:hAnsi="Arial" w:cs="Arial"/>
          <w:b/>
          <w:bCs/>
          <w:color w:val="auto"/>
        </w:rPr>
      </w:pPr>
      <w:r xmlns:w="http://schemas.openxmlformats.org/wordprocessingml/2006/main">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17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Pr>
          <w:rFonts w:ascii="Arial" w:hAnsi="Arial" w:cs="Arial"/>
          <w:b/>
          <w:bCs/>
          <w:color w:val="auto"/>
          <w:highlight w:val="yellow"/>
        </w:rPr>
        <w:t xml:space="preserve">Giao diện người dùng của khối chức năng S TAUD</w:t>
      </w:r>
    </w:p>
    <w:p w14:paraId="59C2CFCF" w14:textId="77777777" w:rsidR="00FB4B4A" w:rsidRDefault="00FB4B4A" w:rsidP="00FB4B4A">
      <w:pPr xmlns:w="http://schemas.openxmlformats.org/wordprocessingml/2006/main">
        <w:rPr>
          <w:rFonts w:ascii="Arial" w:hAnsi="Arial" w:cs="Arial"/>
        </w:rPr>
      </w:pPr>
      <w:r xmlns:w="http://schemas.openxmlformats.org/wordprocessingml/2006/main">
        <w:rPr>
          <w:rFonts w:ascii="Arial" w:hAnsi="Arial" w:cs="Arial"/>
          <w:highlight w:val="yellow"/>
        </w:rPr>
        <w:t xml:space="preserve">Giao diện người dùng của khối Chức năng S TAUD bao gồm các tham số “Đơn vị TAUD”, “Chế độ”, “Kênh chính”.</w:t>
      </w:r>
    </w:p>
    <w:p w14:paraId="21AB230D" w14:textId="77777777" w:rsidR="00FB4B4A" w:rsidRDefault="00FB4B4A" w:rsidP="00FB4B4A">
      <w:pPr>
        <w:rPr>
          <w:rFonts w:ascii="Arial" w:hAnsi="Arial" w:cs="Arial"/>
        </w:rPr>
      </w:pPr>
    </w:p>
    <w:p w14:paraId="3D6C5DF3" w14:textId="77777777" w:rsidR="00FB4B4A" w:rsidRDefault="00FB4B4A" w:rsidP="00FB4B4A">
      <w:pPr xmlns:w="http://schemas.openxmlformats.org/wordprocessingml/2006/main">
        <w:rPr>
          <w:rFonts w:ascii="Arial" w:hAnsi="Arial" w:cs="Arial"/>
        </w:rPr>
      </w:pPr>
      <w:r xmlns:w="http://schemas.openxmlformats.org/wordprocessingml/2006/main">
        <w:rPr>
          <w:rFonts w:ascii="Arial" w:hAnsi="Arial" w:cs="Arial"/>
          <w:highlight w:val="yellow"/>
        </w:rPr>
        <w:t xml:space="preserve">Mục đích của các tham số này là chỉ định tên cổng đích của khối Chức năng S TAUD. Khi xây dựng mô hình, các tham số này sẽ sinh ra cùng lúc với dữ liệu đầu vào </w:t>
      </w:r>
      <w:r xmlns:w="http://schemas.openxmlformats.org/wordprocessingml/2006/main">
        <w:rPr>
          <w:rFonts w:ascii="Arial" w:hAnsi="Arial" w:cs="Arial"/>
        </w:rPr>
        <w:t xml:space="preserve">.</w:t>
      </w:r>
    </w:p>
    <w:p w14:paraId="015CFDE9" w14:textId="77777777" w:rsidR="00FB4B4A" w:rsidRDefault="00FB4B4A" w:rsidP="00FB4B4A">
      <w:pPr>
        <w:rPr>
          <w:rFonts w:ascii="Arial" w:hAnsi="Arial" w:cs="Arial"/>
        </w:rPr>
      </w:pPr>
      <w:r>
        <w:rPr>
          <w:rFonts w:ascii="Arial" w:hAnsi="Arial" w:cs="Arial"/>
        </w:rPr>
        <w:br w:type="page"/>
      </w:r>
    </w:p>
    <w:p w14:paraId="678583D2" w14:textId="1A55AEB9" w:rsidR="00FB4B4A" w:rsidRDefault="00FB4B4A" w:rsidP="00FB4B4A">
      <w:pPr xmlns:w="http://schemas.openxmlformats.org/wordprocessingml/2006/main">
        <w:rPr>
          <w:rFonts w:ascii="Arial" w:hAnsi="Arial" w:cs="Arial"/>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76672" behindDoc="0" locked="0" layoutInCell="1" allowOverlap="1" wp14:anchorId="2659596A" wp14:editId="601ED81D">
            <wp:simplePos x="0" y="0"/>
            <wp:positionH relativeFrom="margin">
              <wp:posOffset>538480</wp:posOffset>
            </wp:positionH>
            <wp:positionV relativeFrom="paragraph">
              <wp:posOffset>406400</wp:posOffset>
            </wp:positionV>
            <wp:extent cx="6673850" cy="1917065"/>
            <wp:effectExtent l="0" t="0" r="0" b="6985"/>
            <wp:wrapTopAndBottom/>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73850" cy="1917065"/>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Pr>
          <w:rFonts w:ascii="Arial" w:hAnsi="Arial" w:cs="Arial"/>
          <w:highlight w:val="yellow"/>
        </w:rPr>
        <w:t xml:space="preserve">Sau khi thay đổi kênh chính của TAUD, tên hiển thị của khối chức năng S sẽ tự động thay đổi dựa trên kênh chính TAUD đang chọn.</w:t>
      </w:r>
      <w:r xmlns:w="http://schemas.openxmlformats.org/wordprocessingml/2006/main">
        <w:rPr>
          <w:rFonts w:ascii="Arial" w:hAnsi="Arial" w:cs="Arial"/>
        </w:rPr>
        <w:t xml:space="preserve">  </w:t>
      </w:r>
    </w:p>
    <w:p w14:paraId="081F07A1" w14:textId="77777777" w:rsidR="00FB4B4A" w:rsidRDefault="00FB4B4A" w:rsidP="00FB4B4A">
      <w:pPr>
        <w:rPr>
          <w:rFonts w:ascii="Arial" w:hAnsi="Arial" w:cs="Arial"/>
        </w:rPr>
      </w:pPr>
    </w:p>
    <w:p w14:paraId="29745F7D" w14:textId="77777777" w:rsidR="00FB4B4A" w:rsidRDefault="00FB4B4A" w:rsidP="00FB4B4A">
      <w:pPr>
        <w:pStyle w:val="ListParagraph"/>
        <w:ind w:left="0"/>
        <w:rPr>
          <w:rFonts w:ascii="Arial" w:hAnsi="Arial" w:cs="Arial"/>
        </w:rPr>
      </w:pPr>
    </w:p>
    <w:p w14:paraId="70801A7F" w14:textId="65D0E441" w:rsidR="00FB4B4A" w:rsidRDefault="00FB4B4A" w:rsidP="00FB4B4A">
      <w:pPr xmlns:w="http://schemas.openxmlformats.org/wordprocessingml/2006/main">
        <w:pStyle w:val="Caption"/>
        <w:jc w:val="center"/>
        <w:rPr>
          <w:rFonts w:ascii="Arial" w:hAnsi="Arial" w:cs="Arial"/>
          <w:b/>
          <w:bCs/>
          <w:color w:val="auto"/>
          <w:highlight w:val="yellow"/>
        </w:rPr>
      </w:pPr>
      <w:r xmlns:w="http://schemas.openxmlformats.org/wordprocessingml/2006/main">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18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Pr>
          <w:rFonts w:ascii="Arial" w:hAnsi="Arial" w:cs="Arial"/>
          <w:b/>
          <w:bCs/>
          <w:color w:val="auto"/>
          <w:highlight w:val="yellow"/>
        </w:rPr>
        <w:t xml:space="preserve">Thay đổi tên cổng của khối chức năng TAUD S</w:t>
      </w:r>
    </w:p>
    <w:p w14:paraId="7D855D0A" w14:textId="4F77EA52" w:rsidR="00FB4B4A" w:rsidRPr="00EB285C" w:rsidRDefault="00FB4B4A" w:rsidP="00D30948">
      <w:pPr xmlns:w="http://schemas.openxmlformats.org/wordprocessingml/2006/main">
        <w:pStyle w:val="ListParagraph"/>
        <w:numPr>
          <w:ilvl w:val="0"/>
          <w:numId w:val="40"/>
        </w:numPr>
        <w:ind w:left="142" w:hanging="142"/>
        <w:rPr>
          <w:rFonts w:ascii="Arial" w:hAnsi="Arial" w:cs="Arial"/>
          <w:b/>
          <w:bCs/>
        </w:rPr>
      </w:pPr>
      <w:bookmarkStart xmlns:w="http://schemas.openxmlformats.org/wordprocessingml/2006/main" w:id="636" w:name="E10000_REL_Req_05"/>
      <w:r xmlns:w="http://schemas.openxmlformats.org/wordprocessingml/2006/main" xmlns:wp="http://schemas.openxmlformats.org/drawingml/2006/wordprocessingDrawing" xmlns:wp14="http://schemas.microsoft.com/office/word/2010/wordprocessingDrawing" xmlns:r="http://schemas.openxmlformats.org/officeDocument/2006/relationships" w:rsidRPr="00EB285C">
        <w:rPr>
          <w:b/>
          <w:bCs/>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77696" behindDoc="0" locked="0" layoutInCell="1" allowOverlap="1" wp14:anchorId="4CC7EE21" wp14:editId="7A093D0C">
            <wp:simplePos x="0" y="0"/>
            <wp:positionH relativeFrom="column">
              <wp:posOffset>1033145</wp:posOffset>
            </wp:positionH>
            <wp:positionV relativeFrom="paragraph">
              <wp:posOffset>241935</wp:posOffset>
            </wp:positionV>
            <wp:extent cx="4441825" cy="2647950"/>
            <wp:effectExtent l="0" t="0" r="0" b="0"/>
            <wp:wrapTopAndBottom/>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art, waterfall 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41825" cy="2647950"/>
                    </a:xfrm>
                    <a:prstGeom prst="rect">
                      <a:avLst/>
                    </a:prstGeom>
                    <a:noFill/>
                  </pic:spPr>
                </pic:pic>
              </a:graphicData>
            </a:graphic>
            <wp14:sizeRelH relativeFrom="margin">
              <wp14:pctWidth>0</wp14:pctWidth>
            </wp14:sizeRelH>
            <wp14:sizeRelV relativeFrom="margin">
              <wp14:pctHeight>0</wp14:pctHeight>
            </wp14:sizeRelV>
          </wp:anchor>
        </w:drawing>
      </w:r>
      <w:r xmlns:w="http://schemas.openxmlformats.org/wordprocessingml/2006/main" w:rsidRPr="00EB285C">
        <w:rPr>
          <w:rFonts w:ascii="Arial" w:hAnsi="Arial" w:cs="Arial"/>
          <w:b/>
          <w:bCs/>
          <w:highlight w:val="yellow"/>
        </w:rPr>
        <w:t xml:space="preserve">Cấu trúc mô hình kết nối giữa khối User với khối TAUD S-Function </w:t>
      </w:r>
      <w:bookmarkEnd xmlns:w="http://schemas.openxmlformats.org/wordprocessingml/2006/main" w:id="636"/>
      <w:r xmlns:w="http://schemas.openxmlformats.org/wordprocessingml/2006/main" w:rsidRPr="00EB285C">
        <w:rPr>
          <w:rFonts w:ascii="Arial" w:hAnsi="Arial" w:cs="Arial"/>
          <w:b/>
          <w:bCs/>
          <w:highlight w:val="yellow"/>
        </w:rPr>
        <w:t xml:space="preserve">:</w:t>
      </w:r>
      <w:r xmlns:w="http://schemas.openxmlformats.org/wordprocessingml/2006/main" w:rsidRPr="00EB285C">
        <w:rPr>
          <w:rFonts w:ascii="Arial" w:hAnsi="Arial" w:cs="Arial"/>
          <w:b/>
          <w:bCs/>
        </w:rPr>
        <w:t xml:space="preserve"> </w:t>
      </w:r>
    </w:p>
    <w:p w14:paraId="004F3FD9" w14:textId="457AE999" w:rsidR="00FB4B4A" w:rsidRDefault="00FB4B4A" w:rsidP="00FB4B4A">
      <w:pPr xmlns:w="http://schemas.openxmlformats.org/wordprocessingml/2006/main">
        <w:pStyle w:val="Caption"/>
        <w:jc w:val="center"/>
        <w:rPr>
          <w:rFonts w:ascii="Arial" w:hAnsi="Arial" w:cs="Arial"/>
          <w:b/>
          <w:bCs/>
          <w:color w:val="auto"/>
        </w:rPr>
      </w:pPr>
      <w:r xmlns:w="http://schemas.openxmlformats.org/wordprocessingml/2006/main">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19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Pr>
          <w:rFonts w:ascii="Arial" w:hAnsi="Arial" w:cs="Arial"/>
          <w:b/>
          <w:bCs/>
          <w:color w:val="auto"/>
          <w:highlight w:val="yellow"/>
        </w:rPr>
        <w:t xml:space="preserve">Cấu trúc mô hình sử dụng TAUD</w:t>
      </w:r>
    </w:p>
    <w:p w14:paraId="7B511B01" w14:textId="77777777" w:rsidR="00FB4B4A" w:rsidRDefault="00FB4B4A" w:rsidP="00FB4B4A">
      <w:pPr xmlns:w="http://schemas.openxmlformats.org/wordprocessingml/2006/main">
        <w:pStyle w:val="ListParagraph"/>
        <w:ind w:left="0"/>
        <w:rPr>
          <w:rFonts w:ascii="Arial" w:hAnsi="Arial" w:cs="Arial"/>
          <w:highlight w:val="yellow"/>
        </w:rPr>
      </w:pPr>
      <w:r xmlns:w="http://schemas.openxmlformats.org/wordprocessingml/2006/main">
        <w:rPr>
          <w:rFonts w:ascii="Arial" w:hAnsi="Arial" w:cs="Arial"/>
          <w:highlight w:val="yellow"/>
        </w:rPr>
        <w:t xml:space="preserve">Người dùng phải kết nối khối TAUD giống như cấu trúc trên để tiến hành ETVPF với TAUD. Để hỗ trợ thiết lập cho nhiều kênh và kết nối giữa MATLAB và VLAB, sử dụng Mux và Demux để kết nối từ thuật toán User đến khối TAUD.</w:t>
      </w:r>
    </w:p>
    <w:p w14:paraId="7185F7E3" w14:textId="77777777" w:rsidR="00FB4B4A" w:rsidRDefault="00FB4B4A" w:rsidP="00FB4B4A">
      <w:pPr>
        <w:pStyle w:val="ListParagraph"/>
        <w:ind w:left="0"/>
        <w:rPr>
          <w:rFonts w:ascii="Arial" w:hAnsi="Arial" w:cs="Arial"/>
          <w:highlight w:val="yellow"/>
        </w:rPr>
      </w:pPr>
    </w:p>
    <w:p w14:paraId="3B83B7BA" w14:textId="77777777" w:rsidR="00FB4B4A" w:rsidRDefault="00FB4B4A" w:rsidP="00FB4B4A">
      <w:pPr xmlns:w="http://schemas.openxmlformats.org/wordprocessingml/2006/main">
        <w:pStyle w:val="ListParagraph"/>
        <w:ind w:left="0"/>
        <w:rPr>
          <w:rFonts w:ascii="Arial" w:hAnsi="Arial" w:cs="Arial"/>
          <w:highlight w:val="yellow"/>
        </w:rPr>
      </w:pPr>
      <w:r xmlns:w="http://schemas.openxmlformats.org/wordprocessingml/2006/main">
        <w:rPr>
          <w:rFonts w:ascii="Arial" w:hAnsi="Arial" w:cs="Arial"/>
          <w:highlight w:val="yellow"/>
        </w:rPr>
        <w:t xml:space="preserve">Để giữ cho kích thước của đầu vào và đầu ra giống nhau, mảng nhiệm vụ đầu vào phải bao gồm một giá trị giả cho giá trị chính ở cuối mảng đầu vào.</w:t>
      </w:r>
    </w:p>
    <w:p w14:paraId="472C2294" w14:textId="7CA59F6F" w:rsidR="00FB4B4A" w:rsidRDefault="00FB4B4A" w:rsidP="00FB4B4A">
      <w:pPr xmlns:w="http://schemas.openxmlformats.org/wordprocessingml/2006/main">
        <w:pStyle w:val="ListParagraph"/>
        <w:ind w:left="0"/>
        <w:rPr>
          <w:rFonts w:ascii="Arial" w:hAnsi="Arial" w:cs="Arial"/>
          <w:highlight w:val="yellow"/>
        </w:rPr>
      </w:pPr>
      <w:r xmlns:w="http://schemas.openxmlformats.org/wordprocessingml/2006/main">
        <w:rPr>
          <w:rFonts w:ascii="Arial" w:hAnsi="Arial" w:cs="Arial"/>
          <w:highlight w:val="yellow"/>
        </w:rPr>
        <w:t xml:space="preserve">Nếu người dùng KHÔNG muốn thay đổi giá trị đầu vào sau khi bắt đầu, người dùng có thể kết nối đầu vào với các giá trị không đổi. Giá trị không đổi giống như giá trị cài đặt ban đầu.</w:t>
      </w:r>
    </w:p>
    <w:p w14:paraId="0337509A" w14:textId="77777777" w:rsidR="00FB4B4A" w:rsidRDefault="00FB4B4A" w:rsidP="00FB4B4A">
      <w:pPr xmlns:w="http://schemas.openxmlformats.org/wordprocessingml/2006/main">
        <w:pStyle w:val="ListParagraph"/>
        <w:ind w:left="0"/>
        <w:rPr>
          <w:rFonts w:ascii="Arial" w:hAnsi="Arial" w:cs="Arial"/>
          <w:highlight w:val="yellow"/>
        </w:rPr>
      </w:pPr>
      <w:r xmlns:w="http://schemas.openxmlformats.org/wordprocessingml/2006/main">
        <w:rPr>
          <w:rFonts w:ascii="Arial" w:hAnsi="Arial" w:cs="Arial"/>
          <w:highlight w:val="yellow"/>
        </w:rPr>
        <w:t xml:space="preserve">Ví dụ: nối Duty và Pulse thành hằng số</w:t>
      </w:r>
    </w:p>
    <w:p w14:paraId="7C1BC656" w14:textId="77777777" w:rsidR="00FB4B4A" w:rsidRDefault="00FB4B4A" w:rsidP="00FB4B4A">
      <w:pPr>
        <w:pStyle w:val="ListParagraph"/>
        <w:ind w:left="0"/>
        <w:rPr>
          <w:rFonts w:ascii="Arial" w:hAnsi="Arial" w:cs="Arial"/>
          <w:highlight w:val="yellow"/>
        </w:rPr>
      </w:pPr>
    </w:p>
    <w:p w14:paraId="5094B965" w14:textId="360779B5" w:rsidR="00FB4B4A" w:rsidRDefault="00FB4B4A" w:rsidP="00FB4B4A">
      <w:pPr xmlns:w="http://schemas.openxmlformats.org/wordprocessingml/2006/main">
        <w:pStyle w:val="ListParagraph"/>
        <w:spacing w:before="240"/>
        <w:ind w:left="0"/>
        <w:rPr>
          <w:rFonts w:ascii="Arial" w:hAnsi="Arial" w:cs="Arial"/>
          <w:highlight w:val="yellow"/>
        </w:rPr>
      </w:pPr>
      <w:r xmlns:w="http://schemas.openxmlformats.org/wordprocessingml/2006/main">
        <w:rPr>
          <w:rFonts w:ascii="Arial" w:hAnsi="Arial" w:cs="Arial"/>
          <w:highlight w:val="yellow"/>
        </w:rPr>
        <w:t xml:space="preserve">Đầu ra của TAUD là một mảng tín hiệu dữ liệu. Để lấy dữ liệu từ mỗi kênh, người dùng phải trích xuất dữ liệu từ mảng thành tín hiệu dữ liệu đơn lẻ bằng cách sử dụng Demux để lấy từng dữ liệu.</w:t>
      </w:r>
    </w:p>
    <w:p w14:paraId="6F0EC8A7" w14:textId="71B6E02E" w:rsidR="00AE424F" w:rsidRDefault="00FB4B4A" w:rsidP="00FB4B4A">
      <w:pPr xmlns:w="http://schemas.openxmlformats.org/wordprocessingml/2006/main">
        <w:pStyle w:val="ListParagraph"/>
        <w:spacing w:before="240" w:line="360" w:lineRule="auto"/>
        <w:ind w:left="0"/>
        <w:rPr>
          <w:rFonts w:ascii="Arial" w:hAnsi="Arial" w:cs="Arial"/>
          <w:highlight w:val="yellow"/>
        </w:rPr>
      </w:pPr>
      <w:r xmlns:w="http://schemas.openxmlformats.org/wordprocessingml/2006/main">
        <w:rPr>
          <w:rFonts w:ascii="Arial" w:hAnsi="Arial" w:cs="Arial"/>
          <w:highlight w:val="yellow"/>
        </w:rPr>
        <w:t xml:space="preserve">Mảng đầu ra bao gồm tín hiệu của kênh chính và kênh phụ. Đầu vào cho nô lệ cũng là mảng.</w:t>
      </w:r>
    </w:p>
    <w:p w14:paraId="749934AD" w14:textId="58B69213" w:rsidR="00EB285C" w:rsidRDefault="00EB285C" w:rsidP="00FB4B4A">
      <w:pPr>
        <w:pStyle w:val="ListParagraph"/>
        <w:spacing w:before="240" w:line="360" w:lineRule="auto"/>
        <w:ind w:left="0"/>
        <w:rPr>
          <w:rFonts w:ascii="Arial" w:hAnsi="Arial" w:cs="Arial"/>
          <w:highlight w:val="yellow"/>
        </w:rPr>
      </w:pPr>
      <w:r>
        <w:rPr>
          <w:rFonts w:ascii="Arial" w:hAnsi="Arial" w:cs="Arial"/>
          <w:highlight w:val="yellow"/>
        </w:rPr>
        <w:br w:type="page"/>
      </w:r>
    </w:p>
    <w:p w14:paraId="3486BAA6" w14:textId="6F83F4A3" w:rsidR="00FB4B4A" w:rsidRPr="00EB285C" w:rsidRDefault="00EB285C" w:rsidP="00FB4B4A">
      <w:pPr xmlns:w="http://schemas.openxmlformats.org/wordprocessingml/2006/main">
        <w:pStyle w:val="ListParagraph"/>
        <w:spacing w:before="240" w:line="360" w:lineRule="auto"/>
        <w:ind w:left="0"/>
        <w:rPr>
          <w:rFonts w:ascii="Arial" w:hAnsi="Arial" w:cs="Arial"/>
          <w:b/>
          <w:bCs/>
          <w:highlight w:val="yellow"/>
        </w:rPr>
      </w:pPr>
      <w:r xmlns:w="http://schemas.openxmlformats.org/wordprocessingml/2006/main">
        <w:rPr>
          <w:rFonts w:ascii="Arial" w:hAnsi="Arial" w:cs="Arial"/>
          <w:b/>
          <w:bCs/>
          <w:highlight w:val="yellow"/>
        </w:rPr>
        <w:lastRenderedPageBreak xmlns:w="http://schemas.openxmlformats.org/wordprocessingml/2006/main"/>
      </w:r>
      <w:r xmlns:w="http://schemas.openxmlformats.org/wordprocessingml/2006/main">
        <w:rPr>
          <w:rFonts w:ascii="Arial" w:hAnsi="Arial" w:cs="Arial"/>
          <w:b/>
          <w:bCs/>
          <w:highlight w:val="yellow"/>
        </w:rPr>
        <w:t xml:space="preserve">- </w:t>
      </w:r>
      <w:r xmlns:w="http://schemas.openxmlformats.org/wordprocessingml/2006/main" w:rsidR="00FB4B4A" w:rsidRPr="00EB285C">
        <w:rPr>
          <w:rFonts w:ascii="Arial" w:hAnsi="Arial" w:cs="Arial"/>
          <w:b/>
          <w:bCs/>
          <w:highlight w:val="yellow"/>
        </w:rPr>
        <w:t xml:space="preserve">Hỗ trợ Mô hình trong Mô phỏng Vòng lặp (MILS) cho khối TAUD:</w:t>
      </w:r>
    </w:p>
    <w:p w14:paraId="2FB33810" w14:textId="4F54062F" w:rsidR="00FB4B4A" w:rsidRDefault="00FB4B4A" w:rsidP="00FB4B4A">
      <w:pPr xmlns:w="http://schemas.openxmlformats.org/wordprocessingml/2006/main">
        <w:pStyle w:val="ListParagraph"/>
        <w:spacing w:before="240"/>
        <w:ind w:left="0"/>
        <w:rPr>
          <w:rFonts w:ascii="Arial" w:hAnsi="Arial" w:cs="Arial"/>
          <w:highlight w:val="yellow"/>
        </w:rPr>
      </w:pPr>
      <w:r xmlns:w="http://schemas.openxmlformats.org/wordprocessingml/2006/main">
        <w:rPr>
          <w:rFonts w:ascii="Arial" w:hAnsi="Arial" w:cs="Arial"/>
          <w:highlight w:val="yellow"/>
        </w:rPr>
        <w:t xml:space="preserve">ETVPF tạo khối TAUD để thực thi MILS. Để sử dụng khối này, người dùng phải thay thế khối chức năng S TAUD thành khối MILS TAUD sau đó thực hiện MILS.</w:t>
      </w:r>
    </w:p>
    <w:p w14:paraId="7A1D1263" w14:textId="5001E09B" w:rsidR="0040623C" w:rsidRDefault="0040623C" w:rsidP="00FB4B4A">
      <w:pPr xmlns:w="http://schemas.openxmlformats.org/wordprocessingml/2006/main">
        <w:pStyle w:val="ListParagraph"/>
        <w:spacing w:before="240"/>
        <w:ind w:left="0"/>
        <w:rPr>
          <w:rFonts w:ascii="Arial" w:hAnsi="Arial" w:cs="Arial"/>
        </w:rPr>
      </w:pPr>
      <w:r xmlns:w="http://schemas.openxmlformats.org/wordprocessingml/2006/main" w:rsidRPr="0040623C">
        <w:rPr>
          <w:rFonts w:ascii="Arial" w:hAnsi="Arial" w:cs="Arial"/>
          <w:highlight w:val="yellow"/>
        </w:rPr>
        <w:t xml:space="preserve">Đầu vào của MILS TAUD bao gồm nhiệm vụ, xung và kích hoạt khởi động/dừng. Khi chạy mô hình, chức năng S “mils_taud” bên trong TAUD MILS sẽ đặt đầu vào nhiệm vụ cho “Độ rộng xung” và đầu vào xung cho “Chu kỳ” của bộ tạo xung. Vui lòng khớp đầu vào của MILS TAUD và giá trị ban đầu của bộ tạo xung (“PulseWidth” và “Period”).</w:t>
      </w:r>
    </w:p>
    <w:p w14:paraId="097A9BC7" w14:textId="5278A9F6" w:rsidR="00FB4B4A" w:rsidRDefault="00FB4B4A" w:rsidP="00FB4B4A">
      <w:pPr xmlns:w="http://schemas.openxmlformats.org/wordprocessingml/2006/main">
        <w:pStyle w:val="ListParagraph"/>
        <w:spacing w:before="240"/>
        <w:ind w:left="0"/>
        <w:rPr>
          <w:rFonts w:ascii="Arial" w:hAnsi="Arial" w:cs="Arial"/>
          <w:highlight w:val="yellow"/>
        </w:rPr>
      </w:pPr>
      <w:r xmlns:w="http://schemas.openxmlformats.org/wordprocessingml/2006/main">
        <w:rPr>
          <w:rFonts w:ascii="Arial" w:hAnsi="Arial" w:cs="Arial"/>
          <w:highlight w:val="yellow"/>
        </w:rPr>
        <w:t xml:space="preserve">Trong MILS, người dùng không cần sử dụng khối Mux và Demux.</w:t>
      </w:r>
    </w:p>
    <w:p w14:paraId="3FB6CC3A" w14:textId="77777777" w:rsidR="00FB4B4A" w:rsidRDefault="00FB4B4A" w:rsidP="00FB4B4A">
      <w:pPr xmlns:w="http://schemas.openxmlformats.org/wordprocessingml/2006/main">
        <w:pStyle w:val="ListParagraph"/>
        <w:spacing w:before="240"/>
        <w:ind w:left="0"/>
        <w:rPr>
          <w:rFonts w:ascii="Arial" w:hAnsi="Arial" w:cs="Arial"/>
        </w:rPr>
      </w:pPr>
      <w:r xmlns:w="http://schemas.openxmlformats.org/wordprocessingml/2006/main">
        <w:rPr>
          <w:rFonts w:ascii="Arial" w:hAnsi="Arial" w:cs="Arial"/>
          <w:highlight w:val="yellow"/>
        </w:rPr>
        <w:t xml:space="preserve">Mỗi khối hỗ trợ cho mỗi kênh TAUD. Để sử dụng nhiều kênh, người dùng phải kết nối với nhiều khối.</w:t>
      </w:r>
    </w:p>
    <w:p w14:paraId="62C5A9FB" w14:textId="65ABD346" w:rsidR="00FB4B4A" w:rsidRDefault="00FB4B4A" w:rsidP="00FB4B4A">
      <w:pPr>
        <w:pStyle w:val="ListParagraph"/>
        <w:spacing w:before="240"/>
        <w:ind w:left="0"/>
        <w:rPr>
          <w:rFonts w:ascii="Arial" w:hAnsi="Arial" w:cs="Arial"/>
        </w:rPr>
      </w:pPr>
      <w:r>
        <w:rPr>
          <w:noProof/>
        </w:rPr>
        <w:drawing>
          <wp:anchor distT="0" distB="0" distL="114300" distR="114300" simplePos="0" relativeHeight="251678720" behindDoc="0" locked="0" layoutInCell="1" allowOverlap="1" wp14:anchorId="2D0751CA" wp14:editId="7C22FF5F">
            <wp:simplePos x="0" y="0"/>
            <wp:positionH relativeFrom="page">
              <wp:posOffset>1346835</wp:posOffset>
            </wp:positionH>
            <wp:positionV relativeFrom="paragraph">
              <wp:posOffset>76200</wp:posOffset>
            </wp:positionV>
            <wp:extent cx="4564380" cy="2740025"/>
            <wp:effectExtent l="0" t="0" r="7620" b="3175"/>
            <wp:wrapTopAndBottom/>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4380" cy="2740025"/>
                    </a:xfrm>
                    <a:prstGeom prst="rect">
                      <a:avLst/>
                    </a:prstGeom>
                    <a:noFill/>
                  </pic:spPr>
                </pic:pic>
              </a:graphicData>
            </a:graphic>
            <wp14:sizeRelH relativeFrom="margin">
              <wp14:pctWidth>0</wp14:pctWidth>
            </wp14:sizeRelH>
            <wp14:sizeRelV relativeFrom="margin">
              <wp14:pctHeight>0</wp14:pctHeight>
            </wp14:sizeRelV>
          </wp:anchor>
        </w:drawing>
      </w:r>
    </w:p>
    <w:p w14:paraId="5416E503" w14:textId="28E78266" w:rsidR="00FB4B4A" w:rsidRDefault="00FB4B4A" w:rsidP="00FB4B4A">
      <w:pPr xmlns:w="http://schemas.openxmlformats.org/wordprocessingml/2006/main">
        <w:pStyle w:val="Caption"/>
        <w:jc w:val="center"/>
        <w:rPr>
          <w:rFonts w:ascii="Arial" w:hAnsi="Arial" w:cs="Arial"/>
          <w:b/>
          <w:bCs/>
          <w:color w:val="auto"/>
        </w:rPr>
      </w:pPr>
      <w:r xmlns:w="http://schemas.openxmlformats.org/wordprocessingml/2006/main">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20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Pr>
          <w:rFonts w:ascii="Arial" w:hAnsi="Arial" w:cs="Arial"/>
          <w:b/>
          <w:bCs/>
          <w:color w:val="auto"/>
          <w:highlight w:val="yellow"/>
        </w:rPr>
        <w:t xml:space="preserve">Cấu trúc mô hình sử dụng TAUD MILS</w:t>
      </w:r>
      <w:bookmarkEnd xmlns:w="http://schemas.openxmlformats.org/wordprocessingml/2006/main" w:id="635"/>
    </w:p>
    <w:p w14:paraId="1C7B5FAA" w14:textId="6F3CC8BE" w:rsidR="00AE424F" w:rsidRDefault="00AE424F" w:rsidP="00085C7E">
      <w:pPr>
        <w:pStyle w:val="ListParagraph"/>
        <w:ind w:left="0"/>
      </w:pPr>
      <w:r>
        <w:br w:type="page"/>
      </w:r>
    </w:p>
    <w:p w14:paraId="663CAE1B" w14:textId="199B92DA" w:rsidR="00F4430C" w:rsidRPr="0029259B" w:rsidRDefault="748D06D4" w:rsidP="00F4430C">
      <w:pPr xmlns:w="http://schemas.openxmlformats.org/wordprocessingml/2006/main">
        <w:pStyle w:val="Heading2"/>
        <w:rPr>
          <w:rFonts w:cs="Arial"/>
        </w:rPr>
      </w:pPr>
      <w:bookmarkStart xmlns:w="http://schemas.openxmlformats.org/wordprocessingml/2006/main" w:id="637" w:name="_Toc122608917"/>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3.3 </w:t>
      </w:r>
      <w:r xmlns:w="http://schemas.openxmlformats.org/wordprocessingml/2006/main" w:rsidR="37FA5909" w:rsidRPr="0029259B">
        <w:rPr>
          <w:rFonts w:cs="Arial"/>
        </w:rPr>
        <w:t xml:space="preserve">Bộ xử lý giả lập thực thi trong mô phỏng vòng lặp</w:t>
      </w:r>
      <w:bookmarkEnd xmlns:w="http://schemas.openxmlformats.org/wordprocessingml/2006/main" w:id="589"/>
      <w:bookmarkEnd xmlns:w="http://schemas.openxmlformats.org/wordprocessingml/2006/main" w:id="600"/>
      <w:bookmarkEnd xmlns:w="http://schemas.openxmlformats.org/wordprocessingml/2006/main" w:id="601"/>
      <w:bookmarkEnd xmlns:w="http://schemas.openxmlformats.org/wordprocessingml/2006/main" w:id="602"/>
      <w:bookmarkEnd xmlns:w="http://schemas.openxmlformats.org/wordprocessingml/2006/main" w:id="603"/>
      <w:bookmarkEnd xmlns:w="http://schemas.openxmlformats.org/wordprocessingml/2006/main" w:id="604"/>
      <w:bookmarkEnd xmlns:w="http://schemas.openxmlformats.org/wordprocessingml/2006/main" w:id="605"/>
      <w:bookmarkEnd xmlns:w="http://schemas.openxmlformats.org/wordprocessingml/2006/main" w:id="606"/>
      <w:bookmarkEnd xmlns:w="http://schemas.openxmlformats.org/wordprocessingml/2006/main" w:id="607"/>
      <w:bookmarkEnd xmlns:w="http://schemas.openxmlformats.org/wordprocessingml/2006/main" w:id="608"/>
      <w:bookmarkEnd xmlns:w="http://schemas.openxmlformats.org/wordprocessingml/2006/main" w:id="609"/>
      <w:bookmarkEnd xmlns:w="http://schemas.openxmlformats.org/wordprocessingml/2006/main" w:id="610"/>
      <w:bookmarkEnd xmlns:w="http://schemas.openxmlformats.org/wordprocessingml/2006/main" w:id="611"/>
      <w:bookmarkEnd xmlns:w="http://schemas.openxmlformats.org/wordprocessingml/2006/main" w:id="612"/>
      <w:bookmarkEnd xmlns:w="http://schemas.openxmlformats.org/wordprocessingml/2006/main" w:id="613"/>
      <w:bookmarkEnd xmlns:w="http://schemas.openxmlformats.org/wordprocessingml/2006/main" w:id="614"/>
      <w:bookmarkEnd xmlns:w="http://schemas.openxmlformats.org/wordprocessingml/2006/main" w:id="615"/>
      <w:bookmarkEnd xmlns:w="http://schemas.openxmlformats.org/wordprocessingml/2006/main" w:id="616"/>
      <w:bookmarkEnd xmlns:w="http://schemas.openxmlformats.org/wordprocessingml/2006/main" w:id="617"/>
      <w:bookmarkEnd xmlns:w="http://schemas.openxmlformats.org/wordprocessingml/2006/main" w:id="618"/>
      <w:bookmarkEnd xmlns:w="http://schemas.openxmlformats.org/wordprocessingml/2006/main" w:id="619"/>
      <w:bookmarkEnd xmlns:w="http://schemas.openxmlformats.org/wordprocessingml/2006/main" w:id="620"/>
      <w:bookmarkEnd xmlns:w="http://schemas.openxmlformats.org/wordprocessingml/2006/main" w:id="621"/>
      <w:bookmarkEnd xmlns:w="http://schemas.openxmlformats.org/wordprocessingml/2006/main" w:id="622"/>
      <w:bookmarkEnd xmlns:w="http://schemas.openxmlformats.org/wordprocessingml/2006/main" w:id="623"/>
      <w:bookmarkEnd xmlns:w="http://schemas.openxmlformats.org/wordprocessingml/2006/main" w:id="624"/>
      <w:bookmarkEnd xmlns:w="http://schemas.openxmlformats.org/wordprocessingml/2006/main" w:id="625"/>
      <w:bookmarkEnd xmlns:w="http://schemas.openxmlformats.org/wordprocessingml/2006/main" w:id="626"/>
      <w:bookmarkEnd xmlns:w="http://schemas.openxmlformats.org/wordprocessingml/2006/main" w:id="627"/>
      <w:bookmarkEnd xmlns:w="http://schemas.openxmlformats.org/wordprocessingml/2006/main" w:id="628"/>
      <w:bookmarkEnd xmlns:w="http://schemas.openxmlformats.org/wordprocessingml/2006/main" w:id="629"/>
      <w:bookmarkEnd xmlns:w="http://schemas.openxmlformats.org/wordprocessingml/2006/main" w:id="637"/>
    </w:p>
    <w:p w14:paraId="04B81682" w14:textId="752745E8" w:rsidR="000F3E74" w:rsidRPr="0029259B" w:rsidRDefault="000F3E74" w:rsidP="008F699B">
      <w:pPr>
        <w:rPr>
          <w:rFonts w:ascii="Arial" w:hAnsi="Arial" w:cs="Arial"/>
        </w:rPr>
      </w:pPr>
    </w:p>
    <w:p w14:paraId="7EB1BCC1" w14:textId="1EFECB24" w:rsidR="00F4430C" w:rsidRPr="0029259B" w:rsidRDefault="0EA61305" w:rsidP="3C0BE9D9">
      <w:pPr xmlns:w="http://schemas.openxmlformats.org/wordprocessingml/2006/main">
        <w:rPr>
          <w:rFonts w:ascii="Arial" w:hAnsi="Arial" w:cs="Arial"/>
        </w:rPr>
      </w:pPr>
      <w:r xmlns:w="http://schemas.openxmlformats.org/wordprocessingml/2006/main" w:rsidRPr="0029259B">
        <w:rPr>
          <w:rFonts w:ascii="Arial" w:hAnsi="Arial" w:cs="Arial"/>
        </w:rPr>
        <w:t xml:space="preserve">Phần sau đây mô tả cách tạo môi trường SPILS cần thiết cho Bộ xử lý giả lập trong Mô phỏng vòng lặp ( </w:t>
      </w:r>
      <w:r xmlns:w="http://schemas.openxmlformats.org/wordprocessingml/2006/main" w:rsidRPr="0029259B">
        <w:rPr>
          <w:rFonts w:ascii="Arial" w:hAnsi="Arial" w:cs="Arial"/>
          <w:lang w:val="pt-BR"/>
        </w:rPr>
        <w:t xml:space="preserve">sau đây gọi là </w:t>
      </w:r>
      <w:r xmlns:w="http://schemas.openxmlformats.org/wordprocessingml/2006/main" w:rsidRPr="0029259B">
        <w:rPr>
          <w:rFonts w:ascii="Arial" w:hAnsi="Arial" w:cs="Arial"/>
        </w:rPr>
        <w:t xml:space="preserve">SPILS) bởi ET-VPF.</w:t>
      </w:r>
    </w:p>
    <w:p w14:paraId="5597076F" w14:textId="77777777" w:rsidR="00DD3088" w:rsidRPr="0029259B" w:rsidRDefault="00DD3088" w:rsidP="008F699B">
      <w:pPr>
        <w:rPr>
          <w:rFonts w:ascii="Arial" w:hAnsi="Arial" w:cs="Arial"/>
        </w:rPr>
      </w:pPr>
    </w:p>
    <w:p w14:paraId="5E627CDD" w14:textId="26F2E8FE" w:rsidR="003204DF" w:rsidRPr="0029259B" w:rsidRDefault="031AE7AD" w:rsidP="005757DD">
      <w:pPr xmlns:w="http://schemas.openxmlformats.org/wordprocessingml/2006/main">
        <w:pStyle w:val="Heading3"/>
        <w:spacing w:line="360" w:lineRule="auto"/>
        <w:rPr>
          <w:rFonts w:cs="Arial"/>
        </w:rPr>
      </w:pPr>
      <w:bookmarkStart xmlns:w="http://schemas.openxmlformats.org/wordprocessingml/2006/main" w:id="638" w:name="_Toc94021765"/>
      <w:bookmarkStart xmlns:w="http://schemas.openxmlformats.org/wordprocessingml/2006/main" w:id="639" w:name="_Toc908164678"/>
      <w:bookmarkStart xmlns:w="http://schemas.openxmlformats.org/wordprocessingml/2006/main" w:id="640" w:name="_Toc746502819"/>
      <w:bookmarkStart xmlns:w="http://schemas.openxmlformats.org/wordprocessingml/2006/main" w:id="641" w:name="_Toc2083597301"/>
      <w:bookmarkStart xmlns:w="http://schemas.openxmlformats.org/wordprocessingml/2006/main" w:id="642" w:name="_Toc1277529161"/>
      <w:bookmarkStart xmlns:w="http://schemas.openxmlformats.org/wordprocessingml/2006/main" w:id="643" w:name="_Toc1906887500"/>
      <w:bookmarkStart xmlns:w="http://schemas.openxmlformats.org/wordprocessingml/2006/main" w:id="644" w:name="_Toc1639830881"/>
      <w:bookmarkStart xmlns:w="http://schemas.openxmlformats.org/wordprocessingml/2006/main" w:id="645" w:name="_Toc1728853688"/>
      <w:bookmarkStart xmlns:w="http://schemas.openxmlformats.org/wordprocessingml/2006/main" w:id="646" w:name="_Toc314858159"/>
      <w:bookmarkStart xmlns:w="http://schemas.openxmlformats.org/wordprocessingml/2006/main" w:id="647" w:name="_Toc1729139748"/>
      <w:bookmarkStart xmlns:w="http://schemas.openxmlformats.org/wordprocessingml/2006/main" w:id="648" w:name="_Toc1569123831"/>
      <w:bookmarkStart xmlns:w="http://schemas.openxmlformats.org/wordprocessingml/2006/main" w:id="649" w:name="_Toc1475485487"/>
      <w:bookmarkStart xmlns:w="http://schemas.openxmlformats.org/wordprocessingml/2006/main" w:id="650" w:name="_Toc164821916"/>
      <w:bookmarkStart xmlns:w="http://schemas.openxmlformats.org/wordprocessingml/2006/main" w:id="651" w:name="_Toc601972650"/>
      <w:bookmarkStart xmlns:w="http://schemas.openxmlformats.org/wordprocessingml/2006/main" w:id="652" w:name="_Toc927655622"/>
      <w:bookmarkStart xmlns:w="http://schemas.openxmlformats.org/wordprocessingml/2006/main" w:id="653" w:name="_Toc308207268"/>
      <w:bookmarkStart xmlns:w="http://schemas.openxmlformats.org/wordprocessingml/2006/main" w:id="654" w:name="_Toc327721409"/>
      <w:bookmarkStart xmlns:w="http://schemas.openxmlformats.org/wordprocessingml/2006/main" w:id="655" w:name="_Toc1037995781"/>
      <w:bookmarkStart xmlns:w="http://schemas.openxmlformats.org/wordprocessingml/2006/main" w:id="656" w:name="_Toc275199194"/>
      <w:bookmarkStart xmlns:w="http://schemas.openxmlformats.org/wordprocessingml/2006/main" w:id="657" w:name="_Toc1526015640"/>
      <w:bookmarkStart xmlns:w="http://schemas.openxmlformats.org/wordprocessingml/2006/main" w:id="658" w:name="_Toc1543897379"/>
      <w:bookmarkStart xmlns:w="http://schemas.openxmlformats.org/wordprocessingml/2006/main" w:id="659" w:name="_Toc277246313"/>
      <w:bookmarkStart xmlns:w="http://schemas.openxmlformats.org/wordprocessingml/2006/main" w:id="660" w:name="_Toc1069539541"/>
      <w:bookmarkStart xmlns:w="http://schemas.openxmlformats.org/wordprocessingml/2006/main" w:id="661" w:name="_Toc152044937"/>
      <w:bookmarkStart xmlns:w="http://schemas.openxmlformats.org/wordprocessingml/2006/main" w:id="662" w:name="_Toc1764444291"/>
      <w:bookmarkStart xmlns:w="http://schemas.openxmlformats.org/wordprocessingml/2006/main" w:id="663" w:name="_Toc1786015273"/>
      <w:bookmarkStart xmlns:w="http://schemas.openxmlformats.org/wordprocessingml/2006/main" w:id="664" w:name="_Toc671555977"/>
      <w:bookmarkStart xmlns:w="http://schemas.openxmlformats.org/wordprocessingml/2006/main" w:id="665" w:name="_Toc203300065"/>
      <w:bookmarkStart xmlns:w="http://schemas.openxmlformats.org/wordprocessingml/2006/main" w:id="666" w:name="_Toc1328231795"/>
      <w:bookmarkStart xmlns:w="http://schemas.openxmlformats.org/wordprocessingml/2006/main" w:id="667" w:name="_Toc444550995"/>
      <w:bookmarkStart xmlns:w="http://schemas.openxmlformats.org/wordprocessingml/2006/main" w:id="668" w:name="_Toc2034597396"/>
      <w:bookmarkStart xmlns:w="http://schemas.openxmlformats.org/wordprocessingml/2006/main" w:id="669" w:name="_Toc122608918"/>
      <w:r xmlns:w="http://schemas.openxmlformats.org/wordprocessingml/2006/main" w:rsidRPr="0029259B">
        <w:rPr>
          <w:rFonts w:cs="Arial"/>
        </w:rPr>
        <w:t xml:space="preserve">3.3.1 Mô hình mẫu nhúng</w:t>
      </w:r>
      <w:bookmarkEnd xmlns:w="http://schemas.openxmlformats.org/wordprocessingml/2006/main" w:id="638"/>
      <w:bookmarkEnd xmlns:w="http://schemas.openxmlformats.org/wordprocessingml/2006/main" w:id="639"/>
      <w:bookmarkEnd xmlns:w="http://schemas.openxmlformats.org/wordprocessingml/2006/main" w:id="640"/>
      <w:bookmarkEnd xmlns:w="http://schemas.openxmlformats.org/wordprocessingml/2006/main" w:id="641"/>
      <w:bookmarkEnd xmlns:w="http://schemas.openxmlformats.org/wordprocessingml/2006/main" w:id="642"/>
      <w:bookmarkEnd xmlns:w="http://schemas.openxmlformats.org/wordprocessingml/2006/main" w:id="643"/>
      <w:bookmarkEnd xmlns:w="http://schemas.openxmlformats.org/wordprocessingml/2006/main" w:id="644"/>
      <w:bookmarkEnd xmlns:w="http://schemas.openxmlformats.org/wordprocessingml/2006/main" w:id="645"/>
      <w:bookmarkEnd xmlns:w="http://schemas.openxmlformats.org/wordprocessingml/2006/main" w:id="646"/>
      <w:bookmarkEnd xmlns:w="http://schemas.openxmlformats.org/wordprocessingml/2006/main" w:id="647"/>
      <w:bookmarkEnd xmlns:w="http://schemas.openxmlformats.org/wordprocessingml/2006/main" w:id="648"/>
      <w:bookmarkEnd xmlns:w="http://schemas.openxmlformats.org/wordprocessingml/2006/main" w:id="649"/>
      <w:bookmarkEnd xmlns:w="http://schemas.openxmlformats.org/wordprocessingml/2006/main" w:id="650"/>
      <w:bookmarkEnd xmlns:w="http://schemas.openxmlformats.org/wordprocessingml/2006/main" w:id="651"/>
      <w:bookmarkEnd xmlns:w="http://schemas.openxmlformats.org/wordprocessingml/2006/main" w:id="652"/>
      <w:bookmarkEnd xmlns:w="http://schemas.openxmlformats.org/wordprocessingml/2006/main" w:id="653"/>
      <w:bookmarkEnd xmlns:w="http://schemas.openxmlformats.org/wordprocessingml/2006/main" w:id="654"/>
      <w:bookmarkEnd xmlns:w="http://schemas.openxmlformats.org/wordprocessingml/2006/main" w:id="655"/>
      <w:bookmarkEnd xmlns:w="http://schemas.openxmlformats.org/wordprocessingml/2006/main" w:id="656"/>
      <w:bookmarkEnd xmlns:w="http://schemas.openxmlformats.org/wordprocessingml/2006/main" w:id="657"/>
      <w:bookmarkEnd xmlns:w="http://schemas.openxmlformats.org/wordprocessingml/2006/main" w:id="658"/>
      <w:bookmarkEnd xmlns:w="http://schemas.openxmlformats.org/wordprocessingml/2006/main" w:id="659"/>
      <w:bookmarkEnd xmlns:w="http://schemas.openxmlformats.org/wordprocessingml/2006/main" w:id="660"/>
      <w:bookmarkEnd xmlns:w="http://schemas.openxmlformats.org/wordprocessingml/2006/main" w:id="661"/>
      <w:bookmarkEnd xmlns:w="http://schemas.openxmlformats.org/wordprocessingml/2006/main" w:id="662"/>
      <w:bookmarkEnd xmlns:w="http://schemas.openxmlformats.org/wordprocessingml/2006/main" w:id="663"/>
      <w:bookmarkEnd xmlns:w="http://schemas.openxmlformats.org/wordprocessingml/2006/main" w:id="664"/>
      <w:bookmarkEnd xmlns:w="http://schemas.openxmlformats.org/wordprocessingml/2006/main" w:id="665"/>
      <w:bookmarkEnd xmlns:w="http://schemas.openxmlformats.org/wordprocessingml/2006/main" w:id="666"/>
      <w:bookmarkEnd xmlns:w="http://schemas.openxmlformats.org/wordprocessingml/2006/main" w:id="667"/>
      <w:bookmarkEnd xmlns:w="http://schemas.openxmlformats.org/wordprocessingml/2006/main" w:id="668"/>
      <w:bookmarkEnd xmlns:w="http://schemas.openxmlformats.org/wordprocessingml/2006/main" w:id="669"/>
    </w:p>
    <w:p w14:paraId="1C000144" w14:textId="77777777" w:rsidR="005757DD" w:rsidRPr="003C6F44" w:rsidRDefault="005757DD" w:rsidP="005757DD">
      <w:pPr xmlns:w="http://schemas.openxmlformats.org/wordprocessingml/2006/main">
        <w:rPr>
          <w:rFonts w:ascii="Arial" w:hAnsi="Arial" w:cs="Arial"/>
          <w:highlight w:val="yellow"/>
        </w:rPr>
      </w:pPr>
      <w:r xmlns:w="http://schemas.openxmlformats.org/wordprocessingml/2006/main" w:rsidRPr="003C6F44">
        <w:rPr>
          <w:rFonts w:ascii="Arial" w:hAnsi="Arial" w:cs="Arial"/>
          <w:highlight w:val="yellow"/>
        </w:rPr>
        <w:t xml:space="preserve">Đầu tiên, người dùng cần mở gói ETVPF của Trình duyệt thư viện MATLAB Simulink để chọn các khối chức năng S dự kiến của thiết bị ngoại vi.</w:t>
      </w:r>
      <w:bookmarkStart xmlns:w="http://schemas.openxmlformats.org/wordprocessingml/2006/main" w:id="670" w:name="V10000_Simulink_Library_005"/>
      <w:bookmarkEnd xmlns:w="http://schemas.openxmlformats.org/wordprocessingml/2006/main" w:id="670"/>
    </w:p>
    <w:p w14:paraId="473D6106" w14:textId="77777777" w:rsidR="005757DD" w:rsidRPr="003C6F44" w:rsidRDefault="005757DD" w:rsidP="005757DD">
      <w:pPr xmlns:w="http://schemas.openxmlformats.org/wordprocessingml/2006/main">
        <w:pStyle w:val="ListParagraph"/>
        <w:numPr>
          <w:ilvl w:val="0"/>
          <w:numId w:val="23"/>
        </w:numPr>
        <w:ind w:left="360"/>
        <w:rPr>
          <w:rFonts w:ascii="Arial" w:hAnsi="Arial" w:cs="Arial"/>
          <w:highlight w:val="yellow"/>
        </w:rPr>
      </w:pPr>
      <w:commentRangeStart xmlns:w="http://schemas.openxmlformats.org/wordprocessingml/2006/main" w:id="671"/>
      <w:r xmlns:w="http://schemas.openxmlformats.org/wordprocessingml/2006/main" w:rsidRPr="003C6F44">
        <w:rPr>
          <w:rFonts w:ascii="Arial" w:hAnsi="Arial" w:cs="Arial"/>
          <w:highlight w:val="yellow"/>
        </w:rPr>
        <w:t xml:space="preserve">Gói ETVPF nằm trong Trình duyệt thư viện MATLAB Simulink </w:t>
      </w:r>
      <w:commentRangeEnd xmlns:w="http://schemas.openxmlformats.org/wordprocessingml/2006/main" w:id="671"/>
      <w:r xmlns:w="http://schemas.openxmlformats.org/wordprocessingml/2006/main" w:rsidR="00F96D81">
        <w:rPr>
          <w:rStyle w:val="CommentReference"/>
        </w:rPr>
        <w:commentReference xmlns:w="http://schemas.openxmlformats.org/wordprocessingml/2006/main" w:id="671"/>
      </w:r>
      <w:r xmlns:w="http://schemas.openxmlformats.org/wordprocessingml/2006/main">
        <w:rPr>
          <w:rFonts w:ascii="Arial" w:hAnsi="Arial" w:cs="Arial"/>
          <w:highlight w:val="yellow"/>
        </w:rPr>
        <w:t xml:space="preserve">, chứa các khối chức năng S của thiết bị ngoại vi.</w:t>
      </w:r>
    </w:p>
    <w:p w14:paraId="33A855CA" w14:textId="6AEDCF6D" w:rsidR="00A557D3" w:rsidRDefault="00A557D3" w:rsidP="008F699B">
      <w:pPr>
        <w:rPr>
          <w:rFonts w:ascii="Arial" w:hAnsi="Arial" w:cs="Arial"/>
        </w:rPr>
      </w:pPr>
    </w:p>
    <w:p w14:paraId="403B6A74" w14:textId="1CBB9EAB" w:rsidR="005757DD" w:rsidRDefault="00174142" w:rsidP="00174142">
      <w:pPr>
        <w:jc w:val="center"/>
        <w:rPr>
          <w:rFonts w:ascii="Arial" w:hAnsi="Arial" w:cs="Arial"/>
        </w:rPr>
      </w:pPr>
      <w:r>
        <w:rPr>
          <w:noProof/>
        </w:rPr>
        <w:drawing>
          <wp:inline distT="0" distB="0" distL="0" distR="0" wp14:anchorId="26212E34" wp14:editId="61F644D9">
            <wp:extent cx="3657600" cy="192024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4"/>
                    <a:stretch>
                      <a:fillRect/>
                    </a:stretch>
                  </pic:blipFill>
                  <pic:spPr>
                    <a:xfrm>
                      <a:off x="0" y="0"/>
                      <a:ext cx="3671775" cy="1927682"/>
                    </a:xfrm>
                    <a:prstGeom prst="rect">
                      <a:avLst/>
                    </a:prstGeom>
                  </pic:spPr>
                </pic:pic>
              </a:graphicData>
            </a:graphic>
          </wp:inline>
        </w:drawing>
      </w:r>
    </w:p>
    <w:p w14:paraId="64C2C61C" w14:textId="77777777" w:rsidR="00457C21" w:rsidRDefault="00457C21" w:rsidP="00174142">
      <w:pPr>
        <w:jc w:val="center"/>
        <w:rPr>
          <w:rFonts w:ascii="Arial" w:hAnsi="Arial" w:cs="Arial"/>
        </w:rPr>
      </w:pPr>
    </w:p>
    <w:p w14:paraId="665FF69E" w14:textId="3A62CF82" w:rsidR="00174142" w:rsidRPr="00182BCE" w:rsidRDefault="00174142" w:rsidP="00182BCE">
      <w:pPr xmlns:w="http://schemas.openxmlformats.org/wordprocessingml/2006/main">
        <w:pStyle w:val="Caption"/>
        <w:jc w:val="center"/>
        <w:rPr>
          <w:rFonts w:ascii="Arial" w:hAnsi="Arial" w:cs="Arial"/>
          <w:b/>
          <w:bCs/>
          <w:color w:val="auto"/>
          <w:highlight w:val="yellow"/>
        </w:rPr>
      </w:pPr>
      <w:r xmlns:w="http://schemas.openxmlformats.org/wordprocessingml/2006/main" w:rsidRPr="00174142">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21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Pr="00174142">
        <w:rPr>
          <w:rFonts w:ascii="Arial" w:hAnsi="Arial" w:cs="Arial"/>
          <w:b/>
          <w:bCs/>
          <w:color w:val="auto"/>
          <w:highlight w:val="yellow"/>
        </w:rPr>
        <w:t xml:space="preserve">Khối chức năng S của thiết bị ngoại vi nằm trong gói ETVPF</w:t>
      </w:r>
    </w:p>
    <w:p w14:paraId="552588DA" w14:textId="77777777" w:rsidR="005757DD" w:rsidRPr="0029259B" w:rsidRDefault="005757DD" w:rsidP="008F699B">
      <w:pPr>
        <w:rPr>
          <w:rFonts w:ascii="Arial" w:hAnsi="Arial" w:cs="Arial"/>
        </w:rPr>
      </w:pPr>
    </w:p>
    <w:p w14:paraId="4E5F38D1" w14:textId="3631C77C" w:rsidR="00195CE2" w:rsidRPr="0029259B" w:rsidRDefault="00195CE2" w:rsidP="008F699B">
      <w:pPr xmlns:w="http://schemas.openxmlformats.org/wordprocessingml/2006/main">
        <w:rPr>
          <w:rFonts w:ascii="Arial" w:hAnsi="Arial" w:cs="Arial"/>
        </w:rPr>
      </w:pPr>
      <w:r xmlns:w="http://schemas.openxmlformats.org/wordprocessingml/2006/main" w:rsidRPr="0029259B">
        <w:rPr>
          <w:rFonts w:ascii="Arial" w:hAnsi="Arial" w:cs="Arial"/>
        </w:rPr>
        <w:t xml:space="preserve">Mô hình mẫu là mô hình </w:t>
      </w:r>
      <w:r xmlns:w="http://schemas.openxmlformats.org/wordprocessingml/2006/main" w:rsidR="0025058B" w:rsidRPr="0029259B">
        <w:rPr>
          <w:rFonts w:ascii="Arial" w:hAnsi="Arial" w:cs="Arial"/>
          <w:szCs w:val="18"/>
        </w:rPr>
        <w:t xml:space="preserve">Power Window </w:t>
      </w:r>
      <w:r xmlns:w="http://schemas.openxmlformats.org/wordprocessingml/2006/main" w:rsidR="00353ED7" w:rsidRPr="0029259B">
        <w:rPr>
          <w:rFonts w:ascii="Arial" w:hAnsi="Arial" w:cs="Arial"/>
        </w:rPr>
        <w:t xml:space="preserve">( </w:t>
      </w:r>
      <w:r xmlns:w="http://schemas.openxmlformats.org/wordprocessingml/2006/main" w:rsidR="0025058B" w:rsidRPr="0029259B">
        <w:rPr>
          <w:rFonts w:ascii="Arial" w:hAnsi="Arial" w:cs="Arial"/>
          <w:szCs w:val="18"/>
        </w:rPr>
        <w:t xml:space="preserve">slexPowerWindowExample.slx </w:t>
      </w:r>
      <w:r xmlns:w="http://schemas.openxmlformats.org/wordprocessingml/2006/main" w:rsidR="00353ED7" w:rsidRPr="0029259B">
        <w:rPr>
          <w:rFonts w:ascii="Arial" w:hAnsi="Arial" w:cs="Arial"/>
        </w:rPr>
        <w:t xml:space="preserve">) được sử dụng cho phần giải thích sau với ET-VPF. Tính năng của các thiết bị ngoại vi (Cổng, ADC, RS-CANFD, </w:t>
      </w:r>
      <w:commentRangeStart xmlns:w="http://schemas.openxmlformats.org/wordprocessingml/2006/main" w:id="672"/>
      <w:r xmlns:w="http://schemas.openxmlformats.org/wordprocessingml/2006/main" w:rsidR="001705A5" w:rsidRPr="0029259B">
        <w:rPr>
          <w:rFonts w:ascii="Arial" w:hAnsi="Arial" w:cs="Arial"/>
          <w:highlight w:val="yellow"/>
        </w:rPr>
        <w:t xml:space="preserve">RLIN3n </w:t>
      </w:r>
      <w:commentRangeEnd xmlns:w="http://schemas.openxmlformats.org/wordprocessingml/2006/main" w:id="672"/>
      <w:r xmlns:w="http://schemas.openxmlformats.org/wordprocessingml/2006/main" w:rsidR="00920266" w:rsidRPr="0029259B">
        <w:rPr>
          <w:rStyle w:val="CommentReference"/>
          <w:rFonts w:ascii="Arial" w:hAnsi="Arial" w:cs="Arial"/>
        </w:rPr>
        <w:commentReference xmlns:w="http://schemas.openxmlformats.org/wordprocessingml/2006/main" w:id="672"/>
      </w:r>
      <w:r xmlns:w="http://schemas.openxmlformats.org/wordprocessingml/2006/main" w:rsidR="00FA779C">
        <w:rPr>
          <w:rFonts w:ascii="Arial" w:hAnsi="Arial" w:cs="Arial"/>
        </w:rPr>
        <w:t xml:space="preserve">, </w:t>
      </w:r>
      <w:bookmarkStart xmlns:w="http://schemas.openxmlformats.org/wordprocessingml/2006/main" w:id="673" w:name="V10000_New_Req_03_005"/>
      <w:commentRangeStart xmlns:w="http://schemas.openxmlformats.org/wordprocessingml/2006/main" w:id="674"/>
      <w:r xmlns:w="http://schemas.openxmlformats.org/wordprocessingml/2006/main" w:rsidR="00FA779C" w:rsidRPr="00F953A6">
        <w:rPr>
          <w:rFonts w:ascii="Arial" w:hAnsi="Arial" w:cs="Arial"/>
          <w:highlight w:val="yellow"/>
        </w:rPr>
        <w:t xml:space="preserve">TAUD </w:t>
      </w:r>
      <w:bookmarkEnd xmlns:w="http://schemas.openxmlformats.org/wordprocessingml/2006/main" w:id="673"/>
      <w:commentRangeEnd xmlns:w="http://schemas.openxmlformats.org/wordprocessingml/2006/main" w:id="674"/>
      <w:r xmlns:w="http://schemas.openxmlformats.org/wordprocessingml/2006/main" w:rsidR="00F953A6">
        <w:rPr>
          <w:rStyle w:val="CommentReference"/>
        </w:rPr>
        <w:commentReference xmlns:w="http://schemas.openxmlformats.org/wordprocessingml/2006/main" w:id="674"/>
      </w:r>
      <w:r xmlns:w="http://schemas.openxmlformats.org/wordprocessingml/2006/main" w:rsidR="001412B5" w:rsidRPr="0029259B">
        <w:rPr>
          <w:rFonts w:ascii="Arial" w:hAnsi="Arial" w:cs="Arial"/>
        </w:rPr>
        <w:t xml:space="preserve">) sẽ được hỗ trợ bởi các khối Chức năng S được thêm vào trong mục tiêu Tạo mã.</w:t>
      </w:r>
    </w:p>
    <w:p w14:paraId="1D273638" w14:textId="0457C602" w:rsidR="000B0EFB" w:rsidRPr="0029259B" w:rsidRDefault="000B0EFB" w:rsidP="008F699B">
      <w:pPr>
        <w:rPr>
          <w:rFonts w:ascii="Arial" w:hAnsi="Arial" w:cs="Arial"/>
        </w:rPr>
      </w:pPr>
    </w:p>
    <w:p w14:paraId="1C4436C6" w14:textId="5067D09B" w:rsidR="001B183B" w:rsidRPr="0029259B" w:rsidRDefault="000B0EFB" w:rsidP="00422800">
      <w:pPr xmlns:w="http://schemas.openxmlformats.org/wordprocessingml/2006/main">
        <w:ind w:left="1440" w:hanging="1440"/>
        <w:rPr>
          <w:rFonts w:ascii="Arial" w:hAnsi="Arial" w:cs="Arial"/>
        </w:rPr>
      </w:pPr>
      <w:r xmlns:w="http://schemas.openxmlformats.org/wordprocessingml/2006/main" w:rsidRPr="0029259B">
        <w:rPr>
          <w:rFonts w:ascii="Arial" w:hAnsi="Arial" w:cs="Arial"/>
        </w:rPr>
        <w:t xml:space="preserve">Lưu </w:t>
      </w:r>
      <w:r xmlns:w="http://schemas.openxmlformats.org/wordprocessingml/2006/main" w:rsidRPr="0029259B">
        <w:rPr>
          <w:rFonts w:ascii="Arial" w:hAnsi="Arial" w:cs="Arial"/>
        </w:rPr>
        <w:tab xmlns:w="http://schemas.openxmlformats.org/wordprocessingml/2006/main"/>
      </w:r>
      <w:r xmlns:w="http://schemas.openxmlformats.org/wordprocessingml/2006/main" w:rsidR="001B183B" w:rsidRPr="0029259B">
        <w:rPr>
          <w:rFonts w:ascii="Arial" w:hAnsi="Arial" w:cs="Arial"/>
        </w:rPr>
        <w:t xml:space="preserve">ý 1. Tất cả các khối trong lớp đầu tiên trong mục tiêu tạo Mã phải được bao bọc trong Hệ thống con.</w:t>
      </w:r>
    </w:p>
    <w:p w14:paraId="69C047F7" w14:textId="69D384F8" w:rsidR="00343F6C" w:rsidRPr="0029259B" w:rsidRDefault="001B183B" w:rsidP="00E645D4">
      <w:pPr xmlns:w="http://schemas.openxmlformats.org/wordprocessingml/2006/main">
        <w:ind w:left="1440"/>
        <w:rPr>
          <w:rFonts w:ascii="Arial" w:hAnsi="Arial" w:cs="Arial"/>
        </w:rPr>
      </w:pPr>
      <w:r xmlns:w="http://schemas.openxmlformats.org/wordprocessingml/2006/main" w:rsidRPr="0029259B">
        <w:rPr>
          <w:rFonts w:ascii="Arial" w:hAnsi="Arial" w:cs="Arial"/>
        </w:rPr>
        <w:t xml:space="preserve">2. Các khối Chức năng S của thiết bị ngoại vi (Cổng, ADC, RS-CANFD, </w:t>
      </w:r>
      <w:commentRangeStart xmlns:w="http://schemas.openxmlformats.org/wordprocessingml/2006/main" w:id="675"/>
      <w:r xmlns:w="http://schemas.openxmlformats.org/wordprocessingml/2006/main" w:rsidR="001705A5" w:rsidRPr="0029259B">
        <w:rPr>
          <w:rFonts w:ascii="Arial" w:hAnsi="Arial" w:cs="Arial"/>
          <w:highlight w:val="yellow"/>
        </w:rPr>
        <w:t xml:space="preserve">RLIN3n </w:t>
      </w:r>
      <w:commentRangeEnd xmlns:w="http://schemas.openxmlformats.org/wordprocessingml/2006/main" w:id="675"/>
      <w:r xmlns:w="http://schemas.openxmlformats.org/wordprocessingml/2006/main" w:rsidR="0070523C" w:rsidRPr="0029259B">
        <w:rPr>
          <w:rStyle w:val="CommentReference"/>
          <w:rFonts w:ascii="Arial" w:hAnsi="Arial" w:cs="Arial"/>
        </w:rPr>
        <w:commentReference xmlns:w="http://schemas.openxmlformats.org/wordprocessingml/2006/main" w:id="675"/>
      </w:r>
      <w:r xmlns:w="http://schemas.openxmlformats.org/wordprocessingml/2006/main" w:rsidR="00343F6C">
        <w:rPr>
          <w:rFonts w:ascii="Arial" w:hAnsi="Arial" w:cs="Arial"/>
        </w:rPr>
        <w:t xml:space="preserve">, </w:t>
      </w:r>
      <w:commentRangeStart xmlns:w="http://schemas.openxmlformats.org/wordprocessingml/2006/main" w:id="676"/>
      <w:r xmlns:w="http://schemas.openxmlformats.org/wordprocessingml/2006/main" w:rsidR="00343F6C" w:rsidRPr="00343F6C">
        <w:rPr>
          <w:rFonts w:ascii="Arial" w:hAnsi="Arial" w:cs="Arial"/>
          <w:highlight w:val="yellow"/>
        </w:rPr>
        <w:t xml:space="preserve">TAUD </w:t>
      </w:r>
      <w:commentRangeEnd xmlns:w="http://schemas.openxmlformats.org/wordprocessingml/2006/main" w:id="676"/>
      <w:r xmlns:w="http://schemas.openxmlformats.org/wordprocessingml/2006/main" w:rsidR="007E235B">
        <w:rPr>
          <w:rStyle w:val="CommentReference"/>
        </w:rPr>
        <w:commentReference xmlns:w="http://schemas.openxmlformats.org/wordprocessingml/2006/main" w:id="676"/>
      </w:r>
      <w:r xmlns:w="http://schemas.openxmlformats.org/wordprocessingml/2006/main" w:rsidR="00D05641" w:rsidRPr="0029259B">
        <w:rPr>
          <w:rFonts w:ascii="Arial" w:hAnsi="Arial" w:cs="Arial"/>
        </w:rPr>
        <w:t xml:space="preserve">) phải nằm trong các lớp bên dưới mục tiêu Tạo mã. Nếu chúng nằm ngoài mục tiêu tạo mã, lỗi có thể xảy ra.</w:t>
      </w:r>
    </w:p>
    <w:p w14:paraId="57F58EFA" w14:textId="5DC75121" w:rsidR="00353ED7" w:rsidRPr="0029259B" w:rsidRDefault="00353ED7" w:rsidP="008F699B">
      <w:pPr>
        <w:rPr>
          <w:rFonts w:ascii="Arial" w:hAnsi="Arial" w:cs="Arial"/>
        </w:rPr>
      </w:pPr>
    </w:p>
    <w:p w14:paraId="42804DA8" w14:textId="7DC2289E" w:rsidR="005636C0" w:rsidRPr="0029259B" w:rsidRDefault="0025058B" w:rsidP="00124044">
      <w:pPr>
        <w:jc w:val="center"/>
        <w:rPr>
          <w:rFonts w:ascii="Arial" w:hAnsi="Arial" w:cs="Arial"/>
          <w:color w:val="FF0000"/>
        </w:rPr>
      </w:pPr>
      <w:r w:rsidRPr="0029259B">
        <w:rPr>
          <w:rFonts w:ascii="Arial" w:hAnsi="Arial" w:cs="Arial"/>
          <w:noProof/>
          <w:color w:val="FF0000"/>
        </w:rPr>
        <w:drawing>
          <wp:inline distT="0" distB="0" distL="0" distR="0" wp14:anchorId="1C9D3707" wp14:editId="43C85289">
            <wp:extent cx="6858000" cy="2197735"/>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58000" cy="2197735"/>
                    </a:xfrm>
                    <a:prstGeom prst="rect">
                      <a:avLst/>
                    </a:prstGeom>
                  </pic:spPr>
                </pic:pic>
              </a:graphicData>
            </a:graphic>
          </wp:inline>
        </w:drawing>
      </w:r>
    </w:p>
    <w:p w14:paraId="16A0F43C" w14:textId="37C65ECA" w:rsidR="00871E18" w:rsidRPr="0029259B" w:rsidRDefault="00871E18" w:rsidP="00124044">
      <w:pPr>
        <w:jc w:val="center"/>
        <w:rPr>
          <w:rFonts w:ascii="Arial" w:hAnsi="Arial" w:cs="Arial"/>
          <w:color w:val="FF0000"/>
        </w:rPr>
      </w:pPr>
    </w:p>
    <w:p w14:paraId="502F3FAD" w14:textId="33A746E8" w:rsidR="00871E18" w:rsidRPr="0029259B" w:rsidRDefault="00871E18" w:rsidP="00871E18">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22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032744" w:rsidRPr="0029259B">
        <w:rPr>
          <w:rFonts w:ascii="Arial" w:hAnsi="Arial" w:cs="Arial"/>
          <w:b/>
          <w:bCs/>
          <w:color w:val="auto"/>
        </w:rPr>
        <w:t xml:space="preserve">Mục tiêu tạo mã và khối S-Function của thiết bị ngoại vi</w:t>
      </w:r>
    </w:p>
    <w:p w14:paraId="0118ACEF" w14:textId="3F9D4989" w:rsidR="00930DDC" w:rsidRDefault="00930DDC" w:rsidP="008F699B">
      <w:pPr>
        <w:rPr>
          <w:rFonts w:ascii="Arial" w:hAnsi="Arial" w:cs="Arial"/>
        </w:rPr>
      </w:pPr>
    </w:p>
    <w:p w14:paraId="7F9C6198" w14:textId="38B402D4" w:rsidR="001234AD" w:rsidRPr="0029259B" w:rsidRDefault="001234AD" w:rsidP="008F699B">
      <w:pPr xmlns:w="http://schemas.openxmlformats.org/wordprocessingml/2006/main">
        <w:rPr>
          <w:rFonts w:ascii="Arial" w:hAnsi="Arial" w:cs="Arial"/>
        </w:rPr>
      </w:pPr>
      <w:r xmlns:w="http://schemas.openxmlformats.org/wordprocessingml/2006/main" w:rsidRPr="0029259B">
        <w:rPr>
          <w:rFonts w:ascii="Arial" w:hAnsi="Arial" w:cs="Arial"/>
        </w:rPr>
        <w:t xml:space="preserve">Các bảng sau đây hiển thị thông tin về các thành phần của mô hình mẫu.</w:t>
      </w:r>
    </w:p>
    <w:p w14:paraId="7BF960AC" w14:textId="77777777" w:rsidR="005411B3" w:rsidRPr="0029259B" w:rsidRDefault="005411B3" w:rsidP="004E46F6">
      <w:pPr>
        <w:pStyle w:val="Caption"/>
        <w:rPr>
          <w:rFonts w:ascii="Arial" w:hAnsi="Arial" w:cs="Arial"/>
          <w:b/>
          <w:bCs/>
          <w:color w:val="auto"/>
        </w:rPr>
      </w:pPr>
    </w:p>
    <w:p w14:paraId="7A34A12B" w14:textId="063045DF" w:rsidR="00452971" w:rsidRPr="0029259B" w:rsidRDefault="00452971" w:rsidP="00452971">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lastRenderedPageBreak xmlns:w="http://schemas.openxmlformats.org/wordprocessingml/2006/main"/>
      </w:r>
      <w:r xmlns:w="http://schemas.openxmlformats.org/wordprocessingml/2006/main" w:rsidRPr="0029259B">
        <w:rPr>
          <w:rFonts w:ascii="Arial" w:hAnsi="Arial" w:cs="Arial"/>
          <w:b/>
          <w:bCs/>
          <w:color w:val="auto"/>
        </w:rPr>
        <w:t xml:space="preserve">Bảng </w:t>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STYLEREF 1 \s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3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00A3763F" w:rsidRPr="0029259B">
        <w:rPr>
          <w:rFonts w:ascii="Arial" w:hAnsi="Arial" w:cs="Arial"/>
          <w:b/>
          <w:bCs/>
          <w:color w:val="auto"/>
        </w:rPr>
        <w:noBreakHyphen xmlns:w="http://schemas.openxmlformats.org/wordprocessingml/2006/main"/>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3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Mục tiêu tạo mã của mô hình mẫu</w:t>
      </w:r>
    </w:p>
    <w:tbl>
      <w:tblPr>
        <w:tblStyle w:val="TableGrid"/>
        <w:tblW w:w="0" w:type="auto"/>
        <w:tblLook w:val="04A0" w:firstRow="1" w:lastRow="0" w:firstColumn="1" w:lastColumn="0" w:noHBand="0" w:noVBand="1"/>
      </w:tblPr>
      <w:tblGrid>
        <w:gridCol w:w="3596"/>
        <w:gridCol w:w="3597"/>
        <w:gridCol w:w="3597"/>
      </w:tblGrid>
      <w:tr w:rsidR="00452971" w:rsidRPr="0029259B" w14:paraId="383DB323" w14:textId="77777777" w:rsidTr="00452971">
        <w:tc>
          <w:tcPr>
            <w:tcW w:w="3596" w:type="dxa"/>
            <w:shd w:val="clear" w:color="auto" w:fill="0070C0"/>
          </w:tcPr>
          <w:p w14:paraId="002052E8" w14:textId="7F2F2AB0" w:rsidR="00452971" w:rsidRPr="0029259B" w:rsidRDefault="00452971" w:rsidP="00452971">
            <w:pPr xmlns:w="http://schemas.openxmlformats.org/wordprocessingml/2006/main">
              <w:jc w:val="center"/>
              <w:rPr>
                <w:rFonts w:ascii="Arial" w:hAnsi="Arial" w:cs="Arial"/>
                <w:b/>
                <w:bCs/>
                <w:color w:val="FFFFFF" w:themeColor="background1"/>
              </w:rPr>
            </w:pPr>
            <w:r xmlns:w="http://schemas.openxmlformats.org/wordprocessingml/2006/main" w:rsidRPr="0029259B">
              <w:rPr>
                <w:rFonts w:ascii="Arial" w:hAnsi="Arial" w:cs="Arial"/>
                <w:b/>
                <w:bCs/>
                <w:color w:val="FFFFFF" w:themeColor="background1"/>
              </w:rPr>
              <w:t xml:space="preserve">Tên mô hình mẫu</w:t>
            </w:r>
          </w:p>
        </w:tc>
        <w:tc>
          <w:tcPr>
            <w:tcW w:w="3597" w:type="dxa"/>
            <w:shd w:val="clear" w:color="auto" w:fill="0070C0"/>
          </w:tcPr>
          <w:p w14:paraId="731933AB" w14:textId="4EBCCF05" w:rsidR="00452971" w:rsidRPr="0029259B" w:rsidRDefault="00452971" w:rsidP="00452971">
            <w:pPr xmlns:w="http://schemas.openxmlformats.org/wordprocessingml/2006/main">
              <w:jc w:val="center"/>
              <w:rPr>
                <w:rFonts w:ascii="Arial" w:hAnsi="Arial" w:cs="Arial"/>
                <w:b/>
                <w:bCs/>
                <w:color w:val="FFFFFF" w:themeColor="background1"/>
              </w:rPr>
            </w:pPr>
            <w:r xmlns:w="http://schemas.openxmlformats.org/wordprocessingml/2006/main" w:rsidRPr="0029259B">
              <w:rPr>
                <w:rFonts w:ascii="Arial" w:hAnsi="Arial" w:cs="Arial"/>
                <w:b/>
                <w:bCs/>
                <w:color w:val="FFFFFF" w:themeColor="background1"/>
              </w:rPr>
              <w:t xml:space="preserve">Mục tiêu tạo mã</w:t>
            </w:r>
          </w:p>
        </w:tc>
        <w:tc>
          <w:tcPr>
            <w:tcW w:w="3597" w:type="dxa"/>
            <w:shd w:val="clear" w:color="auto" w:fill="0070C0"/>
          </w:tcPr>
          <w:p w14:paraId="28E01977" w14:textId="2991DC1E" w:rsidR="00452971" w:rsidRPr="0029259B" w:rsidRDefault="00452971" w:rsidP="00452971">
            <w:pPr xmlns:w="http://schemas.openxmlformats.org/wordprocessingml/2006/main">
              <w:jc w:val="center"/>
              <w:rPr>
                <w:rFonts w:ascii="Arial" w:hAnsi="Arial" w:cs="Arial"/>
                <w:b/>
                <w:bCs/>
                <w:color w:val="FFFFFF" w:themeColor="background1"/>
              </w:rPr>
            </w:pPr>
            <w:r xmlns:w="http://schemas.openxmlformats.org/wordprocessingml/2006/main" w:rsidRPr="0029259B">
              <w:rPr>
                <w:rFonts w:ascii="Arial" w:hAnsi="Arial" w:cs="Arial"/>
                <w:b/>
                <w:bCs/>
                <w:color w:val="FFFFFF" w:themeColor="background1"/>
              </w:rPr>
              <w:t xml:space="preserve">loại khối</w:t>
            </w:r>
          </w:p>
        </w:tc>
      </w:tr>
      <w:tr w:rsidR="00452971" w:rsidRPr="0029259B" w14:paraId="45E67E00" w14:textId="77777777" w:rsidTr="00452971">
        <w:tc>
          <w:tcPr>
            <w:tcW w:w="3596" w:type="dxa"/>
          </w:tcPr>
          <w:p w14:paraId="320E1571" w14:textId="0DDDE56E" w:rsidR="00452971" w:rsidRPr="0029259B" w:rsidRDefault="0025058B" w:rsidP="008F699B">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slexPowerWindowExample.slx</w:t>
            </w:r>
          </w:p>
        </w:tc>
        <w:tc>
          <w:tcPr>
            <w:tcW w:w="3597" w:type="dxa"/>
          </w:tcPr>
          <w:p w14:paraId="61594DB7" w14:textId="27C8F90A" w:rsidR="00452971" w:rsidRPr="0029259B" w:rsidRDefault="00452971" w:rsidP="008F699B">
            <w:pPr xmlns:w="http://schemas.openxmlformats.org/wordprocessingml/2006/main">
              <w:rPr>
                <w:rFonts w:ascii="Arial" w:hAnsi="Arial" w:cs="Arial"/>
              </w:rPr>
            </w:pPr>
            <w:r xmlns:w="http://schemas.openxmlformats.org/wordprocessingml/2006/main" w:rsidRPr="0029259B">
              <w:rPr>
                <w:rFonts w:ascii="Arial" w:hAnsi="Arial" w:cs="Arial"/>
              </w:rPr>
              <w:t xml:space="preserve">Target_Block_ET_VPF</w:t>
            </w:r>
          </w:p>
        </w:tc>
        <w:tc>
          <w:tcPr>
            <w:tcW w:w="3597" w:type="dxa"/>
          </w:tcPr>
          <w:p w14:paraId="3A075221" w14:textId="2B9511C0" w:rsidR="00452971" w:rsidRPr="0029259B" w:rsidRDefault="00452971" w:rsidP="008F699B">
            <w:pPr xmlns:w="http://schemas.openxmlformats.org/wordprocessingml/2006/main">
              <w:rPr>
                <w:rFonts w:ascii="Arial" w:hAnsi="Arial" w:cs="Arial"/>
              </w:rPr>
            </w:pPr>
            <w:r xmlns:w="http://schemas.openxmlformats.org/wordprocessingml/2006/main" w:rsidRPr="0029259B">
              <w:rPr>
                <w:rFonts w:ascii="Arial" w:hAnsi="Arial" w:cs="Arial"/>
              </w:rPr>
              <w:t xml:space="preserve">khối hệ thống con</w:t>
            </w:r>
          </w:p>
        </w:tc>
      </w:tr>
    </w:tbl>
    <w:p w14:paraId="22A8080C" w14:textId="5613017E" w:rsidR="00452971" w:rsidRPr="0029259B" w:rsidRDefault="00452971" w:rsidP="008F699B">
      <w:pPr>
        <w:rPr>
          <w:rFonts w:ascii="Arial" w:hAnsi="Arial" w:cs="Arial"/>
        </w:rPr>
      </w:pPr>
    </w:p>
    <w:p w14:paraId="322D232E" w14:textId="15E2FA2C" w:rsidR="00EC0BCC" w:rsidRPr="0029259B" w:rsidRDefault="00EC0BCC" w:rsidP="00EC0BCC">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Bảng </w:t>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STYLEREF 1 \s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3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00A3763F" w:rsidRPr="0029259B">
        <w:rPr>
          <w:rFonts w:ascii="Arial" w:hAnsi="Arial" w:cs="Arial"/>
          <w:b/>
          <w:bCs/>
          <w:color w:val="auto"/>
        </w:rPr>
        <w:noBreakHyphen xmlns:w="http://schemas.openxmlformats.org/wordprocessingml/2006/main"/>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4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Thiết bị ngoại vi trong Mục tiêu tạo mã</w:t>
      </w:r>
    </w:p>
    <w:tbl>
      <w:tblPr>
        <w:tblStyle w:val="TableGrid"/>
        <w:tblW w:w="10790" w:type="dxa"/>
        <w:tblLook w:val="04A0" w:firstRow="1" w:lastRow="0" w:firstColumn="1" w:lastColumn="0" w:noHBand="0" w:noVBand="1"/>
      </w:tblPr>
      <w:tblGrid>
        <w:gridCol w:w="2062"/>
        <w:gridCol w:w="1397"/>
        <w:gridCol w:w="2732"/>
        <w:gridCol w:w="2941"/>
        <w:gridCol w:w="1658"/>
      </w:tblGrid>
      <w:tr w:rsidR="00F31AED" w:rsidRPr="0029259B" w14:paraId="06D48C63" w14:textId="77777777" w:rsidTr="00343F6C">
        <w:tc>
          <w:tcPr>
            <w:tcW w:w="2062" w:type="dxa"/>
            <w:shd w:val="clear" w:color="auto" w:fill="0070C0"/>
          </w:tcPr>
          <w:p w14:paraId="0F7174FF" w14:textId="11CC8B11" w:rsidR="00F31AED" w:rsidRPr="0029259B" w:rsidRDefault="00F31AED" w:rsidP="000F4E28">
            <w:pPr xmlns:w="http://schemas.openxmlformats.org/wordprocessingml/2006/main">
              <w:jc w:val="center"/>
              <w:rPr>
                <w:rFonts w:ascii="Arial" w:hAnsi="Arial" w:cs="Arial"/>
                <w:b/>
                <w:bCs/>
                <w:color w:val="FFFFFF" w:themeColor="background1"/>
              </w:rPr>
            </w:pPr>
            <w:r xmlns:w="http://schemas.openxmlformats.org/wordprocessingml/2006/main" w:rsidRPr="0029259B">
              <w:rPr>
                <w:rFonts w:ascii="Arial" w:hAnsi="Arial" w:cs="Arial"/>
                <w:b/>
                <w:bCs/>
                <w:color w:val="FFFFFF" w:themeColor="background1"/>
              </w:rPr>
              <w:t xml:space="preserve">Mục tiêu tạo mã</w:t>
            </w:r>
          </w:p>
        </w:tc>
        <w:tc>
          <w:tcPr>
            <w:tcW w:w="1397" w:type="dxa"/>
            <w:shd w:val="clear" w:color="auto" w:fill="0070C0"/>
          </w:tcPr>
          <w:p w14:paraId="335F051D" w14:textId="0BFDE208" w:rsidR="00F31AED" w:rsidRPr="0029259B" w:rsidRDefault="00F31AED" w:rsidP="000F4E28">
            <w:pPr xmlns:w="http://schemas.openxmlformats.org/wordprocessingml/2006/main">
              <w:jc w:val="center"/>
              <w:rPr>
                <w:rFonts w:ascii="Arial" w:hAnsi="Arial" w:cs="Arial"/>
                <w:b/>
                <w:bCs/>
                <w:color w:val="FFFFFF" w:themeColor="background1"/>
              </w:rPr>
            </w:pPr>
            <w:bookmarkStart xmlns:w="http://schemas.openxmlformats.org/wordprocessingml/2006/main" w:id="677" w:name="_Hlk93653231"/>
            <w:r xmlns:w="http://schemas.openxmlformats.org/wordprocessingml/2006/main" w:rsidRPr="0029259B">
              <w:rPr>
                <w:rFonts w:ascii="Arial" w:hAnsi="Arial" w:cs="Arial"/>
                <w:b/>
                <w:bCs/>
                <w:color w:val="FFFFFF" w:themeColor="background1"/>
              </w:rPr>
              <w:t xml:space="preserve">ngoại vi</w:t>
            </w:r>
            <w:bookmarkEnd xmlns:w="http://schemas.openxmlformats.org/wordprocessingml/2006/main" w:id="677"/>
          </w:p>
        </w:tc>
        <w:tc>
          <w:tcPr>
            <w:tcW w:w="2732" w:type="dxa"/>
            <w:shd w:val="clear" w:color="auto" w:fill="0070C0"/>
          </w:tcPr>
          <w:p w14:paraId="02B3AA36" w14:textId="26261EC8" w:rsidR="00F31AED" w:rsidRPr="0029259B" w:rsidRDefault="00F31AED" w:rsidP="000F4E28">
            <w:pPr xmlns:w="http://schemas.openxmlformats.org/wordprocessingml/2006/main">
              <w:jc w:val="center"/>
              <w:rPr>
                <w:rFonts w:ascii="Arial" w:hAnsi="Arial" w:cs="Arial"/>
                <w:b/>
                <w:bCs/>
                <w:color w:val="FFFFFF" w:themeColor="background1"/>
              </w:rPr>
            </w:pPr>
            <w:r xmlns:w="http://schemas.openxmlformats.org/wordprocessingml/2006/main" w:rsidRPr="0029259B">
              <w:rPr>
                <w:rFonts w:ascii="Arial" w:hAnsi="Arial" w:cs="Arial"/>
                <w:b/>
                <w:bCs/>
                <w:color w:val="FFFFFF" w:themeColor="background1"/>
              </w:rPr>
              <w:t xml:space="preserve">Tên cổng ngoại vi</w:t>
            </w:r>
          </w:p>
        </w:tc>
        <w:tc>
          <w:tcPr>
            <w:tcW w:w="2941" w:type="dxa"/>
            <w:shd w:val="clear" w:color="auto" w:fill="0070C0"/>
          </w:tcPr>
          <w:p w14:paraId="5F53E5C7" w14:textId="52683485" w:rsidR="00F31AED" w:rsidRPr="0029259B" w:rsidRDefault="00F31AED" w:rsidP="000F4E28">
            <w:pPr xmlns:w="http://schemas.openxmlformats.org/wordprocessingml/2006/main">
              <w:jc w:val="center"/>
              <w:rPr>
                <w:rFonts w:ascii="Arial" w:hAnsi="Arial" w:cs="Arial"/>
                <w:b/>
                <w:bCs/>
                <w:color w:val="FFFFFF" w:themeColor="background1"/>
              </w:rPr>
            </w:pPr>
            <w:r xmlns:w="http://schemas.openxmlformats.org/wordprocessingml/2006/main" w:rsidRPr="0029259B">
              <w:rPr>
                <w:rFonts w:ascii="Arial" w:hAnsi="Arial" w:cs="Arial"/>
                <w:b/>
                <w:bCs/>
                <w:color w:val="FFFFFF" w:themeColor="background1"/>
              </w:rPr>
              <w:t xml:space="preserve">Tên khối</w:t>
            </w:r>
          </w:p>
        </w:tc>
        <w:tc>
          <w:tcPr>
            <w:tcW w:w="1658" w:type="dxa"/>
            <w:shd w:val="clear" w:color="auto" w:fill="0070C0"/>
          </w:tcPr>
          <w:p w14:paraId="7343B06F" w14:textId="1541B1F0" w:rsidR="00F31AED" w:rsidRPr="0029259B" w:rsidRDefault="00F31AED" w:rsidP="000F4E28">
            <w:pPr xmlns:w="http://schemas.openxmlformats.org/wordprocessingml/2006/main">
              <w:jc w:val="center"/>
              <w:rPr>
                <w:rFonts w:ascii="Arial" w:hAnsi="Arial" w:cs="Arial"/>
                <w:b/>
                <w:bCs/>
                <w:color w:val="FFFFFF" w:themeColor="background1"/>
              </w:rPr>
            </w:pPr>
            <w:r xmlns:w="http://schemas.openxmlformats.org/wordprocessingml/2006/main" w:rsidRPr="0029259B">
              <w:rPr>
                <w:rFonts w:ascii="Arial" w:hAnsi="Arial" w:cs="Arial"/>
                <w:b/>
                <w:bCs/>
                <w:color w:val="FFFFFF" w:themeColor="background1"/>
              </w:rPr>
              <w:t xml:space="preserve">loại khối</w:t>
            </w:r>
          </w:p>
        </w:tc>
      </w:tr>
      <w:tr w:rsidR="00343F6C" w:rsidRPr="0029259B" w14:paraId="00642908" w14:textId="77777777" w:rsidTr="00343F6C">
        <w:tc>
          <w:tcPr>
            <w:tcW w:w="2062" w:type="dxa"/>
            <w:vMerge w:val="restart"/>
          </w:tcPr>
          <w:p w14:paraId="7D9EF6B1" w14:textId="6EFFCBD6"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Target_Block_ET_VPF</w:t>
            </w:r>
          </w:p>
        </w:tc>
        <w:tc>
          <w:tcPr>
            <w:tcW w:w="1397" w:type="dxa"/>
          </w:tcPr>
          <w:p w14:paraId="231A6166" w14:textId="0DDED64D"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ADC</w:t>
            </w:r>
          </w:p>
        </w:tc>
        <w:tc>
          <w:tcPr>
            <w:tcW w:w="2732" w:type="dxa"/>
          </w:tcPr>
          <w:p w14:paraId="1A741D02" w14:textId="1FE7FAA8" w:rsidR="00343F6C"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ANI&lt;Đơn vị&gt;&lt;ID cổng&gt; </w:t>
            </w:r>
            <w:r xmlns:w="http://schemas.openxmlformats.org/wordprocessingml/2006/main" w:rsidR="004526F6" w:rsidRPr="004526F6">
              <w:rPr>
                <w:rFonts w:ascii="Arial" w:hAnsi="Arial" w:cs="Arial"/>
                <w:highlight w:val="yellow"/>
              </w:rPr>
              <w:t xml:space="preserve">*1</w:t>
            </w:r>
          </w:p>
          <w:p w14:paraId="21B17F21" w14:textId="70A3B6B2" w:rsidR="00343F6C" w:rsidRPr="0029259B" w:rsidRDefault="00343F6C" w:rsidP="000F4E28">
            <w:pPr xmlns:w="http://schemas.openxmlformats.org/wordprocessingml/2006/main">
              <w:rPr>
                <w:rFonts w:ascii="Arial" w:hAnsi="Arial" w:cs="Arial"/>
              </w:rPr>
            </w:pPr>
            <w:commentRangeStart xmlns:w="http://schemas.openxmlformats.org/wordprocessingml/2006/main" w:id="678"/>
            <w:r xmlns:w="http://schemas.openxmlformats.org/wordprocessingml/2006/main" w:rsidRPr="00D70FDE">
              <w:rPr>
                <w:rFonts w:ascii="Arial" w:hAnsi="Arial" w:cs="Arial"/>
                <w:highlight w:val="yellow"/>
              </w:rPr>
              <w:t xml:space="preserve">AN&lt;Đơn vị&gt;&lt;ID cổng&gt; </w:t>
            </w:r>
            <w:commentRangeEnd xmlns:w="http://schemas.openxmlformats.org/wordprocessingml/2006/main" w:id="678"/>
            <w:r xmlns:w="http://schemas.openxmlformats.org/wordprocessingml/2006/main">
              <w:rPr>
                <w:rStyle w:val="CommentReference"/>
              </w:rPr>
              <w:commentReference xmlns:w="http://schemas.openxmlformats.org/wordprocessingml/2006/main" w:id="678"/>
            </w:r>
            <w:bookmarkStart xmlns:w="http://schemas.openxmlformats.org/wordprocessingml/2006/main" w:id="679" w:name="V10000_Req_03_009"/>
            <w:bookmarkEnd xmlns:w="http://schemas.openxmlformats.org/wordprocessingml/2006/main" w:id="679"/>
            <w:r xmlns:w="http://schemas.openxmlformats.org/wordprocessingml/2006/main" w:rsidR="004526F6" w:rsidRPr="004526F6">
              <w:rPr>
                <w:rFonts w:ascii="Arial" w:hAnsi="Arial" w:cs="Arial"/>
                <w:highlight w:val="yellow"/>
              </w:rPr>
              <w:t xml:space="preserve">*2</w:t>
            </w:r>
          </w:p>
        </w:tc>
        <w:tc>
          <w:tcPr>
            <w:tcW w:w="2941" w:type="dxa"/>
          </w:tcPr>
          <w:p w14:paraId="461738B5" w14:textId="48796D01"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ADC_&lt;Số&gt;</w:t>
            </w:r>
          </w:p>
        </w:tc>
        <w:tc>
          <w:tcPr>
            <w:tcW w:w="1658" w:type="dxa"/>
          </w:tcPr>
          <w:p w14:paraId="5AFB93DB" w14:textId="7DDD01F1"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Khối chức năng S</w:t>
            </w:r>
          </w:p>
        </w:tc>
      </w:tr>
      <w:tr w:rsidR="00343F6C" w:rsidRPr="0029259B" w14:paraId="4E454A44" w14:textId="77777777" w:rsidTr="00343F6C">
        <w:tc>
          <w:tcPr>
            <w:tcW w:w="2062" w:type="dxa"/>
            <w:vMerge/>
          </w:tcPr>
          <w:p w14:paraId="010B0D55" w14:textId="77777777" w:rsidR="00343F6C" w:rsidRPr="0029259B" w:rsidRDefault="00343F6C" w:rsidP="000F4E28">
            <w:pPr>
              <w:rPr>
                <w:rFonts w:ascii="Arial" w:hAnsi="Arial" w:cs="Arial"/>
              </w:rPr>
            </w:pPr>
          </w:p>
        </w:tc>
        <w:tc>
          <w:tcPr>
            <w:tcW w:w="1397" w:type="dxa"/>
            <w:vMerge w:val="restart"/>
          </w:tcPr>
          <w:p w14:paraId="200B339F" w14:textId="36A1EF19"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Hải cảng</w:t>
            </w:r>
          </w:p>
        </w:tc>
        <w:tc>
          <w:tcPr>
            <w:tcW w:w="2732" w:type="dxa"/>
            <w:vMerge w:val="restart"/>
          </w:tcPr>
          <w:p w14:paraId="4F648C0E" w14:textId="39A13817"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P&lt;Cổng&gt;_&lt;Ghim&gt;</w:t>
            </w:r>
          </w:p>
        </w:tc>
        <w:tc>
          <w:tcPr>
            <w:tcW w:w="2941" w:type="dxa"/>
          </w:tcPr>
          <w:p w14:paraId="68C82803" w14:textId="3E5D9D63"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Port_In_&lt;Số&gt;</w:t>
            </w:r>
          </w:p>
        </w:tc>
        <w:tc>
          <w:tcPr>
            <w:tcW w:w="1658" w:type="dxa"/>
          </w:tcPr>
          <w:p w14:paraId="61B3EAD8" w14:textId="111DA22B"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Khối chức năng S</w:t>
            </w:r>
          </w:p>
        </w:tc>
      </w:tr>
      <w:tr w:rsidR="00343F6C" w:rsidRPr="0029259B" w14:paraId="51813623" w14:textId="77777777" w:rsidTr="00343F6C">
        <w:tc>
          <w:tcPr>
            <w:tcW w:w="2062" w:type="dxa"/>
            <w:vMerge/>
          </w:tcPr>
          <w:p w14:paraId="000A4150" w14:textId="77777777" w:rsidR="00343F6C" w:rsidRPr="0029259B" w:rsidRDefault="00343F6C" w:rsidP="000F4E28">
            <w:pPr>
              <w:rPr>
                <w:rFonts w:ascii="Arial" w:hAnsi="Arial" w:cs="Arial"/>
              </w:rPr>
            </w:pPr>
          </w:p>
        </w:tc>
        <w:tc>
          <w:tcPr>
            <w:tcW w:w="1397" w:type="dxa"/>
            <w:vMerge/>
          </w:tcPr>
          <w:p w14:paraId="24784CF1" w14:textId="22EB4424" w:rsidR="00343F6C" w:rsidRPr="0029259B" w:rsidRDefault="00343F6C" w:rsidP="000F4E28">
            <w:pPr>
              <w:rPr>
                <w:rFonts w:ascii="Arial" w:hAnsi="Arial" w:cs="Arial"/>
              </w:rPr>
            </w:pPr>
          </w:p>
        </w:tc>
        <w:tc>
          <w:tcPr>
            <w:tcW w:w="2732" w:type="dxa"/>
            <w:vMerge/>
          </w:tcPr>
          <w:p w14:paraId="30700263" w14:textId="77777777" w:rsidR="00343F6C" w:rsidRPr="0029259B" w:rsidRDefault="00343F6C" w:rsidP="000F4E28">
            <w:pPr>
              <w:rPr>
                <w:rFonts w:ascii="Arial" w:hAnsi="Arial" w:cs="Arial"/>
              </w:rPr>
            </w:pPr>
          </w:p>
        </w:tc>
        <w:tc>
          <w:tcPr>
            <w:tcW w:w="2941" w:type="dxa"/>
          </w:tcPr>
          <w:p w14:paraId="362C79D7" w14:textId="48F678FD"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Port_Out_&lt;Số&gt;</w:t>
            </w:r>
          </w:p>
        </w:tc>
        <w:tc>
          <w:tcPr>
            <w:tcW w:w="1658" w:type="dxa"/>
          </w:tcPr>
          <w:p w14:paraId="634B0EBC" w14:textId="7E7124EF"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Khối chức năng S</w:t>
            </w:r>
          </w:p>
        </w:tc>
      </w:tr>
      <w:tr w:rsidR="00343F6C" w:rsidRPr="0029259B" w14:paraId="279CFA8B" w14:textId="77777777" w:rsidTr="00343F6C">
        <w:trPr>
          <w:trHeight w:val="132"/>
        </w:trPr>
        <w:tc>
          <w:tcPr>
            <w:tcW w:w="2062" w:type="dxa"/>
            <w:vMerge/>
          </w:tcPr>
          <w:p w14:paraId="2529B83A" w14:textId="77777777" w:rsidR="00343F6C" w:rsidRPr="0029259B" w:rsidRDefault="00343F6C" w:rsidP="000F4E28">
            <w:pPr>
              <w:rPr>
                <w:rFonts w:ascii="Arial" w:hAnsi="Arial" w:cs="Arial"/>
              </w:rPr>
            </w:pPr>
          </w:p>
        </w:tc>
        <w:tc>
          <w:tcPr>
            <w:tcW w:w="1397" w:type="dxa"/>
            <w:vMerge w:val="restart"/>
          </w:tcPr>
          <w:p w14:paraId="4C8D6169" w14:textId="0B1CB62E"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RS-CANFD</w:t>
            </w:r>
          </w:p>
        </w:tc>
        <w:tc>
          <w:tcPr>
            <w:tcW w:w="2732" w:type="dxa"/>
          </w:tcPr>
          <w:p w14:paraId="66DED8E7" w14:textId="18DBEEA8"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CÓ THỂ&lt;Đơn vị&gt;_TX</w:t>
            </w:r>
          </w:p>
        </w:tc>
        <w:tc>
          <w:tcPr>
            <w:tcW w:w="2941" w:type="dxa"/>
          </w:tcPr>
          <w:p w14:paraId="0E33F501" w14:textId="442744B6"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CAN_Truyền_&lt;Số&gt;</w:t>
            </w:r>
          </w:p>
        </w:tc>
        <w:tc>
          <w:tcPr>
            <w:tcW w:w="1658" w:type="dxa"/>
            <w:vMerge w:val="restart"/>
          </w:tcPr>
          <w:p w14:paraId="7A4AEE18" w14:textId="14BDA622" w:rsidR="00343F6C" w:rsidRPr="0029259B" w:rsidRDefault="00343F6C" w:rsidP="000F4E28">
            <w:pPr xmlns:w="http://schemas.openxmlformats.org/wordprocessingml/2006/main">
              <w:rPr>
                <w:rFonts w:ascii="Arial" w:hAnsi="Arial" w:cs="Arial"/>
              </w:rPr>
            </w:pPr>
            <w:r xmlns:w="http://schemas.openxmlformats.org/wordprocessingml/2006/main" w:rsidRPr="0029259B">
              <w:rPr>
                <w:rFonts w:ascii="Arial" w:hAnsi="Arial" w:cs="Arial"/>
              </w:rPr>
              <w:t xml:space="preserve">Khối chức năng S</w:t>
            </w:r>
          </w:p>
        </w:tc>
      </w:tr>
      <w:tr w:rsidR="00343F6C" w:rsidRPr="0029259B" w14:paraId="2972C490" w14:textId="77777777" w:rsidTr="00343F6C">
        <w:trPr>
          <w:trHeight w:val="131"/>
        </w:trPr>
        <w:tc>
          <w:tcPr>
            <w:tcW w:w="2062" w:type="dxa"/>
            <w:vMerge/>
          </w:tcPr>
          <w:p w14:paraId="1703C244" w14:textId="77777777" w:rsidR="00343F6C" w:rsidRPr="0029259B" w:rsidRDefault="00343F6C" w:rsidP="00762FFB">
            <w:pPr>
              <w:rPr>
                <w:rFonts w:ascii="Arial" w:hAnsi="Arial" w:cs="Arial"/>
              </w:rPr>
            </w:pPr>
          </w:p>
        </w:tc>
        <w:tc>
          <w:tcPr>
            <w:tcW w:w="1397" w:type="dxa"/>
            <w:vMerge/>
          </w:tcPr>
          <w:p w14:paraId="0640568A" w14:textId="77777777" w:rsidR="00343F6C" w:rsidRPr="0029259B" w:rsidRDefault="00343F6C" w:rsidP="00762FFB">
            <w:pPr>
              <w:rPr>
                <w:rFonts w:ascii="Arial" w:hAnsi="Arial" w:cs="Arial"/>
              </w:rPr>
            </w:pPr>
          </w:p>
        </w:tc>
        <w:tc>
          <w:tcPr>
            <w:tcW w:w="2732" w:type="dxa"/>
          </w:tcPr>
          <w:p w14:paraId="3DCF11BF" w14:textId="5CF4F8C9" w:rsidR="00343F6C" w:rsidRPr="0029259B" w:rsidRDefault="00343F6C" w:rsidP="6CD49608">
            <w:pPr xmlns:w="http://schemas.openxmlformats.org/wordprocessingml/2006/main">
              <w:rPr>
                <w:rFonts w:ascii="Arial" w:hAnsi="Arial" w:cs="Arial"/>
              </w:rPr>
            </w:pPr>
            <w:r xmlns:w="http://schemas.openxmlformats.org/wordprocessingml/2006/main" w:rsidRPr="0029259B">
              <w:rPr>
                <w:rFonts w:ascii="Arial" w:hAnsi="Arial" w:cs="Arial"/>
              </w:rPr>
              <w:t xml:space="preserve">CÓ THỂ&lt;Đơn vị&gt;_RX</w:t>
            </w:r>
          </w:p>
        </w:tc>
        <w:tc>
          <w:tcPr>
            <w:tcW w:w="2941" w:type="dxa"/>
          </w:tcPr>
          <w:p w14:paraId="7E2A4424" w14:textId="6A34161D" w:rsidR="00343F6C" w:rsidRPr="0029259B" w:rsidRDefault="00343F6C" w:rsidP="00762FFB">
            <w:pPr xmlns:w="http://schemas.openxmlformats.org/wordprocessingml/2006/main">
              <w:rPr>
                <w:rFonts w:ascii="Arial" w:hAnsi="Arial" w:cs="Arial"/>
              </w:rPr>
            </w:pPr>
            <w:r xmlns:w="http://schemas.openxmlformats.org/wordprocessingml/2006/main" w:rsidRPr="0029259B">
              <w:rPr>
                <w:rFonts w:ascii="Arial" w:hAnsi="Arial" w:cs="Arial"/>
              </w:rPr>
              <w:t xml:space="preserve">CAN_Reception _&lt;Số&gt;</w:t>
            </w:r>
          </w:p>
        </w:tc>
        <w:tc>
          <w:tcPr>
            <w:tcW w:w="1658" w:type="dxa"/>
            <w:vMerge/>
          </w:tcPr>
          <w:p w14:paraId="36850DE4" w14:textId="77777777" w:rsidR="00343F6C" w:rsidRPr="0029259B" w:rsidRDefault="00343F6C" w:rsidP="00762FFB">
            <w:pPr>
              <w:rPr>
                <w:rFonts w:ascii="Arial" w:hAnsi="Arial" w:cs="Arial"/>
                <w:highlight w:val="yellow"/>
              </w:rPr>
            </w:pPr>
          </w:p>
        </w:tc>
      </w:tr>
      <w:tr w:rsidR="00343F6C" w:rsidRPr="0029259B" w14:paraId="7B2E9E06" w14:textId="77777777" w:rsidTr="00343F6C">
        <w:trPr>
          <w:trHeight w:val="131"/>
        </w:trPr>
        <w:tc>
          <w:tcPr>
            <w:tcW w:w="2062" w:type="dxa"/>
            <w:vMerge/>
          </w:tcPr>
          <w:p w14:paraId="0FF58627" w14:textId="77777777" w:rsidR="00343F6C" w:rsidRPr="0029259B" w:rsidRDefault="00343F6C" w:rsidP="008B56D9">
            <w:pPr>
              <w:rPr>
                <w:rFonts w:ascii="Arial" w:hAnsi="Arial" w:cs="Arial"/>
              </w:rPr>
            </w:pPr>
          </w:p>
        </w:tc>
        <w:tc>
          <w:tcPr>
            <w:tcW w:w="1397" w:type="dxa"/>
            <w:vMerge w:val="restart"/>
          </w:tcPr>
          <w:p w14:paraId="5928493A" w14:textId="111DAD65" w:rsidR="00343F6C" w:rsidRPr="0029259B" w:rsidRDefault="00343F6C" w:rsidP="008B56D9">
            <w:pPr xmlns:w="http://schemas.openxmlformats.org/wordprocessingml/2006/main">
              <w:rPr>
                <w:rFonts w:ascii="Arial" w:hAnsi="Arial" w:cs="Arial"/>
                <w:highlight w:val="yellow"/>
              </w:rPr>
            </w:pPr>
            <w:commentRangeStart xmlns:w="http://schemas.openxmlformats.org/wordprocessingml/2006/main" w:id="680"/>
            <w:r xmlns:w="http://schemas.openxmlformats.org/wordprocessingml/2006/main" w:rsidRPr="0029259B">
              <w:rPr>
                <w:rFonts w:ascii="Arial" w:hAnsi="Arial" w:cs="Arial"/>
                <w:highlight w:val="yellow"/>
              </w:rPr>
              <w:t xml:space="preserve">RLIN3n</w:t>
            </w:r>
            <w:commentRangeEnd xmlns:w="http://schemas.openxmlformats.org/wordprocessingml/2006/main" w:id="680"/>
            <w:r xmlns:w="http://schemas.openxmlformats.org/wordprocessingml/2006/main" w:rsidRPr="0029259B">
              <w:rPr>
                <w:rStyle w:val="CommentReference"/>
                <w:rFonts w:ascii="Arial" w:hAnsi="Arial" w:cs="Arial"/>
              </w:rPr>
              <w:commentReference xmlns:w="http://schemas.openxmlformats.org/wordprocessingml/2006/main" w:id="680"/>
            </w:r>
          </w:p>
        </w:tc>
        <w:tc>
          <w:tcPr>
            <w:tcW w:w="2732" w:type="dxa"/>
          </w:tcPr>
          <w:p w14:paraId="798E25B6" w14:textId="4957524D" w:rsidR="00343F6C" w:rsidRPr="0029259B" w:rsidRDefault="00343F6C" w:rsidP="008B56D9">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RLIN3&lt;Đơn vị RLIN3&gt;_Gửi</w:t>
            </w:r>
          </w:p>
        </w:tc>
        <w:tc>
          <w:tcPr>
            <w:tcW w:w="2941" w:type="dxa"/>
          </w:tcPr>
          <w:p w14:paraId="5D49A9AE" w14:textId="43612EF3" w:rsidR="00343F6C" w:rsidRPr="0029259B" w:rsidRDefault="00343F6C" w:rsidP="008B56D9">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RLIN3n_Transm </w:t>
            </w:r>
            <w:bookmarkStart xmlns:w="http://schemas.openxmlformats.org/wordprocessingml/2006/main" w:id="681" w:name="V10000_Req_01_005"/>
            <w:bookmarkEnd xmlns:w="http://schemas.openxmlformats.org/wordprocessingml/2006/main" w:id="681"/>
            <w:r xmlns:w="http://schemas.openxmlformats.org/wordprocessingml/2006/main" w:rsidRPr="0029259B">
              <w:rPr>
                <w:rFonts w:ascii="Arial" w:hAnsi="Arial" w:cs="Arial"/>
                <w:highlight w:val="yellow"/>
              </w:rPr>
              <w:t xml:space="preserve">ission_&lt;Số&gt;</w:t>
            </w:r>
          </w:p>
        </w:tc>
        <w:tc>
          <w:tcPr>
            <w:tcW w:w="1658" w:type="dxa"/>
          </w:tcPr>
          <w:p w14:paraId="6DFF6E12" w14:textId="72EE27CB" w:rsidR="00343F6C" w:rsidRPr="0029259B" w:rsidRDefault="00343F6C" w:rsidP="008B56D9">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Khối chức năng S</w:t>
            </w:r>
          </w:p>
        </w:tc>
      </w:tr>
      <w:tr w:rsidR="00343F6C" w:rsidRPr="0029259B" w14:paraId="0E4863A7" w14:textId="77777777" w:rsidTr="00343F6C">
        <w:trPr>
          <w:trHeight w:val="131"/>
        </w:trPr>
        <w:tc>
          <w:tcPr>
            <w:tcW w:w="2062" w:type="dxa"/>
            <w:vMerge/>
          </w:tcPr>
          <w:p w14:paraId="78ADDC73" w14:textId="77777777" w:rsidR="00343F6C" w:rsidRPr="0029259B" w:rsidRDefault="00343F6C" w:rsidP="008B56D9">
            <w:pPr>
              <w:rPr>
                <w:rFonts w:ascii="Arial" w:hAnsi="Arial" w:cs="Arial"/>
              </w:rPr>
            </w:pPr>
          </w:p>
        </w:tc>
        <w:tc>
          <w:tcPr>
            <w:tcW w:w="1397" w:type="dxa"/>
            <w:vMerge/>
          </w:tcPr>
          <w:p w14:paraId="40EF2E33" w14:textId="77777777" w:rsidR="00343F6C" w:rsidRPr="0029259B" w:rsidRDefault="00343F6C" w:rsidP="008B56D9">
            <w:pPr>
              <w:rPr>
                <w:rFonts w:ascii="Arial" w:hAnsi="Arial" w:cs="Arial"/>
                <w:highlight w:val="yellow"/>
              </w:rPr>
            </w:pPr>
            <w:commentRangeStart w:id="682"/>
          </w:p>
        </w:tc>
        <w:tc>
          <w:tcPr>
            <w:tcW w:w="2732" w:type="dxa"/>
          </w:tcPr>
          <w:p w14:paraId="32CC2F46" w14:textId="35FD2412" w:rsidR="00343F6C" w:rsidRPr="0029259B" w:rsidRDefault="00343F6C" w:rsidP="008B56D9">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RLIN3&lt;Đơn vị RLIN3&gt;_Nhận</w:t>
            </w:r>
          </w:p>
        </w:tc>
        <w:tc>
          <w:tcPr>
            <w:tcW w:w="2941" w:type="dxa"/>
          </w:tcPr>
          <w:p w14:paraId="5E3E549D" w14:textId="325C9363" w:rsidR="00343F6C" w:rsidRPr="0029259B" w:rsidRDefault="00343F6C" w:rsidP="008B56D9">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RLIN3n_Reception_&lt;Số&gt;</w:t>
            </w:r>
          </w:p>
        </w:tc>
        <w:tc>
          <w:tcPr>
            <w:tcW w:w="1658" w:type="dxa"/>
          </w:tcPr>
          <w:p w14:paraId="1840F01E" w14:textId="6860D180" w:rsidR="00343F6C" w:rsidRPr="0029259B" w:rsidRDefault="00343F6C" w:rsidP="008B56D9">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Khối chức năng S</w:t>
            </w:r>
            <w:commentRangeEnd xmlns:w="http://schemas.openxmlformats.org/wordprocessingml/2006/main" w:id="682"/>
            <w:r xmlns:w="http://schemas.openxmlformats.org/wordprocessingml/2006/main" w:rsidRPr="0029259B">
              <w:rPr>
                <w:rStyle w:val="CommentReference"/>
                <w:rFonts w:ascii="Arial" w:hAnsi="Arial" w:cs="Arial"/>
              </w:rPr>
              <w:commentReference xmlns:w="http://schemas.openxmlformats.org/wordprocessingml/2006/main" w:id="682"/>
            </w:r>
          </w:p>
        </w:tc>
      </w:tr>
      <w:tr w:rsidR="00343F6C" w:rsidRPr="0029259B" w14:paraId="203E92D3" w14:textId="77777777" w:rsidTr="00343F6C">
        <w:trPr>
          <w:trHeight w:val="131"/>
        </w:trPr>
        <w:tc>
          <w:tcPr>
            <w:tcW w:w="2062" w:type="dxa"/>
            <w:vMerge/>
          </w:tcPr>
          <w:p w14:paraId="364EAE32" w14:textId="77777777" w:rsidR="00343F6C" w:rsidRPr="0029259B" w:rsidRDefault="00343F6C" w:rsidP="00343F6C">
            <w:pPr>
              <w:rPr>
                <w:rFonts w:ascii="Arial" w:hAnsi="Arial" w:cs="Arial"/>
              </w:rPr>
            </w:pPr>
          </w:p>
        </w:tc>
        <w:tc>
          <w:tcPr>
            <w:tcW w:w="1397" w:type="dxa"/>
          </w:tcPr>
          <w:p w14:paraId="037D805F" w14:textId="1D9E2EA4" w:rsidR="00343F6C" w:rsidRPr="0029259B" w:rsidRDefault="00343F6C" w:rsidP="00343F6C">
            <w:pPr xmlns:w="http://schemas.openxmlformats.org/wordprocessingml/2006/main">
              <w:rPr>
                <w:rFonts w:ascii="Arial" w:hAnsi="Arial" w:cs="Arial"/>
                <w:highlight w:val="yellow"/>
              </w:rPr>
            </w:pPr>
            <w:commentRangeStart xmlns:w="http://schemas.openxmlformats.org/wordprocessingml/2006/main" w:id="683"/>
            <w:r xmlns:w="http://schemas.openxmlformats.org/wordprocessingml/2006/main">
              <w:rPr>
                <w:rFonts w:ascii="Arial" w:hAnsi="Arial" w:cs="Arial"/>
                <w:highlight w:val="yellow"/>
              </w:rPr>
              <w:t xml:space="preserve">TAUD</w:t>
            </w:r>
            <w:commentRangeEnd xmlns:w="http://schemas.openxmlformats.org/wordprocessingml/2006/main" w:id="683"/>
            <w:r xmlns:w="http://schemas.openxmlformats.org/wordprocessingml/2006/main" w:rsidR="006E5A6F">
              <w:rPr>
                <w:rStyle w:val="CommentReference"/>
              </w:rPr>
              <w:commentReference xmlns:w="http://schemas.openxmlformats.org/wordprocessingml/2006/main" w:id="683"/>
            </w:r>
          </w:p>
        </w:tc>
        <w:tc>
          <w:tcPr>
            <w:tcW w:w="2732" w:type="dxa"/>
          </w:tcPr>
          <w:p w14:paraId="00B26594" w14:textId="3DDF444C" w:rsidR="00343F6C" w:rsidRPr="0029259B" w:rsidRDefault="00200D6D" w:rsidP="00343F6C">
            <w:pPr xmlns:w="http://schemas.openxmlformats.org/wordprocessingml/2006/main">
              <w:rPr>
                <w:rFonts w:ascii="Arial" w:hAnsi="Arial" w:cs="Arial"/>
                <w:highlight w:val="yellow"/>
              </w:rPr>
            </w:pPr>
            <w:bookmarkStart xmlns:w="http://schemas.openxmlformats.org/wordprocessingml/2006/main" w:id="684" w:name="E10000_REL_Req_03"/>
            <w:r xmlns:w="http://schemas.openxmlformats.org/wordprocessingml/2006/main">
              <w:rPr>
                <w:rFonts w:ascii="Arial" w:hAnsi="Arial" w:cs="Arial"/>
                <w:highlight w:val="yellow"/>
              </w:rPr>
              <w:t xml:space="preserve">TAUD&lt;Đơn vị&gt;_&lt;kênh chính&gt;</w:t>
            </w:r>
            <w:bookmarkEnd xmlns:w="http://schemas.openxmlformats.org/wordprocessingml/2006/main" w:id="684"/>
          </w:p>
        </w:tc>
        <w:tc>
          <w:tcPr>
            <w:tcW w:w="2941" w:type="dxa"/>
          </w:tcPr>
          <w:p w14:paraId="56EF808F" w14:textId="080B477C" w:rsidR="00343F6C" w:rsidRPr="0029259B" w:rsidRDefault="00343F6C" w:rsidP="00343F6C">
            <w:pPr xmlns:w="http://schemas.openxmlformats.org/wordprocessingml/2006/main">
              <w:rPr>
                <w:rFonts w:ascii="Arial" w:hAnsi="Arial" w:cs="Arial"/>
                <w:highlight w:val="yellow"/>
              </w:rPr>
            </w:pPr>
            <w:r xmlns:w="http://schemas.openxmlformats.org/wordprocessingml/2006/main">
              <w:rPr>
                <w:rFonts w:ascii="Arial" w:hAnsi="Arial" w:cs="Arial"/>
                <w:highlight w:val="yellow"/>
              </w:rPr>
              <w:t xml:space="preserve">TAUD_&lt;Số&gt;</w:t>
            </w:r>
          </w:p>
        </w:tc>
        <w:tc>
          <w:tcPr>
            <w:tcW w:w="1658" w:type="dxa"/>
          </w:tcPr>
          <w:p w14:paraId="3D23C4B8" w14:textId="15EDDE21" w:rsidR="00343F6C" w:rsidRPr="0029259B" w:rsidRDefault="00343F6C" w:rsidP="00343F6C">
            <w:pPr xmlns:w="http://schemas.openxmlformats.org/wordprocessingml/2006/main">
              <w:rPr>
                <w:rFonts w:ascii="Arial" w:hAnsi="Arial" w:cs="Arial"/>
                <w:highlight w:val="yellow"/>
              </w:rPr>
            </w:pPr>
            <w:r xmlns:w="http://schemas.openxmlformats.org/wordprocessingml/2006/main" w:rsidRPr="00343F6C">
              <w:rPr>
                <w:rFonts w:ascii="Arial" w:hAnsi="Arial" w:cs="Arial"/>
                <w:highlight w:val="yellow"/>
              </w:rPr>
              <w:t xml:space="preserve">Khối chức năng S</w:t>
            </w:r>
          </w:p>
        </w:tc>
      </w:tr>
    </w:tbl>
    <w:p w14:paraId="2DF5DAAB" w14:textId="77777777" w:rsidR="004526F6" w:rsidRPr="004526F6" w:rsidRDefault="004526F6" w:rsidP="004526F6">
      <w:pPr xmlns:w="http://schemas.openxmlformats.org/wordprocessingml/2006/main">
        <w:rPr>
          <w:rFonts w:ascii="Arial" w:hAnsi="Arial" w:cs="Arial"/>
          <w:highlight w:val="yellow"/>
        </w:rPr>
      </w:pPr>
      <w:r xmlns:w="http://schemas.openxmlformats.org/wordprocessingml/2006/main" w:rsidRPr="004526F6">
        <w:rPr>
          <w:rFonts w:ascii="Arial" w:hAnsi="Arial" w:cs="Arial"/>
          <w:highlight w:val="yellow"/>
        </w:rPr>
        <w:t xml:space="preserve">*1… Sử dụng cho dòng thiết bị RH850/F1KM-S1 và RH850/F1KM-S4.</w:t>
      </w:r>
    </w:p>
    <w:p w14:paraId="62A8AB3E" w14:textId="4BD2916F" w:rsidR="008636A2" w:rsidRPr="0029259B" w:rsidRDefault="004526F6" w:rsidP="004526F6">
      <w:pPr xmlns:w="http://schemas.openxmlformats.org/wordprocessingml/2006/main">
        <w:rPr>
          <w:rFonts w:ascii="Arial" w:hAnsi="Arial" w:cs="Arial"/>
        </w:rPr>
      </w:pPr>
      <w:r xmlns:w="http://schemas.openxmlformats.org/wordprocessingml/2006/main" w:rsidRPr="004526F6">
        <w:rPr>
          <w:rFonts w:ascii="Arial" w:hAnsi="Arial" w:cs="Arial"/>
          <w:highlight w:val="yellow"/>
        </w:rPr>
        <w:t xml:space="preserve">*2… Sử dụng cho dòng thiết bị RH850/U2C.</w:t>
      </w:r>
      <w:r xmlns:w="http://schemas.openxmlformats.org/wordprocessingml/2006/main" w:rsidR="008636A2" w:rsidRPr="0029259B">
        <w:rPr>
          <w:rFonts w:ascii="Arial" w:hAnsi="Arial" w:cs="Arial"/>
        </w:rPr>
        <w:br xmlns:w="http://schemas.openxmlformats.org/wordprocessingml/2006/main" w:type="page"/>
      </w:r>
    </w:p>
    <w:p w14:paraId="27DF5419" w14:textId="65ECB4AB" w:rsidR="00195CE2" w:rsidRPr="0029259B" w:rsidRDefault="19197403" w:rsidP="3C0BE9D9">
      <w:pPr xmlns:w="http://schemas.openxmlformats.org/wordprocessingml/2006/main">
        <w:pStyle w:val="Heading3"/>
        <w:rPr>
          <w:rFonts w:cs="Arial"/>
        </w:rPr>
      </w:pPr>
      <w:bookmarkStart xmlns:w="http://schemas.openxmlformats.org/wordprocessingml/2006/main" w:id="685" w:name="_Toc94021766"/>
      <w:bookmarkStart xmlns:w="http://schemas.openxmlformats.org/wordprocessingml/2006/main" w:id="686" w:name="_Toc2097397910"/>
      <w:bookmarkStart xmlns:w="http://schemas.openxmlformats.org/wordprocessingml/2006/main" w:id="687" w:name="_Toc1115935033"/>
      <w:bookmarkStart xmlns:w="http://schemas.openxmlformats.org/wordprocessingml/2006/main" w:id="688" w:name="_Toc779256170"/>
      <w:bookmarkStart xmlns:w="http://schemas.openxmlformats.org/wordprocessingml/2006/main" w:id="689" w:name="_Toc793069910"/>
      <w:bookmarkStart xmlns:w="http://schemas.openxmlformats.org/wordprocessingml/2006/main" w:id="690" w:name="_Toc2022951573"/>
      <w:bookmarkStart xmlns:w="http://schemas.openxmlformats.org/wordprocessingml/2006/main" w:id="691" w:name="_Toc2048540369"/>
      <w:bookmarkStart xmlns:w="http://schemas.openxmlformats.org/wordprocessingml/2006/main" w:id="692" w:name="_Toc1811933175"/>
      <w:bookmarkStart xmlns:w="http://schemas.openxmlformats.org/wordprocessingml/2006/main" w:id="693" w:name="_Toc363088236"/>
      <w:bookmarkStart xmlns:w="http://schemas.openxmlformats.org/wordprocessingml/2006/main" w:id="694" w:name="_Toc382449232"/>
      <w:bookmarkStart xmlns:w="http://schemas.openxmlformats.org/wordprocessingml/2006/main" w:id="695" w:name="_Toc359357800"/>
      <w:bookmarkStart xmlns:w="http://schemas.openxmlformats.org/wordprocessingml/2006/main" w:id="696" w:name="_Toc877448752"/>
      <w:bookmarkStart xmlns:w="http://schemas.openxmlformats.org/wordprocessingml/2006/main" w:id="697" w:name="_Toc871030928"/>
      <w:bookmarkStart xmlns:w="http://schemas.openxmlformats.org/wordprocessingml/2006/main" w:id="698" w:name="_Toc20174989"/>
      <w:bookmarkStart xmlns:w="http://schemas.openxmlformats.org/wordprocessingml/2006/main" w:id="699" w:name="_Toc1183243332"/>
      <w:bookmarkStart xmlns:w="http://schemas.openxmlformats.org/wordprocessingml/2006/main" w:id="700" w:name="_Toc1349716239"/>
      <w:bookmarkStart xmlns:w="http://schemas.openxmlformats.org/wordprocessingml/2006/main" w:id="701" w:name="_Toc840694260"/>
      <w:bookmarkStart xmlns:w="http://schemas.openxmlformats.org/wordprocessingml/2006/main" w:id="702" w:name="_Toc942237242"/>
      <w:bookmarkStart xmlns:w="http://schemas.openxmlformats.org/wordprocessingml/2006/main" w:id="703" w:name="_Toc779792663"/>
      <w:bookmarkStart xmlns:w="http://schemas.openxmlformats.org/wordprocessingml/2006/main" w:id="704" w:name="_Toc916164864"/>
      <w:bookmarkStart xmlns:w="http://schemas.openxmlformats.org/wordprocessingml/2006/main" w:id="705" w:name="_Toc125122047"/>
      <w:bookmarkStart xmlns:w="http://schemas.openxmlformats.org/wordprocessingml/2006/main" w:id="706" w:name="_Toc1541221672"/>
      <w:bookmarkStart xmlns:w="http://schemas.openxmlformats.org/wordprocessingml/2006/main" w:id="707" w:name="_Toc1821547126"/>
      <w:bookmarkStart xmlns:w="http://schemas.openxmlformats.org/wordprocessingml/2006/main" w:id="708" w:name="_Toc1419351749"/>
      <w:bookmarkStart xmlns:w="http://schemas.openxmlformats.org/wordprocessingml/2006/main" w:id="709" w:name="_Toc1139948046"/>
      <w:bookmarkStart xmlns:w="http://schemas.openxmlformats.org/wordprocessingml/2006/main" w:id="710" w:name="_Toc1329834350"/>
      <w:bookmarkStart xmlns:w="http://schemas.openxmlformats.org/wordprocessingml/2006/main" w:id="711" w:name="_Toc628012286"/>
      <w:bookmarkStart xmlns:w="http://schemas.openxmlformats.org/wordprocessingml/2006/main" w:id="712" w:name="_Toc1120471253"/>
      <w:bookmarkStart xmlns:w="http://schemas.openxmlformats.org/wordprocessingml/2006/main" w:id="713" w:name="_Toc134707369"/>
      <w:bookmarkStart xmlns:w="http://schemas.openxmlformats.org/wordprocessingml/2006/main" w:id="714" w:name="_Toc329713543"/>
      <w:bookmarkStart xmlns:w="http://schemas.openxmlformats.org/wordprocessingml/2006/main" w:id="715" w:name="_Toc1066679403"/>
      <w:bookmarkStart xmlns:w="http://schemas.openxmlformats.org/wordprocessingml/2006/main" w:id="716" w:name="_Toc122608919"/>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3.3.2 Cài đặt thông số cấu hình</w:t>
      </w:r>
      <w:bookmarkStart xmlns:w="http://schemas.openxmlformats.org/wordprocessingml/2006/main" w:id="717" w:name="MATLAB_2"/>
      <w:bookmarkEnd xmlns:w="http://schemas.openxmlformats.org/wordprocessingml/2006/main" w:id="685"/>
      <w:bookmarkEnd xmlns:w="http://schemas.openxmlformats.org/wordprocessingml/2006/main" w:id="686"/>
      <w:bookmarkEnd xmlns:w="http://schemas.openxmlformats.org/wordprocessingml/2006/main" w:id="687"/>
      <w:bookmarkEnd xmlns:w="http://schemas.openxmlformats.org/wordprocessingml/2006/main" w:id="688"/>
      <w:bookmarkEnd xmlns:w="http://schemas.openxmlformats.org/wordprocessingml/2006/main" w:id="689"/>
      <w:bookmarkEnd xmlns:w="http://schemas.openxmlformats.org/wordprocessingml/2006/main" w:id="690"/>
      <w:bookmarkEnd xmlns:w="http://schemas.openxmlformats.org/wordprocessingml/2006/main" w:id="691"/>
      <w:bookmarkEnd xmlns:w="http://schemas.openxmlformats.org/wordprocessingml/2006/main" w:id="692"/>
      <w:bookmarkEnd xmlns:w="http://schemas.openxmlformats.org/wordprocessingml/2006/main" w:id="693"/>
      <w:bookmarkEnd xmlns:w="http://schemas.openxmlformats.org/wordprocessingml/2006/main" w:id="694"/>
      <w:bookmarkEnd xmlns:w="http://schemas.openxmlformats.org/wordprocessingml/2006/main" w:id="695"/>
      <w:bookmarkEnd xmlns:w="http://schemas.openxmlformats.org/wordprocessingml/2006/main" w:id="696"/>
      <w:bookmarkEnd xmlns:w="http://schemas.openxmlformats.org/wordprocessingml/2006/main" w:id="697"/>
      <w:bookmarkEnd xmlns:w="http://schemas.openxmlformats.org/wordprocessingml/2006/main" w:id="698"/>
      <w:bookmarkEnd xmlns:w="http://schemas.openxmlformats.org/wordprocessingml/2006/main" w:id="699"/>
      <w:bookmarkEnd xmlns:w="http://schemas.openxmlformats.org/wordprocessingml/2006/main" w:id="700"/>
      <w:bookmarkEnd xmlns:w="http://schemas.openxmlformats.org/wordprocessingml/2006/main" w:id="701"/>
      <w:bookmarkEnd xmlns:w="http://schemas.openxmlformats.org/wordprocessingml/2006/main" w:id="702"/>
      <w:bookmarkEnd xmlns:w="http://schemas.openxmlformats.org/wordprocessingml/2006/main" w:id="703"/>
      <w:bookmarkEnd xmlns:w="http://schemas.openxmlformats.org/wordprocessingml/2006/main" w:id="704"/>
      <w:bookmarkEnd xmlns:w="http://schemas.openxmlformats.org/wordprocessingml/2006/main" w:id="705"/>
      <w:bookmarkEnd xmlns:w="http://schemas.openxmlformats.org/wordprocessingml/2006/main" w:id="706"/>
      <w:bookmarkEnd xmlns:w="http://schemas.openxmlformats.org/wordprocessingml/2006/main" w:id="707"/>
      <w:bookmarkEnd xmlns:w="http://schemas.openxmlformats.org/wordprocessingml/2006/main" w:id="708"/>
      <w:bookmarkEnd xmlns:w="http://schemas.openxmlformats.org/wordprocessingml/2006/main" w:id="709"/>
      <w:bookmarkEnd xmlns:w="http://schemas.openxmlformats.org/wordprocessingml/2006/main" w:id="710"/>
      <w:bookmarkEnd xmlns:w="http://schemas.openxmlformats.org/wordprocessingml/2006/main" w:id="711"/>
      <w:bookmarkEnd xmlns:w="http://schemas.openxmlformats.org/wordprocessingml/2006/main" w:id="712"/>
      <w:bookmarkEnd xmlns:w="http://schemas.openxmlformats.org/wordprocessingml/2006/main" w:id="713"/>
      <w:bookmarkEnd xmlns:w="http://schemas.openxmlformats.org/wordprocessingml/2006/main" w:id="714"/>
      <w:bookmarkEnd xmlns:w="http://schemas.openxmlformats.org/wordprocessingml/2006/main" w:id="715"/>
      <w:bookmarkEnd xmlns:w="http://schemas.openxmlformats.org/wordprocessingml/2006/main" w:id="716"/>
      <w:bookmarkEnd xmlns:w="http://schemas.openxmlformats.org/wordprocessingml/2006/main" w:id="717"/>
    </w:p>
    <w:p w14:paraId="2ED476D3" w14:textId="77777777" w:rsidR="00195CE2" w:rsidRPr="0029259B" w:rsidRDefault="00195CE2" w:rsidP="008F699B">
      <w:pPr>
        <w:rPr>
          <w:rFonts w:ascii="Arial" w:hAnsi="Arial" w:cs="Arial"/>
        </w:rPr>
      </w:pPr>
    </w:p>
    <w:p w14:paraId="46340761" w14:textId="6039EE32" w:rsidR="000F3E74" w:rsidRPr="0029259B" w:rsidRDefault="0EA61305" w:rsidP="3C0BE9D9">
      <w:pPr xmlns:w="http://schemas.openxmlformats.org/wordprocessingml/2006/main">
        <w:rPr>
          <w:rFonts w:ascii="Arial" w:hAnsi="Arial" w:cs="Arial"/>
        </w:rPr>
      </w:pPr>
      <w:r xmlns:w="http://schemas.openxmlformats.org/wordprocessingml/2006/main" w:rsidRPr="0029259B">
        <w:rPr>
          <w:rFonts w:ascii="Arial" w:hAnsi="Arial" w:cs="Arial"/>
        </w:rPr>
        <w:t xml:space="preserve">ET-VPF triển khai việc thực hiện tạo môi trường SPILS bằng cách tương tác với Bộ giải mã nhúng. Do đó, cần phải kiểm tra/thiết lập các tùy chọn Embedded Coder khi sử dụng các chức năng tạo môi trường SPILS do ET-VPF cung cấp.</w:t>
      </w:r>
    </w:p>
    <w:p w14:paraId="4C64579E" w14:textId="5F647689" w:rsidR="00DD3088" w:rsidRPr="0029259B" w:rsidRDefault="00DD3088" w:rsidP="008F699B">
      <w:pPr>
        <w:rPr>
          <w:rFonts w:ascii="Arial" w:hAnsi="Arial" w:cs="Arial"/>
        </w:rPr>
      </w:pPr>
    </w:p>
    <w:p w14:paraId="1F57D12B" w14:textId="2BA9725E" w:rsidR="007D3D57" w:rsidRPr="0029259B" w:rsidRDefault="00DB21F3" w:rsidP="00EB47E4">
      <w:pPr xmlns:w="http://schemas.openxmlformats.org/wordprocessingml/2006/main">
        <w:pStyle w:val="ListParagraph"/>
        <w:numPr>
          <w:ilvl w:val="0"/>
          <w:numId w:val="10"/>
        </w:numPr>
        <w:rPr>
          <w:rFonts w:ascii="Arial" w:hAnsi="Arial" w:cs="Arial"/>
        </w:rPr>
      </w:pPr>
      <w:r xmlns:w="http://schemas.openxmlformats.org/wordprocessingml/2006/main" w:rsidRPr="00F17DFF">
        <w:rPr>
          <w:rFonts w:ascii="Arial" w:hAnsi="Arial" w:cs="Arial"/>
          <w:highlight w:val="yellow"/>
        </w:rPr>
        <w:t xml:space="preserve">Mở MATLAB R2017b hoặc </w:t>
      </w:r>
      <w:commentRangeStart xmlns:w="http://schemas.openxmlformats.org/wordprocessingml/2006/main" w:id="718"/>
      <w:r xmlns:w="http://schemas.openxmlformats.org/wordprocessingml/2006/main" w:rsidRPr="00F17DFF">
        <w:rPr>
          <w:rFonts w:ascii="Arial" w:hAnsi="Arial" w:cs="Arial"/>
          <w:highlight w:val="yellow"/>
        </w:rPr>
        <w:t xml:space="preserve">R2021a </w:t>
      </w:r>
      <w:commentRangeEnd xmlns:w="http://schemas.openxmlformats.org/wordprocessingml/2006/main" w:id="718"/>
      <w:r xmlns:w="http://schemas.openxmlformats.org/wordprocessingml/2006/main" w:rsidR="00F17DFF">
        <w:rPr>
          <w:rStyle w:val="CommentReference"/>
        </w:rPr>
        <w:commentReference xmlns:w="http://schemas.openxmlformats.org/wordprocessingml/2006/main" w:id="718"/>
      </w:r>
      <w:r xmlns:w="http://schemas.openxmlformats.org/wordprocessingml/2006/main" w:rsidRPr="0029259B">
        <w:rPr>
          <w:rFonts w:ascii="Arial" w:hAnsi="Arial" w:cs="Arial"/>
        </w:rPr>
        <w:t xml:space="preserve">.</w:t>
      </w:r>
    </w:p>
    <w:p w14:paraId="082CBC33" w14:textId="730E7E1A" w:rsidR="00DB21F3" w:rsidRPr="0029259B" w:rsidRDefault="00DB21F3"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Chọn [Thư mục hiện tại] là vị trí chứa mô hình </w:t>
      </w:r>
      <w:r xmlns:w="http://schemas.openxmlformats.org/wordprocessingml/2006/main" w:rsidR="0025058B" w:rsidRPr="0029259B">
        <w:rPr>
          <w:rFonts w:ascii="Arial" w:hAnsi="Arial" w:cs="Arial"/>
          <w:szCs w:val="18"/>
        </w:rPr>
        <w:t xml:space="preserve">Power Window </w:t>
      </w:r>
      <w:r xmlns:w="http://schemas.openxmlformats.org/wordprocessingml/2006/main" w:rsidR="0025058B" w:rsidRPr="0029259B">
        <w:rPr>
          <w:rFonts w:ascii="Arial" w:hAnsi="Arial" w:cs="Arial"/>
        </w:rPr>
        <w:t xml:space="preserve">. Mở mô hình, đặt biến mô hình và chọn tên cổng cho S-Function của thiết bị ngoại vi.</w:t>
      </w:r>
    </w:p>
    <w:p w14:paraId="2C245DE2" w14:textId="0C21B2DD" w:rsidR="00DD3088" w:rsidRPr="0029259B" w:rsidRDefault="00DD3088"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Mở hộp thoại [Thông số cấu hình mô hình] để thiết lập cho mô hình </w:t>
      </w:r>
      <w:r xmlns:w="http://schemas.openxmlformats.org/wordprocessingml/2006/main" w:rsidR="0025058B" w:rsidRPr="0029259B">
        <w:rPr>
          <w:rFonts w:ascii="Arial" w:hAnsi="Arial" w:cs="Arial"/>
          <w:szCs w:val="18"/>
        </w:rPr>
        <w:t xml:space="preserve">Cửa sổ điện </w:t>
      </w:r>
      <w:r xmlns:w="http://schemas.openxmlformats.org/wordprocessingml/2006/main" w:rsidR="0025058B" w:rsidRPr="0029259B">
        <w:rPr>
          <w:rFonts w:ascii="Arial" w:hAnsi="Arial" w:cs="Arial"/>
        </w:rPr>
        <w:t xml:space="preserve">.</w:t>
      </w:r>
    </w:p>
    <w:p w14:paraId="3497B5CB" w14:textId="144980E9" w:rsidR="00EC715E" w:rsidRPr="0029259B" w:rsidRDefault="007D3D57" w:rsidP="00D30948">
      <w:pPr xmlns:w="http://schemas.openxmlformats.org/wordprocessingml/2006/main">
        <w:pStyle w:val="ListParagraph"/>
        <w:numPr>
          <w:ilvl w:val="0"/>
          <w:numId w:val="20"/>
        </w:numPr>
        <w:rPr>
          <w:rFonts w:ascii="Arial" w:hAnsi="Arial" w:cs="Arial"/>
        </w:rPr>
      </w:pPr>
      <w:r xmlns:w="http://schemas.openxmlformats.org/wordprocessingml/2006/main" w:rsidRPr="0029259B">
        <w:rPr>
          <w:rFonts w:ascii="Arial" w:hAnsi="Arial" w:cs="Arial"/>
          <w:b/>
          <w:bCs/>
        </w:rPr>
        <w:t xml:space="preserve">Bước 1: </w:t>
      </w:r>
      <w:r xmlns:w="http://schemas.openxmlformats.org/wordprocessingml/2006/main" w:rsidRPr="0029259B">
        <w:rPr>
          <w:rFonts w:ascii="Arial" w:hAnsi="Arial" w:cs="Arial"/>
        </w:rPr>
        <w:t xml:space="preserve">Chọn [Bộ giải] -&gt; [Loại] là “Bước cố định”.</w:t>
      </w:r>
    </w:p>
    <w:p w14:paraId="2FCD0BA1" w14:textId="366F453C" w:rsidR="00EC715E" w:rsidRPr="0029259B" w:rsidRDefault="00EC715E" w:rsidP="00EC715E">
      <w:pPr>
        <w:rPr>
          <w:rFonts w:ascii="Arial" w:hAnsi="Arial" w:cs="Arial"/>
          <w:highlight w:val="yellow"/>
        </w:rPr>
      </w:pPr>
    </w:p>
    <w:p w14:paraId="65BFD873" w14:textId="4EAD103D" w:rsidR="00EC715E" w:rsidRDefault="00AA665A" w:rsidP="00EC715E">
      <w:pPr>
        <w:jc w:val="center"/>
        <w:rPr>
          <w:rFonts w:ascii="Arial" w:hAnsi="Arial" w:cs="Arial"/>
          <w:highlight w:val="yellow"/>
        </w:rPr>
      </w:pPr>
      <w:r>
        <w:rPr>
          <w:rFonts w:ascii="Arial" w:hAnsi="Arial" w:cs="Arial"/>
          <w:noProof/>
        </w:rPr>
        <w:drawing>
          <wp:inline distT="0" distB="0" distL="0" distR="0" wp14:anchorId="1FBE371F" wp14:editId="565228A7">
            <wp:extent cx="5474235" cy="388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603" cy="3894980"/>
                    </a:xfrm>
                    <a:prstGeom prst="rect">
                      <a:avLst/>
                    </a:prstGeom>
                  </pic:spPr>
                </pic:pic>
              </a:graphicData>
            </a:graphic>
          </wp:inline>
        </w:drawing>
      </w:r>
    </w:p>
    <w:p w14:paraId="6054D2B8" w14:textId="77777777" w:rsidR="00AA665A" w:rsidRPr="0029259B" w:rsidRDefault="00AA665A" w:rsidP="00EC715E">
      <w:pPr>
        <w:jc w:val="center"/>
        <w:rPr>
          <w:rFonts w:ascii="Arial" w:hAnsi="Arial" w:cs="Arial"/>
          <w:highlight w:val="yellow"/>
        </w:rPr>
      </w:pPr>
    </w:p>
    <w:p w14:paraId="441CEBCC" w14:textId="63F6478E" w:rsidR="00EC715E" w:rsidRPr="0029259B" w:rsidRDefault="00EC715E" w:rsidP="00EC715E">
      <w:pPr xmlns:w="http://schemas.openxmlformats.org/wordprocessingml/2006/main">
        <w:pStyle w:val="Caption"/>
        <w:jc w:val="center"/>
        <w:rPr>
          <w:rFonts w:ascii="Arial" w:hAnsi="Arial" w:cs="Arial"/>
          <w:b/>
          <w:bCs/>
          <w:color w:val="auto"/>
          <w:highlight w:val="yellow"/>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Cài đặt [Solver]</w:t>
      </w:r>
    </w:p>
    <w:p w14:paraId="15AD96B6" w14:textId="419973CF" w:rsidR="00EC715E" w:rsidRPr="0029259B" w:rsidRDefault="00EC715E" w:rsidP="00EC715E">
      <w:pPr>
        <w:rPr>
          <w:rFonts w:ascii="Arial" w:hAnsi="Arial" w:cs="Arial"/>
          <w:highlight w:val="yellow"/>
        </w:rPr>
      </w:pPr>
      <w:r w:rsidRPr="0029259B">
        <w:rPr>
          <w:rFonts w:ascii="Arial" w:hAnsi="Arial" w:cs="Arial"/>
          <w:highlight w:val="yellow"/>
        </w:rPr>
        <w:br w:type="page"/>
      </w:r>
    </w:p>
    <w:p w14:paraId="36FC9F72" w14:textId="77777777" w:rsidR="00EC715E" w:rsidRPr="0029259B" w:rsidRDefault="00EC715E" w:rsidP="00EC715E">
      <w:pPr>
        <w:rPr>
          <w:rFonts w:ascii="Arial" w:hAnsi="Arial" w:cs="Arial"/>
        </w:rPr>
      </w:pPr>
    </w:p>
    <w:p w14:paraId="41D02CBB" w14:textId="15B37740" w:rsidR="00A94203" w:rsidRPr="0029259B" w:rsidRDefault="00EC715E" w:rsidP="00D30948">
      <w:pPr xmlns:w="http://schemas.openxmlformats.org/wordprocessingml/2006/main">
        <w:pStyle w:val="ListParagraph"/>
        <w:numPr>
          <w:ilvl w:val="0"/>
          <w:numId w:val="20"/>
        </w:numPr>
        <w:rPr>
          <w:rFonts w:ascii="Arial" w:hAnsi="Arial" w:cs="Arial"/>
        </w:rPr>
      </w:pPr>
      <w:r xmlns:w="http://schemas.openxmlformats.org/wordprocessingml/2006/main" w:rsidRPr="0029259B">
        <w:rPr>
          <w:rFonts w:ascii="Arial" w:hAnsi="Arial" w:cs="Arial"/>
          <w:b/>
          <w:bCs/>
        </w:rPr>
        <w:t xml:space="preserve">Bước 2: </w:t>
      </w:r>
      <w:r xmlns:w="http://schemas.openxmlformats.org/wordprocessingml/2006/main" w:rsidRPr="0029259B">
        <w:rPr>
          <w:rFonts w:ascii="Arial" w:hAnsi="Arial" w:cs="Arial"/>
        </w:rPr>
        <w:t xml:space="preserve">Cài đặt cho [Tạo mã].</w:t>
      </w:r>
    </w:p>
    <w:p w14:paraId="71447832" w14:textId="583BA186" w:rsidR="00A94203" w:rsidRPr="0029259B" w:rsidRDefault="00A94203" w:rsidP="00D30948">
      <w:pPr xmlns:w="http://schemas.openxmlformats.org/wordprocessingml/2006/main">
        <w:pStyle w:val="ListParagraph"/>
        <w:numPr>
          <w:ilvl w:val="0"/>
          <w:numId w:val="32"/>
        </w:numPr>
        <w:rPr>
          <w:rFonts w:ascii="Arial" w:hAnsi="Arial" w:cs="Arial"/>
        </w:rPr>
      </w:pPr>
      <w:r xmlns:w="http://schemas.openxmlformats.org/wordprocessingml/2006/main" w:rsidRPr="0029259B">
        <w:rPr>
          <w:rFonts w:ascii="Arial" w:hAnsi="Arial" w:cs="Arial"/>
        </w:rPr>
        <w:t xml:space="preserve">Chọn [Tệp đích hệ thống] là “etvpf.tlc”.</w:t>
      </w:r>
    </w:p>
    <w:p w14:paraId="6AC40AFA" w14:textId="551704DB" w:rsidR="00A94203" w:rsidRPr="0029259B" w:rsidRDefault="00A94203" w:rsidP="00D30948">
      <w:pPr xmlns:w="http://schemas.openxmlformats.org/wordprocessingml/2006/main">
        <w:pStyle w:val="ListParagraph"/>
        <w:numPr>
          <w:ilvl w:val="0"/>
          <w:numId w:val="32"/>
        </w:numPr>
        <w:rPr>
          <w:rFonts w:ascii="Arial" w:hAnsi="Arial" w:cs="Arial"/>
        </w:rPr>
      </w:pPr>
      <w:r xmlns:w="http://schemas.openxmlformats.org/wordprocessingml/2006/main" w:rsidRPr="0029259B">
        <w:rPr>
          <w:rFonts w:ascii="Arial" w:hAnsi="Arial" w:cs="Arial"/>
        </w:rPr>
        <w:t xml:space="preserve">Chọn [Chỉ tạo mã].</w:t>
      </w:r>
    </w:p>
    <w:p w14:paraId="40ABD583" w14:textId="29965DE6" w:rsidR="00F77126" w:rsidRPr="0029259B" w:rsidRDefault="00F77126" w:rsidP="00F77126">
      <w:pPr>
        <w:rPr>
          <w:rFonts w:ascii="Arial" w:hAnsi="Arial" w:cs="Arial"/>
        </w:rPr>
      </w:pPr>
    </w:p>
    <w:p w14:paraId="089D112E" w14:textId="6A56CF12" w:rsidR="00F77126" w:rsidRPr="0029259B" w:rsidRDefault="00A94203" w:rsidP="00F77126">
      <w:pPr>
        <w:jc w:val="center"/>
        <w:rPr>
          <w:rFonts w:ascii="Arial" w:hAnsi="Arial" w:cs="Arial"/>
        </w:rPr>
      </w:pPr>
      <w:r w:rsidRPr="0029259B">
        <w:rPr>
          <w:rFonts w:ascii="Arial" w:hAnsi="Arial" w:cs="Arial"/>
          <w:noProof/>
        </w:rPr>
        <w:drawing>
          <wp:inline distT="0" distB="0" distL="0" distR="0" wp14:anchorId="1F52D02A" wp14:editId="639B3754">
            <wp:extent cx="5434965" cy="3923240"/>
            <wp:effectExtent l="0" t="0" r="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44923" cy="3930428"/>
                    </a:xfrm>
                    <a:prstGeom prst="rect">
                      <a:avLst/>
                    </a:prstGeom>
                  </pic:spPr>
                </pic:pic>
              </a:graphicData>
            </a:graphic>
          </wp:inline>
        </w:drawing>
      </w:r>
    </w:p>
    <w:p w14:paraId="46D7F05F" w14:textId="6012D3D1" w:rsidR="00F77126" w:rsidRPr="0029259B" w:rsidRDefault="00F77126" w:rsidP="00F77126">
      <w:pPr>
        <w:jc w:val="center"/>
        <w:rPr>
          <w:rFonts w:ascii="Arial" w:hAnsi="Arial" w:cs="Arial"/>
        </w:rPr>
      </w:pPr>
    </w:p>
    <w:p w14:paraId="4D54E74B" w14:textId="64C48FED" w:rsidR="00F77126" w:rsidRPr="0029259B" w:rsidRDefault="00F77126" w:rsidP="00F77126">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24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0825D1" w:rsidRPr="0029259B">
        <w:rPr>
          <w:rFonts w:ascii="Arial" w:hAnsi="Arial" w:cs="Arial"/>
          <w:b/>
          <w:bCs/>
          <w:color w:val="auto"/>
        </w:rPr>
        <w:t xml:space="preserve">Cài đặt [Tạo mã]</w:t>
      </w:r>
    </w:p>
    <w:p w14:paraId="622681CC" w14:textId="3BAE1C2E" w:rsidR="003370A7" w:rsidRPr="0029259B" w:rsidRDefault="003370A7" w:rsidP="00F77126">
      <w:pPr>
        <w:rPr>
          <w:rFonts w:ascii="Arial" w:hAnsi="Arial" w:cs="Arial"/>
        </w:rPr>
      </w:pPr>
      <w:r w:rsidRPr="0029259B">
        <w:rPr>
          <w:rFonts w:ascii="Arial" w:hAnsi="Arial" w:cs="Arial"/>
        </w:rPr>
        <w:br w:type="page"/>
      </w:r>
    </w:p>
    <w:p w14:paraId="217BF2F2" w14:textId="77777777" w:rsidR="00F77126" w:rsidRPr="0029259B" w:rsidRDefault="00F77126" w:rsidP="00F77126">
      <w:pPr>
        <w:rPr>
          <w:rFonts w:ascii="Arial" w:hAnsi="Arial" w:cs="Arial"/>
        </w:rPr>
      </w:pPr>
    </w:p>
    <w:p w14:paraId="18EF887A" w14:textId="27F86F04" w:rsidR="007D3D57" w:rsidRPr="0029259B" w:rsidRDefault="007D3D57" w:rsidP="00D30948">
      <w:pPr xmlns:w="http://schemas.openxmlformats.org/wordprocessingml/2006/main">
        <w:pStyle w:val="ListParagraph"/>
        <w:numPr>
          <w:ilvl w:val="0"/>
          <w:numId w:val="20"/>
        </w:numPr>
        <w:rPr>
          <w:rFonts w:ascii="Arial" w:hAnsi="Arial" w:cs="Arial"/>
        </w:rPr>
      </w:pPr>
      <w:r xmlns:w="http://schemas.openxmlformats.org/wordprocessingml/2006/main" w:rsidRPr="0029259B">
        <w:rPr>
          <w:rFonts w:ascii="Arial" w:hAnsi="Arial" w:cs="Arial"/>
          <w:b/>
          <w:bCs/>
        </w:rPr>
        <w:t xml:space="preserve">Bước 3: </w:t>
      </w:r>
      <w:r xmlns:w="http://schemas.openxmlformats.org/wordprocessingml/2006/main" w:rsidRPr="0029259B">
        <w:rPr>
          <w:rFonts w:ascii="Arial" w:hAnsi="Arial" w:cs="Arial"/>
        </w:rPr>
        <w:t xml:space="preserve">Trong [Tùy chọn ET-VPF], chọn các cài đặt cần thiết được mô tả trong </w:t>
      </w:r>
      <w:r xmlns:w="http://schemas.openxmlformats.org/wordprocessingml/2006/main" w:rsidR="00A3763F" w:rsidRPr="0029259B">
        <w:rPr>
          <w:rFonts w:ascii="Arial" w:hAnsi="Arial" w:cs="Arial"/>
        </w:rPr>
        <w:fldChar xmlns:w="http://schemas.openxmlformats.org/wordprocessingml/2006/main" w:fldCharType="begin"/>
      </w:r>
      <w:r xmlns:w="http://schemas.openxmlformats.org/wordprocessingml/2006/main" w:rsidR="00A3763F" w:rsidRPr="0029259B">
        <w:rPr>
          <w:rFonts w:ascii="Arial" w:hAnsi="Arial" w:cs="Arial"/>
        </w:rPr>
        <w:instrText xmlns:w="http://schemas.openxmlformats.org/wordprocessingml/2006/main" xml:space="preserve"> REF _Ref97564607 \h </w:instrText>
      </w:r>
      <w:r xmlns:w="http://schemas.openxmlformats.org/wordprocessingml/2006/main" w:rsidR="003370A7" w:rsidRPr="0029259B">
        <w:rPr>
          <w:rFonts w:ascii="Arial" w:hAnsi="Arial" w:cs="Arial"/>
        </w:rPr>
        <w:instrText xmlns:w="http://schemas.openxmlformats.org/wordprocessingml/2006/main" xml:space="preserve"> \* MERGEFORMAT </w:instrText>
      </w:r>
      <w:r xmlns:w="http://schemas.openxmlformats.org/wordprocessingml/2006/main" w:rsidR="00A3763F" w:rsidRPr="0029259B">
        <w:rPr>
          <w:rFonts w:ascii="Arial" w:hAnsi="Arial" w:cs="Arial"/>
        </w:rPr>
        <w:fldChar xmlns:w="http://schemas.openxmlformats.org/wordprocessingml/2006/main" w:fldCharType="separate"/>
      </w:r>
      <w:r xmlns:w="http://schemas.openxmlformats.org/wordprocessingml/2006/main" w:rsidR="003C2150" w:rsidRPr="0029259B">
        <w:rPr>
          <w:rFonts w:ascii="Arial" w:hAnsi="Arial" w:cs="Arial"/>
          <w:b/>
          <w:bCs/>
        </w:rPr>
        <w:t xml:space="preserve">Bảng </w:t>
      </w:r>
      <w:r xmlns:w="http://schemas.openxmlformats.org/wordprocessingml/2006/main" w:rsidR="003C2150">
        <w:rPr>
          <w:rFonts w:ascii="Arial" w:hAnsi="Arial" w:cs="Arial"/>
          <w:b/>
          <w:bCs/>
          <w:noProof/>
        </w:rPr>
        <w:t xml:space="preserve">3 </w:t>
      </w:r>
      <w:r xmlns:w="http://schemas.openxmlformats.org/wordprocessingml/2006/main" w:rsidR="003C2150" w:rsidRPr="0029259B">
        <w:rPr>
          <w:rFonts w:ascii="Arial" w:hAnsi="Arial" w:cs="Arial"/>
          <w:b/>
          <w:bCs/>
          <w:noProof/>
        </w:rPr>
        <w:noBreakHyphen xmlns:w="http://schemas.openxmlformats.org/wordprocessingml/2006/main"/>
      </w:r>
      <w:r xmlns:w="http://schemas.openxmlformats.org/wordprocessingml/2006/main" w:rsidR="003C2150">
        <w:rPr>
          <w:rFonts w:ascii="Arial" w:hAnsi="Arial" w:cs="Arial"/>
          <w:b/>
          <w:bCs/>
          <w:noProof/>
        </w:rPr>
        <w:t xml:space="preserve">5 </w:t>
      </w:r>
      <w:r xmlns:w="http://schemas.openxmlformats.org/wordprocessingml/2006/main" w:rsidR="003C2150" w:rsidRPr="0029259B">
        <w:rPr>
          <w:rFonts w:ascii="Arial" w:hAnsi="Arial" w:cs="Arial"/>
          <w:b/>
          <w:bCs/>
        </w:rPr>
        <w:t xml:space="preserve">Tùy chọn ET-VPF </w:t>
      </w:r>
      <w:r xmlns:w="http://schemas.openxmlformats.org/wordprocessingml/2006/main" w:rsidR="00A3763F" w:rsidRPr="0029259B">
        <w:rPr>
          <w:rFonts w:ascii="Arial" w:hAnsi="Arial" w:cs="Arial"/>
        </w:rPr>
        <w:fldChar xmlns:w="http://schemas.openxmlformats.org/wordprocessingml/2006/main" w:fldCharType="end"/>
      </w:r>
      <w:r xmlns:w="http://schemas.openxmlformats.org/wordprocessingml/2006/main" w:rsidR="000825D1" w:rsidRPr="0029259B">
        <w:rPr>
          <w:rFonts w:ascii="Arial" w:hAnsi="Arial" w:cs="Arial"/>
        </w:rPr>
        <w:t xml:space="preserve">.</w:t>
      </w:r>
      <w:bookmarkStart xmlns:w="http://schemas.openxmlformats.org/wordprocessingml/2006/main" w:id="719" w:name="E10000_REL_Req_01"/>
      <w:bookmarkEnd xmlns:w="http://schemas.openxmlformats.org/wordprocessingml/2006/main" w:id="719"/>
    </w:p>
    <w:p w14:paraId="0791284F" w14:textId="1AB6B242" w:rsidR="00F77126" w:rsidRPr="0029259B" w:rsidRDefault="00F77126" w:rsidP="00F77126">
      <w:pPr>
        <w:rPr>
          <w:rFonts w:ascii="Arial" w:hAnsi="Arial" w:cs="Arial"/>
        </w:rPr>
      </w:pPr>
    </w:p>
    <w:p w14:paraId="6DE1419A" w14:textId="63C6F8ED" w:rsidR="00F77126" w:rsidRPr="0029259B" w:rsidRDefault="00B338E0" w:rsidP="00F77126">
      <w:pPr>
        <w:jc w:val="center"/>
        <w:rPr>
          <w:rFonts w:ascii="Arial" w:hAnsi="Arial" w:cs="Arial"/>
        </w:rPr>
      </w:pPr>
      <w:r w:rsidRPr="0029259B">
        <w:rPr>
          <w:rFonts w:ascii="Arial" w:hAnsi="Arial" w:cs="Arial"/>
          <w:noProof/>
        </w:rPr>
        <w:drawing>
          <wp:inline distT="0" distB="0" distL="0" distR="0" wp14:anchorId="634892C8" wp14:editId="02AD8BE0">
            <wp:extent cx="5402643" cy="3981450"/>
            <wp:effectExtent l="0" t="0" r="762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29665" cy="4001364"/>
                    </a:xfrm>
                    <a:prstGeom prst="rect">
                      <a:avLst/>
                    </a:prstGeom>
                  </pic:spPr>
                </pic:pic>
              </a:graphicData>
            </a:graphic>
          </wp:inline>
        </w:drawing>
      </w:r>
    </w:p>
    <w:p w14:paraId="6870EAF1" w14:textId="4EF20886" w:rsidR="00CF361C" w:rsidRPr="0029259B" w:rsidRDefault="00CF361C" w:rsidP="00F77126">
      <w:pPr>
        <w:jc w:val="center"/>
        <w:rPr>
          <w:rFonts w:ascii="Arial" w:hAnsi="Arial" w:cs="Arial"/>
        </w:rPr>
      </w:pPr>
    </w:p>
    <w:p w14:paraId="363DE8E1" w14:textId="329DA2C6" w:rsidR="00CF361C" w:rsidRPr="0029259B" w:rsidRDefault="00CF361C" w:rsidP="00CF361C">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25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433E6A" w:rsidRPr="0029259B">
        <w:rPr>
          <w:rFonts w:ascii="Arial" w:hAnsi="Arial" w:cs="Arial"/>
          <w:b/>
          <w:bCs/>
          <w:color w:val="auto"/>
        </w:rPr>
        <w:t xml:space="preserve">Cài đặt [Tùy chọn ET-VPF]</w:t>
      </w:r>
    </w:p>
    <w:p w14:paraId="43608383" w14:textId="6EBAAC1E" w:rsidR="001B3C04" w:rsidRPr="0029259B" w:rsidRDefault="001B3C04" w:rsidP="00CF361C">
      <w:pPr>
        <w:rPr>
          <w:rFonts w:ascii="Arial" w:hAnsi="Arial" w:cs="Arial"/>
        </w:rPr>
      </w:pPr>
      <w:r w:rsidRPr="0029259B">
        <w:rPr>
          <w:rFonts w:ascii="Arial" w:hAnsi="Arial" w:cs="Arial"/>
        </w:rPr>
        <w:br w:type="page"/>
      </w:r>
    </w:p>
    <w:p w14:paraId="742D39F3" w14:textId="542AFFE8" w:rsidR="003370A7" w:rsidRPr="0029259B" w:rsidRDefault="003370A7" w:rsidP="00172772">
      <w:pPr xmlns:w="http://schemas.openxmlformats.org/wordprocessingml/2006/main">
        <w:ind w:left="450"/>
        <w:rPr>
          <w:rFonts w:ascii="Arial" w:hAnsi="Arial" w:cs="Arial"/>
        </w:rPr>
      </w:pPr>
      <w:r xmlns:w="http://schemas.openxmlformats.org/wordprocessingml/2006/main" w:rsidRPr="0029259B">
        <w:rPr>
          <w:rFonts w:ascii="Arial" w:hAnsi="Arial" w:cs="Arial"/>
        </w:rPr>
        <w:lastRenderedPageBreak xmlns:w="http://schemas.openxmlformats.org/wordprocessingml/2006/main"/>
      </w:r>
      <w:r xmlns:w="http://schemas.openxmlformats.org/wordprocessingml/2006/main" w:rsidRPr="0029259B">
        <w:rPr>
          <w:rFonts w:ascii="Arial" w:hAnsi="Arial" w:cs="Arial"/>
        </w:rPr>
        <w:t xml:space="preserve">Bảng sau đây hiển thị các mục trong ngăn [Tùy chọn ET-VPF].</w:t>
      </w:r>
    </w:p>
    <w:p w14:paraId="28C58342" w14:textId="77777777" w:rsidR="003370A7" w:rsidRPr="0029259B" w:rsidRDefault="003370A7" w:rsidP="00CF361C">
      <w:pPr>
        <w:rPr>
          <w:rFonts w:ascii="Arial" w:hAnsi="Arial" w:cs="Arial"/>
          <w:highlight w:val="yellow"/>
        </w:rPr>
      </w:pPr>
    </w:p>
    <w:p w14:paraId="664F0E3A" w14:textId="0C92D013" w:rsidR="00A3763F" w:rsidRPr="0029259B" w:rsidRDefault="00A3763F" w:rsidP="00A3763F">
      <w:pPr xmlns:w="http://schemas.openxmlformats.org/wordprocessingml/2006/main">
        <w:pStyle w:val="Caption"/>
        <w:jc w:val="center"/>
        <w:rPr>
          <w:rFonts w:ascii="Arial" w:hAnsi="Arial" w:cs="Arial"/>
          <w:b/>
          <w:bCs/>
          <w:color w:val="auto"/>
        </w:rPr>
      </w:pPr>
      <w:bookmarkStart xmlns:w="http://schemas.openxmlformats.org/wordprocessingml/2006/main" w:id="720" w:name="_Ref97564607"/>
      <w:r xmlns:w="http://schemas.openxmlformats.org/wordprocessingml/2006/main" w:rsidRPr="0029259B">
        <w:rPr>
          <w:rFonts w:ascii="Arial" w:hAnsi="Arial" w:cs="Arial"/>
          <w:b/>
          <w:bCs/>
          <w:color w:val="auto"/>
        </w:rPr>
        <w:t xml:space="preserve">Bảng </w:t>
      </w:r>
      <w:r xmlns:w="http://schemas.openxmlformats.org/wordprocessingml/2006/main" w:rsidRPr="0029259B">
        <w:rPr>
          <w:rFonts w:ascii="Arial" w:hAnsi="Arial" w:cs="Arial"/>
          <w:b/>
          <w:bCs/>
          <w:color w:val="auto"/>
        </w:rPr>
        <w:fldChar xmlns:w="http://schemas.openxmlformats.org/wordprocessingml/2006/main" w:fldCharType="begin"/>
      </w:r>
      <w:r xmlns:w="http://schemas.openxmlformats.org/wordprocessingml/2006/main" w:rsidRPr="0029259B">
        <w:rPr>
          <w:rFonts w:ascii="Arial" w:hAnsi="Arial" w:cs="Arial"/>
          <w:b/>
          <w:bCs/>
          <w:color w:val="auto"/>
        </w:rPr>
        <w:instrText xmlns:w="http://schemas.openxmlformats.org/wordprocessingml/2006/main" xml:space="preserve"> STYLEREF 1 \s </w:instrText>
      </w:r>
      <w:r xmlns:w="http://schemas.openxmlformats.org/wordprocessingml/2006/main"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3 </w:t>
      </w:r>
      <w:r xmlns:w="http://schemas.openxmlformats.org/wordprocessingml/2006/main"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noBreakHyphen xmlns:w="http://schemas.openxmlformats.org/wordprocessingml/2006/main"/>
      </w:r>
      <w:r xmlns:w="http://schemas.openxmlformats.org/wordprocessingml/2006/main" w:rsidRPr="0029259B">
        <w:rPr>
          <w:rFonts w:ascii="Arial" w:hAnsi="Arial" w:cs="Arial"/>
          <w:b/>
          <w:bCs/>
          <w:color w:val="auto"/>
        </w:rPr>
        <w:fldChar xmlns:w="http://schemas.openxmlformats.org/wordprocessingml/2006/main" w:fldCharType="begin"/>
      </w:r>
      <w:r xmlns:w="http://schemas.openxmlformats.org/wordprocessingml/2006/main"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5 </w:t>
      </w:r>
      <w:r xmlns:w="http://schemas.openxmlformats.org/wordprocessingml/2006/main"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Phương án ET-VPF</w:t>
      </w:r>
      <w:bookmarkEnd xmlns:w="http://schemas.openxmlformats.org/wordprocessingml/2006/main" w:id="720"/>
    </w:p>
    <w:tbl>
      <w:tblPr>
        <w:tblStyle w:val="TableGrid"/>
        <w:tblW w:w="9990" w:type="dxa"/>
        <w:tblInd w:w="805" w:type="dxa"/>
        <w:tblLook w:val="04A0" w:firstRow="1" w:lastRow="0" w:firstColumn="1" w:lastColumn="0" w:noHBand="0" w:noVBand="1"/>
      </w:tblPr>
      <w:tblGrid>
        <w:gridCol w:w="4225"/>
        <w:gridCol w:w="2070"/>
        <w:gridCol w:w="270"/>
        <w:gridCol w:w="90"/>
        <w:gridCol w:w="3335"/>
      </w:tblGrid>
      <w:tr w:rsidR="001C6F6F" w:rsidRPr="0029259B" w14:paraId="07B09788" w14:textId="77777777" w:rsidTr="00172772">
        <w:tc>
          <w:tcPr>
            <w:tcW w:w="4225" w:type="dxa"/>
            <w:shd w:val="clear" w:color="auto" w:fill="0070C0"/>
          </w:tcPr>
          <w:p w14:paraId="01E54D42" w14:textId="77777777" w:rsidR="001C6F6F" w:rsidRPr="0029259B" w:rsidRDefault="001C6F6F" w:rsidP="001C6F6F">
            <w:pPr xmlns:w="http://schemas.openxmlformats.org/wordprocessingml/2006/main">
              <w:jc w:val="center"/>
              <w:rPr>
                <w:rFonts w:ascii="Arial" w:hAnsi="Arial" w:cs="Arial"/>
              </w:rPr>
            </w:pPr>
            <w:r xmlns:w="http://schemas.openxmlformats.org/wordprocessingml/2006/main" w:rsidRPr="0029259B">
              <w:rPr>
                <w:rFonts w:ascii="Arial" w:hAnsi="Arial" w:cs="Arial"/>
                <w:b/>
                <w:bCs/>
                <w:color w:val="FFFFFF" w:themeColor="background1"/>
              </w:rPr>
              <w:t xml:space="preserve">Tên mục</w:t>
            </w:r>
          </w:p>
        </w:tc>
        <w:tc>
          <w:tcPr>
            <w:tcW w:w="5765" w:type="dxa"/>
            <w:gridSpan w:val="4"/>
            <w:shd w:val="clear" w:color="auto" w:fill="0070C0"/>
          </w:tcPr>
          <w:p w14:paraId="54D19792" w14:textId="77777777" w:rsidR="001C6F6F" w:rsidRPr="0029259B" w:rsidRDefault="001C6F6F" w:rsidP="004A7D6D">
            <w:pPr xmlns:w="http://schemas.openxmlformats.org/wordprocessingml/2006/main">
              <w:jc w:val="center"/>
              <w:rPr>
                <w:rFonts w:ascii="Arial" w:hAnsi="Arial" w:cs="Arial"/>
                <w:highlight w:val="yellow"/>
              </w:rPr>
            </w:pPr>
            <w:r xmlns:w="http://schemas.openxmlformats.org/wordprocessingml/2006/main" w:rsidRPr="0029259B">
              <w:rPr>
                <w:rFonts w:ascii="Arial" w:hAnsi="Arial" w:cs="Arial"/>
                <w:b/>
                <w:bCs/>
                <w:color w:val="FFFFFF" w:themeColor="background1"/>
              </w:rPr>
              <w:t xml:space="preserve">Sự miêu tả</w:t>
            </w:r>
          </w:p>
        </w:tc>
      </w:tr>
      <w:tr w:rsidR="001C6F6F" w:rsidRPr="0029259B" w14:paraId="0D2AD1E4" w14:textId="77777777" w:rsidTr="00172772">
        <w:tc>
          <w:tcPr>
            <w:tcW w:w="4225" w:type="dxa"/>
          </w:tcPr>
          <w:p w14:paraId="1CB1FE92" w14:textId="0718907E"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Thư mục Cài đặt Cygwin *1 </w:t>
            </w:r>
            <w:r xmlns:w="http://schemas.openxmlformats.org/wordprocessingml/2006/main" w:rsidR="004E2F19" w:rsidRPr="004E2F19">
              <w:rPr>
                <w:rFonts w:ascii="Arial" w:hAnsi="Arial" w:cs="Arial"/>
                <w:highlight w:val="yellow"/>
                <w:lang w:val="vi-VN"/>
              </w:rPr>
              <w:t xml:space="preserve">*1 </w:t>
            </w:r>
            <w:r xmlns:w="http://schemas.openxmlformats.org/wordprocessingml/2006/main" w:rsidR="004E2F19" w:rsidRPr="004E2F19">
              <w:rPr>
                <w:rFonts w:ascii="Arial" w:hAnsi="Arial" w:cs="Arial"/>
                <w:highlight w:val="yellow"/>
              </w:rPr>
              <w:t xml:space="preserve">5</w:t>
            </w:r>
          </w:p>
        </w:tc>
        <w:tc>
          <w:tcPr>
            <w:tcW w:w="5765" w:type="dxa"/>
            <w:gridSpan w:val="4"/>
          </w:tcPr>
          <w:p w14:paraId="737FE96C"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Chỉ định thư mục nơi Cygwin đã được cài đặt (thư mục lưu trữ bin/bash.exe) làm đường dẫn tuyệt đối.</w:t>
            </w:r>
          </w:p>
        </w:tc>
      </w:tr>
      <w:tr w:rsidR="001C6F6F" w:rsidRPr="0029259B" w14:paraId="646EA4C8" w14:textId="77777777" w:rsidTr="00172772">
        <w:tc>
          <w:tcPr>
            <w:tcW w:w="4225" w:type="dxa"/>
          </w:tcPr>
          <w:p w14:paraId="3EC2E2D5"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[Sử dụng thư mục cài đặt Cygwin mặc định] hộp kiểm</w:t>
            </w:r>
          </w:p>
        </w:tc>
        <w:tc>
          <w:tcPr>
            <w:tcW w:w="5765" w:type="dxa"/>
            <w:gridSpan w:val="4"/>
          </w:tcPr>
          <w:p w14:paraId="5584D866"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Chỉ định thư mục mặc định nơi Cygwin đã được cài đặt. Đó là “C:/cygwin64”.</w:t>
            </w:r>
          </w:p>
        </w:tc>
      </w:tr>
      <w:tr w:rsidR="001C6F6F" w:rsidRPr="0029259B" w14:paraId="4F7184D6" w14:textId="77777777" w:rsidTr="00172772">
        <w:tc>
          <w:tcPr>
            <w:tcW w:w="4225" w:type="dxa"/>
          </w:tcPr>
          <w:p w14:paraId="03B483CC" w14:textId="40EC6A5D" w:rsidR="001C6F6F" w:rsidRPr="004E2F19"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Nút [Chọn thư mục cài đặt Cygwin] *1 *2</w:t>
            </w:r>
          </w:p>
        </w:tc>
        <w:tc>
          <w:tcPr>
            <w:tcW w:w="5765" w:type="dxa"/>
            <w:gridSpan w:val="4"/>
          </w:tcPr>
          <w:p w14:paraId="3F30D53E"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Nhấp vào nút này sẽ hiển thị hộp thoại để chọn đường dẫn tuyệt đối của thư mục cài đặt Cygwin. Các thông số kỹ thuật của thư mục được tạo trong hộp thoại được mở bằng nút này được phản ánh trong trường [ </w:t>
            </w:r>
            <w:r xmlns:w="http://schemas.openxmlformats.org/wordprocessingml/2006/main" w:rsidRPr="0029259B">
              <w:rPr>
                <w:rFonts w:ascii="Arial" w:hAnsi="Arial" w:cs="Arial"/>
              </w:rPr>
              <w:t xml:space="preserve">Thư mục Cài đặt Cygwin </w:t>
            </w:r>
            <w:r xmlns:w="http://schemas.openxmlformats.org/wordprocessingml/2006/main" w:rsidRPr="0029259B">
              <w:rPr>
                <w:rFonts w:ascii="Arial" w:hAnsi="Arial" w:cs="Arial"/>
                <w:szCs w:val="18"/>
              </w:rPr>
              <w:t xml:space="preserve">].</w:t>
            </w:r>
          </w:p>
        </w:tc>
      </w:tr>
      <w:tr w:rsidR="001C6F6F" w:rsidRPr="0029259B" w14:paraId="44264CFF" w14:textId="77777777" w:rsidTr="00172772">
        <w:tc>
          <w:tcPr>
            <w:tcW w:w="4225" w:type="dxa"/>
          </w:tcPr>
          <w:p w14:paraId="5101F35D" w14:textId="6963BF6C"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Thư mục cài đặt VLAB *3 </w:t>
            </w:r>
            <w:r xmlns:w="http://schemas.openxmlformats.org/wordprocessingml/2006/main" w:rsidR="00F569AF" w:rsidRPr="009954DA">
              <w:rPr>
                <w:rFonts w:ascii="Arial" w:hAnsi="Arial" w:cs="Arial"/>
                <w:highlight w:val="yellow"/>
                <w:lang w:val="vi-VN"/>
              </w:rPr>
              <w:t xml:space="preserve">* </w:t>
            </w:r>
            <w:r xmlns:w="http://schemas.openxmlformats.org/wordprocessingml/2006/main" w:rsidR="00F569AF" w:rsidRPr="009954DA">
              <w:rPr>
                <w:rFonts w:ascii="Arial" w:hAnsi="Arial" w:cs="Arial"/>
                <w:highlight w:val="yellow"/>
              </w:rPr>
              <w:t xml:space="preserve">15</w:t>
            </w:r>
          </w:p>
        </w:tc>
        <w:tc>
          <w:tcPr>
            <w:tcW w:w="5765" w:type="dxa"/>
            <w:gridSpan w:val="4"/>
          </w:tcPr>
          <w:p w14:paraId="52E206A8"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Chỉ định thư mục nơi </w:t>
            </w:r>
            <w:r xmlns:w="http://schemas.openxmlformats.org/wordprocessingml/2006/main" w:rsidRPr="0029259B">
              <w:rPr>
                <w:rFonts w:ascii="Arial" w:hAnsi="Arial" w:cs="Arial"/>
              </w:rPr>
              <w:t xml:space="preserve">VLAB </w:t>
            </w:r>
            <w:r xmlns:w="http://schemas.openxmlformats.org/wordprocessingml/2006/main" w:rsidRPr="0029259B">
              <w:rPr>
                <w:rFonts w:ascii="Arial" w:hAnsi="Arial" w:cs="Arial"/>
                <w:szCs w:val="18"/>
              </w:rPr>
              <w:t xml:space="preserve">đã được cài đặt (thư mục lưu trữ vlab-ide.exe) làm đường dẫn tuyệt đối.</w:t>
            </w:r>
          </w:p>
        </w:tc>
      </w:tr>
      <w:tr w:rsidR="001C6F6F" w:rsidRPr="0029259B" w14:paraId="32045D3F" w14:textId="77777777" w:rsidTr="00172772">
        <w:tc>
          <w:tcPr>
            <w:tcW w:w="4225" w:type="dxa"/>
          </w:tcPr>
          <w:p w14:paraId="0C64B70B"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[Sử dụng thư mục cài đặt VLAB mặc định] hộp kiểm</w:t>
            </w:r>
          </w:p>
        </w:tc>
        <w:tc>
          <w:tcPr>
            <w:tcW w:w="5765" w:type="dxa"/>
            <w:gridSpan w:val="4"/>
          </w:tcPr>
          <w:p w14:paraId="0ECEE3C3"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Chỉ định thư mục mặc định mà </w:t>
            </w:r>
            <w:r xmlns:w="http://schemas.openxmlformats.org/wordprocessingml/2006/main" w:rsidRPr="0029259B">
              <w:rPr>
                <w:rFonts w:ascii="Arial" w:hAnsi="Arial" w:cs="Arial"/>
              </w:rPr>
              <w:t xml:space="preserve">VLAB </w:t>
            </w:r>
            <w:r xmlns:w="http://schemas.openxmlformats.org/wordprocessingml/2006/main" w:rsidRPr="0029259B">
              <w:rPr>
                <w:rFonts w:ascii="Arial" w:hAnsi="Arial" w:cs="Arial"/>
                <w:szCs w:val="18"/>
              </w:rPr>
              <w:t xml:space="preserve">đã được cài đặt. Đó là “C:/Program Files/Vlab”.</w:t>
            </w:r>
          </w:p>
        </w:tc>
      </w:tr>
      <w:tr w:rsidR="001C6F6F" w:rsidRPr="0029259B" w14:paraId="5A7813C2" w14:textId="77777777" w:rsidTr="00172772">
        <w:tc>
          <w:tcPr>
            <w:tcW w:w="4225" w:type="dxa"/>
          </w:tcPr>
          <w:p w14:paraId="6C7A1692"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Nút [Chọn thư mục cài đặt VLAB] *3 *4</w:t>
            </w:r>
          </w:p>
        </w:tc>
        <w:tc>
          <w:tcPr>
            <w:tcW w:w="5765" w:type="dxa"/>
            <w:gridSpan w:val="4"/>
          </w:tcPr>
          <w:p w14:paraId="22C0D354"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Nhấp vào nút này sẽ hiển thị hộp thoại để chọn đường dẫn tuyệt đối của thư mục cài đặt </w:t>
            </w:r>
            <w:r xmlns:w="http://schemas.openxmlformats.org/wordprocessingml/2006/main" w:rsidRPr="0029259B">
              <w:rPr>
                <w:rFonts w:ascii="Arial" w:hAnsi="Arial" w:cs="Arial"/>
              </w:rPr>
              <w:t xml:space="preserve">VLAB </w:t>
            </w:r>
            <w:r xmlns:w="http://schemas.openxmlformats.org/wordprocessingml/2006/main" w:rsidRPr="0029259B">
              <w:rPr>
                <w:rFonts w:ascii="Arial" w:hAnsi="Arial" w:cs="Arial"/>
                <w:szCs w:val="18"/>
              </w:rPr>
              <w:t xml:space="preserve">. Thông số thư mục được thực hiện trong hộp thoại được mở bằng nút này được phản ánh trong trường [ </w:t>
            </w:r>
            <w:r xmlns:w="http://schemas.openxmlformats.org/wordprocessingml/2006/main" w:rsidRPr="0029259B">
              <w:rPr>
                <w:rFonts w:ascii="Arial" w:hAnsi="Arial" w:cs="Arial"/>
              </w:rPr>
              <w:t xml:space="preserve">Thư mục Cài đặt VLAB </w:t>
            </w:r>
            <w:r xmlns:w="http://schemas.openxmlformats.org/wordprocessingml/2006/main" w:rsidRPr="0029259B">
              <w:rPr>
                <w:rFonts w:ascii="Arial" w:hAnsi="Arial" w:cs="Arial"/>
                <w:szCs w:val="18"/>
              </w:rPr>
              <w:t xml:space="preserve">].</w:t>
            </w:r>
          </w:p>
        </w:tc>
      </w:tr>
      <w:tr w:rsidR="001C6F6F" w:rsidRPr="0029259B" w14:paraId="5276BEA5" w14:textId="77777777" w:rsidTr="00172772">
        <w:tc>
          <w:tcPr>
            <w:tcW w:w="4225" w:type="dxa"/>
          </w:tcPr>
          <w:p w14:paraId="4B9AD5F0" w14:textId="74A982AA"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Danh mục cài đặt SC *5 </w:t>
            </w:r>
            <w:r xmlns:w="http://schemas.openxmlformats.org/wordprocessingml/2006/main" w:rsidR="00F569AF" w:rsidRPr="004E2F19">
              <w:rPr>
                <w:rFonts w:ascii="Arial" w:hAnsi="Arial" w:cs="Arial"/>
                <w:highlight w:val="yellow"/>
                <w:lang w:val="vi-VN"/>
              </w:rPr>
              <w:t xml:space="preserve">* </w:t>
            </w:r>
            <w:r xmlns:w="http://schemas.openxmlformats.org/wordprocessingml/2006/main" w:rsidR="00F569AF" w:rsidRPr="009954DA">
              <w:rPr>
                <w:rFonts w:ascii="Arial" w:hAnsi="Arial" w:cs="Arial"/>
                <w:highlight w:val="yellow"/>
              </w:rPr>
              <w:t xml:space="preserve">15</w:t>
            </w:r>
          </w:p>
        </w:tc>
        <w:tc>
          <w:tcPr>
            <w:tcW w:w="5765" w:type="dxa"/>
            <w:gridSpan w:val="4"/>
          </w:tcPr>
          <w:p w14:paraId="0E0E3793"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Chỉ định thư mục nơi Bộ </w:t>
            </w:r>
            <w:r xmlns:w="http://schemas.openxmlformats.org/wordprocessingml/2006/main" w:rsidRPr="0029259B">
              <w:rPr>
                <w:rFonts w:ascii="Arial" w:hAnsi="Arial" w:cs="Arial"/>
              </w:rPr>
              <w:t xml:space="preserve">cấu hình thông minh </w:t>
            </w:r>
            <w:r xmlns:w="http://schemas.openxmlformats.org/wordprocessingml/2006/main" w:rsidRPr="0029259B">
              <w:rPr>
                <w:rFonts w:ascii="Arial" w:hAnsi="Arial" w:cs="Arial"/>
                <w:szCs w:val="18"/>
              </w:rPr>
              <w:t xml:space="preserve">đã được cài đặt (thư mục lưu trữ SmartConfigurator.exe) làm đường dẫn tuyệt đối.</w:t>
            </w:r>
          </w:p>
        </w:tc>
      </w:tr>
      <w:tr w:rsidR="001C6F6F" w:rsidRPr="0029259B" w14:paraId="26EA38B8" w14:textId="77777777" w:rsidTr="00172772">
        <w:tc>
          <w:tcPr>
            <w:tcW w:w="4225" w:type="dxa"/>
          </w:tcPr>
          <w:p w14:paraId="307C9B48"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Hộp kiểm [Sử dụng thư mục cài đặt bộ cấu hình thông minh mặc định]</w:t>
            </w:r>
          </w:p>
        </w:tc>
        <w:tc>
          <w:tcPr>
            <w:tcW w:w="5765" w:type="dxa"/>
            <w:gridSpan w:val="4"/>
          </w:tcPr>
          <w:p w14:paraId="375DDCBE"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Chỉ định thư mục mặc định nơi Bộ </w:t>
            </w:r>
            <w:r xmlns:w="http://schemas.openxmlformats.org/wordprocessingml/2006/main" w:rsidRPr="0029259B">
              <w:rPr>
                <w:rFonts w:ascii="Arial" w:hAnsi="Arial" w:cs="Arial"/>
              </w:rPr>
              <w:t xml:space="preserve">cấu hình Thông minh </w:t>
            </w:r>
            <w:r xmlns:w="http://schemas.openxmlformats.org/wordprocessingml/2006/main" w:rsidRPr="0029259B">
              <w:rPr>
                <w:rFonts w:ascii="Arial" w:hAnsi="Arial" w:cs="Arial"/>
                <w:szCs w:val="18"/>
              </w:rPr>
              <w:t xml:space="preserve">đã được cài đặt. Đó là “C:/Program Files (x86)/Renesas Electronics/SmartConfigurator/RH850/eclipse”.</w:t>
            </w:r>
          </w:p>
        </w:tc>
      </w:tr>
      <w:tr w:rsidR="001C6F6F" w:rsidRPr="0029259B" w14:paraId="37926D4B" w14:textId="77777777" w:rsidTr="00172772">
        <w:tc>
          <w:tcPr>
            <w:tcW w:w="4225" w:type="dxa"/>
          </w:tcPr>
          <w:p w14:paraId="028EC091" w14:textId="5326DB0A"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Nút [Chọn thư mục cài đặt bộ cấu hình thông minh] *5 *6</w:t>
            </w:r>
          </w:p>
        </w:tc>
        <w:tc>
          <w:tcPr>
            <w:tcW w:w="5765" w:type="dxa"/>
            <w:gridSpan w:val="4"/>
          </w:tcPr>
          <w:p w14:paraId="397E265C"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Nhấp vào nút này sẽ hiển thị hộp thoại để chọn đường dẫn tuyệt đối của thư mục nơi Bộ </w:t>
            </w:r>
            <w:r xmlns:w="http://schemas.openxmlformats.org/wordprocessingml/2006/main" w:rsidRPr="0029259B">
              <w:rPr>
                <w:rFonts w:ascii="Arial" w:hAnsi="Arial" w:cs="Arial"/>
              </w:rPr>
              <w:t xml:space="preserve">cấu hình thông minh </w:t>
            </w:r>
            <w:r xmlns:w="http://schemas.openxmlformats.org/wordprocessingml/2006/main" w:rsidRPr="0029259B">
              <w:rPr>
                <w:rFonts w:ascii="Arial" w:hAnsi="Arial" w:cs="Arial"/>
                <w:szCs w:val="18"/>
              </w:rPr>
              <w:t xml:space="preserve">được cài đặt. Thông số thư mục được tạo trong hộp thoại được mở bằng nút này được phản ánh trong trường [ </w:t>
            </w:r>
            <w:r xmlns:w="http://schemas.openxmlformats.org/wordprocessingml/2006/main" w:rsidRPr="0029259B">
              <w:rPr>
                <w:rFonts w:ascii="Arial" w:hAnsi="Arial" w:cs="Arial"/>
              </w:rPr>
              <w:t xml:space="preserve">Thư mục cài đặt SC </w:t>
            </w:r>
            <w:r xmlns:w="http://schemas.openxmlformats.org/wordprocessingml/2006/main" w:rsidRPr="0029259B">
              <w:rPr>
                <w:rFonts w:ascii="Arial" w:hAnsi="Arial" w:cs="Arial"/>
                <w:szCs w:val="18"/>
              </w:rPr>
              <w:t xml:space="preserve">].</w:t>
            </w:r>
          </w:p>
        </w:tc>
      </w:tr>
      <w:tr w:rsidR="001C6F6F" w:rsidRPr="0029259B" w14:paraId="62632B98" w14:textId="77777777" w:rsidTr="00172772">
        <w:tc>
          <w:tcPr>
            <w:tcW w:w="4225" w:type="dxa"/>
            <w:vMerge w:val="restart"/>
          </w:tcPr>
          <w:p w14:paraId="0777A6DF" w14:textId="3A62AAE4"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Chế độ IDE</w:t>
            </w:r>
          </w:p>
        </w:tc>
        <w:tc>
          <w:tcPr>
            <w:tcW w:w="5765" w:type="dxa"/>
            <w:gridSpan w:val="4"/>
          </w:tcPr>
          <w:p w14:paraId="14497D93" w14:textId="03D35534"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Chọn loại tệp dự án sẽ được tải khi VLAB khởi động và có hay không một loạt quá trình xử lý bao gồm tải xuống mô-đun tải được thực hiện sau khi khởi động VLAB.</w:t>
            </w:r>
          </w:p>
        </w:tc>
      </w:tr>
      <w:tr w:rsidR="001C6F6F" w:rsidRPr="0029259B" w14:paraId="060AC766" w14:textId="77777777" w:rsidTr="00172772">
        <w:tc>
          <w:tcPr>
            <w:tcW w:w="4225" w:type="dxa"/>
            <w:vMerge/>
          </w:tcPr>
          <w:p w14:paraId="118C5318" w14:textId="77777777" w:rsidR="001C6F6F" w:rsidRPr="0029259B" w:rsidRDefault="001C6F6F" w:rsidP="004A7D6D">
            <w:pPr>
              <w:rPr>
                <w:rFonts w:ascii="Arial" w:hAnsi="Arial" w:cs="Arial"/>
              </w:rPr>
            </w:pPr>
          </w:p>
        </w:tc>
        <w:tc>
          <w:tcPr>
            <w:tcW w:w="2070" w:type="dxa"/>
            <w:vAlign w:val="center"/>
          </w:tcPr>
          <w:p w14:paraId="4F5C7046" w14:textId="77777777" w:rsidR="001C6F6F" w:rsidRPr="0029259B" w:rsidRDefault="001C6F6F" w:rsidP="004A7D6D">
            <w:pPr xmlns:w="http://schemas.openxmlformats.org/wordprocessingml/2006/main">
              <w:rPr>
                <w:rFonts w:ascii="Arial" w:hAnsi="Arial" w:cs="Arial"/>
                <w:szCs w:val="18"/>
              </w:rPr>
            </w:pPr>
            <w:r xmlns:w="http://schemas.openxmlformats.org/wordprocessingml/2006/main" w:rsidRPr="0029259B">
              <w:rPr>
                <w:rFonts w:ascii="Arial" w:hAnsi="Arial" w:cs="Arial"/>
                <w:kern w:val="0"/>
                <w:szCs w:val="18"/>
              </w:rPr>
              <w:t xml:space="preserve">Tạo dự án (mặc định)</w:t>
            </w:r>
          </w:p>
        </w:tc>
        <w:tc>
          <w:tcPr>
            <w:tcW w:w="3695" w:type="dxa"/>
            <w:gridSpan w:val="3"/>
            <w:vAlign w:val="center"/>
          </w:tcPr>
          <w:p w14:paraId="284BFBE2" w14:textId="77777777" w:rsidR="001C6F6F" w:rsidRPr="0029259B" w:rsidRDefault="001C6F6F" w:rsidP="004A7D6D">
            <w:pPr xmlns:w="http://schemas.openxmlformats.org/wordprocessingml/2006/main">
              <w:rPr>
                <w:rFonts w:ascii="Arial" w:hAnsi="Arial" w:cs="Arial"/>
                <w:szCs w:val="18"/>
              </w:rPr>
            </w:pPr>
            <w:r xmlns:w="http://schemas.openxmlformats.org/wordprocessingml/2006/main" w:rsidRPr="0029259B">
              <w:rPr>
                <w:rFonts w:ascii="Arial" w:hAnsi="Arial" w:cs="Arial"/>
              </w:rPr>
              <w:t xml:space="preserve">Tệp dự án mặc định do ET-VPF cung cấp đã được tải.</w:t>
            </w:r>
          </w:p>
        </w:tc>
      </w:tr>
      <w:tr w:rsidR="001C6F6F" w:rsidRPr="0029259B" w14:paraId="30F320F2" w14:textId="77777777" w:rsidTr="00172772">
        <w:tc>
          <w:tcPr>
            <w:tcW w:w="4225" w:type="dxa"/>
            <w:vMerge w:val="restart"/>
          </w:tcPr>
          <w:p w14:paraId="669053AB" w14:textId="6AA130BC"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Công cụ xây dựng *7</w:t>
            </w:r>
          </w:p>
        </w:tc>
        <w:tc>
          <w:tcPr>
            <w:tcW w:w="5765" w:type="dxa"/>
            <w:gridSpan w:val="4"/>
          </w:tcPr>
          <w:p w14:paraId="49E6A921"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Chọn công cụ Build cho dự án đã tạo, điều này cho biết trình biên dịch sẽ được sử dụng để tạo mô-đun tải.</w:t>
            </w:r>
          </w:p>
        </w:tc>
      </w:tr>
      <w:tr w:rsidR="001C6F6F" w:rsidRPr="0029259B" w14:paraId="56D4FD6B" w14:textId="77777777" w:rsidTr="00172772">
        <w:tc>
          <w:tcPr>
            <w:tcW w:w="4225" w:type="dxa"/>
            <w:vMerge/>
          </w:tcPr>
          <w:p w14:paraId="7A43A21A" w14:textId="77777777" w:rsidR="001C6F6F" w:rsidRPr="0029259B" w:rsidRDefault="001C6F6F" w:rsidP="004A7D6D">
            <w:pPr>
              <w:rPr>
                <w:rFonts w:ascii="Arial" w:hAnsi="Arial" w:cs="Arial"/>
              </w:rPr>
            </w:pPr>
          </w:p>
        </w:tc>
        <w:tc>
          <w:tcPr>
            <w:tcW w:w="2340" w:type="dxa"/>
            <w:gridSpan w:val="2"/>
            <w:vAlign w:val="center"/>
          </w:tcPr>
          <w:p w14:paraId="0FAEB682" w14:textId="1A90DABB" w:rsidR="001C6F6F" w:rsidRPr="0029259B" w:rsidRDefault="001C6F6F" w:rsidP="004A7D6D">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Trình biên dịch Renesas *8</w:t>
            </w:r>
          </w:p>
        </w:tc>
        <w:tc>
          <w:tcPr>
            <w:tcW w:w="3425" w:type="dxa"/>
            <w:gridSpan w:val="2"/>
            <w:vAlign w:val="center"/>
          </w:tcPr>
          <w:p w14:paraId="3C9C64D4" w14:textId="77777777" w:rsidR="001C6F6F" w:rsidRPr="0029259B" w:rsidRDefault="001C6F6F" w:rsidP="004A7D6D">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Chọn bất kỳ trình biên dịch Renesas nào, sẽ được xác định bởi CS+ được phản ánh trong trường [ </w:t>
            </w:r>
            <w:r xmlns:w="http://schemas.openxmlformats.org/wordprocessingml/2006/main" w:rsidRPr="0029259B">
              <w:rPr>
                <w:rFonts w:ascii="Arial" w:hAnsi="Arial" w:cs="Arial"/>
              </w:rPr>
              <w:t xml:space="preserve">Thư mục cài đặt CS+ </w:t>
            </w:r>
            <w:r xmlns:w="http://schemas.openxmlformats.org/wordprocessingml/2006/main" w:rsidRPr="0029259B">
              <w:rPr>
                <w:rFonts w:ascii="Arial" w:hAnsi="Arial" w:cs="Arial"/>
                <w:szCs w:val="18"/>
              </w:rPr>
              <w:t xml:space="preserve">].</w:t>
            </w:r>
          </w:p>
        </w:tc>
      </w:tr>
      <w:tr w:rsidR="001C6F6F" w:rsidRPr="0029259B" w14:paraId="259A3E78" w14:textId="77777777" w:rsidTr="00172772">
        <w:tc>
          <w:tcPr>
            <w:tcW w:w="4225" w:type="dxa"/>
          </w:tcPr>
          <w:p w14:paraId="440ADAFF" w14:textId="1D1B41AF" w:rsidR="001C6F6F" w:rsidRPr="004E2F19"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Thư mục cài đặt CS+ *9</w:t>
            </w:r>
            <w:r xmlns:w="http://schemas.openxmlformats.org/wordprocessingml/2006/main" w:rsidR="006B236B">
              <w:rPr>
                <w:rFonts w:ascii="Arial" w:hAnsi="Arial" w:cs="Arial"/>
                <w:lang w:val="vi-VN"/>
              </w:rPr>
              <w:t xml:space="preserve"> </w:t>
            </w:r>
            <w:r xmlns:w="http://schemas.openxmlformats.org/wordprocessingml/2006/main" w:rsidR="006B236B" w:rsidRPr="004E2F19">
              <w:rPr>
                <w:rFonts w:ascii="Arial" w:hAnsi="Arial" w:cs="Arial"/>
                <w:highlight w:val="yellow"/>
                <w:lang w:val="vi-VN"/>
              </w:rPr>
              <w:t xml:space="preserve">* </w:t>
            </w:r>
            <w:r xmlns:w="http://schemas.openxmlformats.org/wordprocessingml/2006/main" w:rsidR="004E2F19" w:rsidRPr="004E2F19">
              <w:rPr>
                <w:rFonts w:ascii="Arial" w:hAnsi="Arial" w:cs="Arial"/>
                <w:highlight w:val="yellow"/>
              </w:rPr>
              <w:t xml:space="preserve">15</w:t>
            </w:r>
          </w:p>
        </w:tc>
        <w:tc>
          <w:tcPr>
            <w:tcW w:w="5765" w:type="dxa"/>
            <w:gridSpan w:val="4"/>
          </w:tcPr>
          <w:p w14:paraId="6F803C67"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Chỉ định thư mục nơi CS+ đã được cài đặt (thư mục lưu trữ CubeSuiteW+.exe) làm đường dẫn tuyệt đối.</w:t>
            </w:r>
          </w:p>
        </w:tc>
      </w:tr>
      <w:tr w:rsidR="001C6F6F" w:rsidRPr="0029259B" w14:paraId="146BEF4E" w14:textId="77777777" w:rsidTr="00172772">
        <w:tc>
          <w:tcPr>
            <w:tcW w:w="4225" w:type="dxa"/>
          </w:tcPr>
          <w:p w14:paraId="295B4F99"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[Sử dụng thư mục cài đặt CS+ mặc định] hộp kiểm</w:t>
            </w:r>
          </w:p>
        </w:tc>
        <w:tc>
          <w:tcPr>
            <w:tcW w:w="5765" w:type="dxa"/>
            <w:gridSpan w:val="4"/>
          </w:tcPr>
          <w:p w14:paraId="2F09576E" w14:textId="3F0EC709"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Chỉ định thư mục mặc định mà CS+ đã được cài đặt.</w:t>
            </w:r>
          </w:p>
        </w:tc>
      </w:tr>
      <w:tr w:rsidR="001C6F6F" w:rsidRPr="0029259B" w14:paraId="6369D38C" w14:textId="77777777" w:rsidTr="00172772">
        <w:tc>
          <w:tcPr>
            <w:tcW w:w="4225" w:type="dxa"/>
          </w:tcPr>
          <w:p w14:paraId="0BC83CBC" w14:textId="4EDF19A6"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Nút [Chọn thư mục cài đặt CS+] (*9 *10)</w:t>
            </w:r>
          </w:p>
        </w:tc>
        <w:tc>
          <w:tcPr>
            <w:tcW w:w="5765" w:type="dxa"/>
            <w:gridSpan w:val="4"/>
          </w:tcPr>
          <w:p w14:paraId="1BCEB105"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Nhấp vào nút này sẽ hiển thị hộp thoại để chọn đường dẫn tuyệt đối của thư mục cài đặt CS+. Thông số thư mục được tạo trong hộp thoại được mở bằng nút này được phản ánh trong trường [ </w:t>
            </w:r>
            <w:r xmlns:w="http://schemas.openxmlformats.org/wordprocessingml/2006/main" w:rsidRPr="0029259B">
              <w:rPr>
                <w:rFonts w:ascii="Arial" w:hAnsi="Arial" w:cs="Arial"/>
              </w:rPr>
              <w:t xml:space="preserve">Thư mục cài đặt CS+ </w:t>
            </w:r>
            <w:r xmlns:w="http://schemas.openxmlformats.org/wordprocessingml/2006/main" w:rsidRPr="0029259B">
              <w:rPr>
                <w:rFonts w:ascii="Arial" w:hAnsi="Arial" w:cs="Arial"/>
                <w:szCs w:val="18"/>
              </w:rPr>
              <w:t xml:space="preserve">].</w:t>
            </w:r>
          </w:p>
        </w:tc>
      </w:tr>
      <w:tr w:rsidR="001C6F6F" w:rsidRPr="0029259B" w14:paraId="36E61954" w14:textId="77777777" w:rsidTr="00172772">
        <w:tc>
          <w:tcPr>
            <w:tcW w:w="4225" w:type="dxa"/>
            <w:vMerge w:val="restart"/>
          </w:tcPr>
          <w:p w14:paraId="6DE58DAE" w14:textId="5D69B470"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Dòng thiết bị *11</w:t>
            </w:r>
          </w:p>
        </w:tc>
        <w:tc>
          <w:tcPr>
            <w:tcW w:w="5765" w:type="dxa"/>
            <w:gridSpan w:val="4"/>
          </w:tcPr>
          <w:p w14:paraId="1A7934AA"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szCs w:val="18"/>
              </w:rPr>
              <w:t xml:space="preserve">Chọn tên sê-ri của bộ vi điều khiển đang được sử dụng.</w:t>
            </w:r>
          </w:p>
        </w:tc>
      </w:tr>
      <w:tr w:rsidR="001C6F6F" w:rsidRPr="0029259B" w14:paraId="34726089" w14:textId="77777777" w:rsidTr="00172772">
        <w:tc>
          <w:tcPr>
            <w:tcW w:w="4225" w:type="dxa"/>
            <w:vMerge/>
          </w:tcPr>
          <w:p w14:paraId="34666E81" w14:textId="77777777" w:rsidR="001C6F6F" w:rsidRPr="0029259B" w:rsidRDefault="001C6F6F" w:rsidP="004A7D6D">
            <w:pPr>
              <w:rPr>
                <w:rFonts w:ascii="Arial" w:hAnsi="Arial" w:cs="Arial"/>
              </w:rPr>
            </w:pPr>
          </w:p>
        </w:tc>
        <w:tc>
          <w:tcPr>
            <w:tcW w:w="2430" w:type="dxa"/>
            <w:gridSpan w:val="3"/>
          </w:tcPr>
          <w:p w14:paraId="58AA0D2C" w14:textId="08D33AB8" w:rsidR="001C6F6F" w:rsidRPr="0029259B" w:rsidRDefault="001C6F6F" w:rsidP="004A7D6D">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&lt;Tên sê-ri thiết bị&gt; *12</w:t>
            </w:r>
          </w:p>
        </w:tc>
        <w:tc>
          <w:tcPr>
            <w:tcW w:w="3335" w:type="dxa"/>
          </w:tcPr>
          <w:p w14:paraId="0EC847AD" w14:textId="2002AA1D" w:rsidR="001C6F6F" w:rsidRPr="0029259B" w:rsidRDefault="001C6F6F" w:rsidP="004A7D6D">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Sê-ri Thiết bị được hỗ trợ được mô tả trong </w:t>
            </w:r>
            <w:r xmlns:w="http://schemas.openxmlformats.org/wordprocessingml/2006/main" w:rsidRPr="0029259B">
              <w:rPr>
                <w:rFonts w:ascii="Arial" w:hAnsi="Arial" w:cs="Arial"/>
                <w:szCs w:val="18"/>
              </w:rPr>
              <w:fldChar xmlns:w="http://schemas.openxmlformats.org/wordprocessingml/2006/main" w:fldCharType="begin"/>
            </w:r>
            <w:r xmlns:w="http://schemas.openxmlformats.org/wordprocessingml/2006/main" w:rsidRPr="0029259B">
              <w:rPr>
                <w:rFonts w:ascii="Arial" w:hAnsi="Arial" w:cs="Arial"/>
                <w:szCs w:val="18"/>
              </w:rPr>
              <w:instrText xmlns:w="http://schemas.openxmlformats.org/wordprocessingml/2006/main" xml:space="preserve"> REF _Ref97626991 \h  \* MERGEFORMAT </w:instrText>
            </w:r>
            <w:r xmlns:w="http://schemas.openxmlformats.org/wordprocessingml/2006/main" w:rsidRPr="0029259B">
              <w:rPr>
                <w:rFonts w:ascii="Arial" w:hAnsi="Arial" w:cs="Arial"/>
                <w:szCs w:val="18"/>
              </w:rPr>
              <w:fldChar xmlns:w="http://schemas.openxmlformats.org/wordprocessingml/2006/main" w:fldCharType="separate"/>
            </w:r>
            <w:r xmlns:w="http://schemas.openxmlformats.org/wordprocessingml/2006/main" w:rsidR="003C2150" w:rsidRPr="0029259B">
              <w:rPr>
                <w:rFonts w:ascii="Arial" w:hAnsi="Arial" w:cs="Arial"/>
                <w:b/>
                <w:bCs/>
              </w:rPr>
              <w:t xml:space="preserve">Bảng </w:t>
            </w:r>
            <w:r xmlns:w="http://schemas.openxmlformats.org/wordprocessingml/2006/main" w:rsidR="003C2150">
              <w:rPr>
                <w:rFonts w:ascii="Arial" w:hAnsi="Arial" w:cs="Arial"/>
                <w:b/>
                <w:bCs/>
                <w:noProof/>
              </w:rPr>
              <w:t xml:space="preserve">1 </w:t>
            </w:r>
            <w:r xmlns:w="http://schemas.openxmlformats.org/wordprocessingml/2006/main" w:rsidR="003C2150" w:rsidRPr="0029259B">
              <w:rPr>
                <w:rFonts w:ascii="Arial" w:hAnsi="Arial" w:cs="Arial"/>
                <w:b/>
                <w:bCs/>
                <w:noProof/>
              </w:rPr>
              <w:noBreakHyphen xmlns:w="http://schemas.openxmlformats.org/wordprocessingml/2006/main"/>
            </w:r>
            <w:r xmlns:w="http://schemas.openxmlformats.org/wordprocessingml/2006/main" w:rsidR="003C2150">
              <w:rPr>
                <w:rFonts w:ascii="Arial" w:hAnsi="Arial" w:cs="Arial"/>
                <w:b/>
                <w:bCs/>
                <w:noProof/>
              </w:rPr>
              <w:t xml:space="preserve">1 </w:t>
            </w:r>
            <w:r xmlns:w="http://schemas.openxmlformats.org/wordprocessingml/2006/main" w:rsidR="003C2150" w:rsidRPr="0029259B">
              <w:rPr>
                <w:rFonts w:ascii="Arial" w:hAnsi="Arial" w:cs="Arial"/>
                <w:b/>
                <w:bCs/>
              </w:rPr>
              <w:t xml:space="preserve">Các thiết bị được hỗ trợ </w:t>
            </w:r>
            <w:r xmlns:w="http://schemas.openxmlformats.org/wordprocessingml/2006/main" w:rsidRPr="0029259B">
              <w:rPr>
                <w:rFonts w:ascii="Arial" w:hAnsi="Arial" w:cs="Arial"/>
                <w:szCs w:val="18"/>
              </w:rPr>
              <w:fldChar xmlns:w="http://schemas.openxmlformats.org/wordprocessingml/2006/main" w:fldCharType="end"/>
            </w:r>
            <w:r xmlns:w="http://schemas.openxmlformats.org/wordprocessingml/2006/main" w:rsidRPr="0029259B">
              <w:rPr>
                <w:rFonts w:ascii="Arial" w:hAnsi="Arial" w:cs="Arial"/>
                <w:szCs w:val="18"/>
              </w:rPr>
              <w:t xml:space="preserve">.</w:t>
            </w:r>
          </w:p>
        </w:tc>
      </w:tr>
      <w:tr w:rsidR="001C6F6F" w:rsidRPr="0029259B" w14:paraId="1C532D54" w14:textId="77777777" w:rsidTr="00172772">
        <w:tc>
          <w:tcPr>
            <w:tcW w:w="4225" w:type="dxa"/>
            <w:vMerge/>
          </w:tcPr>
          <w:p w14:paraId="22EE3373" w14:textId="77777777" w:rsidR="001C6F6F" w:rsidRPr="0029259B" w:rsidRDefault="001C6F6F" w:rsidP="004A7D6D">
            <w:pPr>
              <w:rPr>
                <w:rFonts w:ascii="Arial" w:hAnsi="Arial" w:cs="Arial"/>
              </w:rPr>
            </w:pPr>
          </w:p>
        </w:tc>
        <w:tc>
          <w:tcPr>
            <w:tcW w:w="2430" w:type="dxa"/>
            <w:gridSpan w:val="3"/>
          </w:tcPr>
          <w:p w14:paraId="273887CA" w14:textId="77777777" w:rsidR="001C6F6F" w:rsidRPr="0029259B" w:rsidRDefault="001C6F6F" w:rsidP="004A7D6D">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không áp dụng</w:t>
            </w:r>
          </w:p>
        </w:tc>
        <w:tc>
          <w:tcPr>
            <w:tcW w:w="3335" w:type="dxa"/>
          </w:tcPr>
          <w:p w14:paraId="3EBE0F06" w14:textId="5722D6F5" w:rsidR="001C6F6F" w:rsidRPr="0029259B" w:rsidRDefault="00DC39E3" w:rsidP="004A7D6D">
            <w:pPr xmlns:w="http://schemas.openxmlformats.org/wordprocessingml/2006/main">
              <w:rPr>
                <w:rFonts w:ascii="Arial" w:hAnsi="Arial" w:cs="Arial"/>
                <w:szCs w:val="18"/>
              </w:rPr>
            </w:pPr>
            <w:r xmlns:w="http://schemas.openxmlformats.org/wordprocessingml/2006/main" w:rsidRPr="0029259B">
              <w:rPr>
                <w:rFonts w:ascii="Arial" w:hAnsi="Arial" w:cs="Arial"/>
              </w:rPr>
              <w:t xml:space="preserve">Giá trị mặc định của Dòng thiết bị sẽ tự động được chọn khi không có giấy phép.</w:t>
            </w:r>
          </w:p>
        </w:tc>
      </w:tr>
      <w:tr w:rsidR="001C6F6F" w:rsidRPr="0029259B" w14:paraId="3220534A" w14:textId="77777777" w:rsidTr="00172772">
        <w:tc>
          <w:tcPr>
            <w:tcW w:w="4225" w:type="dxa"/>
          </w:tcPr>
          <w:p w14:paraId="3DFEA251" w14:textId="18B7D43D"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PCLK OSTM *13</w:t>
            </w:r>
          </w:p>
        </w:tc>
        <w:tc>
          <w:tcPr>
            <w:tcW w:w="5765" w:type="dxa"/>
            <w:gridSpan w:val="4"/>
          </w:tcPr>
          <w:p w14:paraId="6CA5DD1B" w14:textId="17029553"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Giá trị OS Timer </w:t>
            </w:r>
            <w:r xmlns:w="http://schemas.openxmlformats.org/wordprocessingml/2006/main" w:rsidRPr="0029259B">
              <w:rPr>
                <w:rStyle w:val="jlqj4b"/>
                <w:rFonts w:ascii="Arial" w:hAnsi="Arial" w:cs="Arial"/>
                <w:lang w:val="en"/>
              </w:rPr>
              <w:t xml:space="preserve">tương ứng với từng dòng thiết bị.</w:t>
            </w:r>
          </w:p>
        </w:tc>
      </w:tr>
      <w:tr w:rsidR="001C6F6F" w:rsidRPr="0029259B" w14:paraId="7CD707FE" w14:textId="77777777" w:rsidTr="00172772">
        <w:tc>
          <w:tcPr>
            <w:tcW w:w="4225" w:type="dxa"/>
          </w:tcPr>
          <w:p w14:paraId="1D2808BD" w14:textId="7F7B23FB"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Nút [Kiểm tra giấy phép khả dụng] *14</w:t>
            </w:r>
          </w:p>
        </w:tc>
        <w:tc>
          <w:tcPr>
            <w:tcW w:w="5765" w:type="dxa"/>
            <w:gridSpan w:val="4"/>
          </w:tcPr>
          <w:p w14:paraId="23E3FFBF"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Hiển thị danh sách các giấy phép yêu cầu có sẵn trong Hệ thống ET-VPF.</w:t>
            </w:r>
          </w:p>
        </w:tc>
      </w:tr>
      <w:tr w:rsidR="001C6F6F" w:rsidRPr="0029259B" w14:paraId="55BF81FC" w14:textId="77777777" w:rsidTr="00172772">
        <w:tc>
          <w:tcPr>
            <w:tcW w:w="4225" w:type="dxa"/>
          </w:tcPr>
          <w:p w14:paraId="605A91A9"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nút [Giới thiệu]</w:t>
            </w:r>
          </w:p>
        </w:tc>
        <w:tc>
          <w:tcPr>
            <w:tcW w:w="5765" w:type="dxa"/>
            <w:gridSpan w:val="4"/>
          </w:tcPr>
          <w:p w14:paraId="0D92D9F0" w14:textId="77777777" w:rsidR="001C6F6F" w:rsidRPr="0029259B" w:rsidRDefault="001C6F6F" w:rsidP="004A7D6D">
            <w:pPr xmlns:w="http://schemas.openxmlformats.org/wordprocessingml/2006/main">
              <w:rPr>
                <w:rFonts w:ascii="Arial" w:hAnsi="Arial" w:cs="Arial"/>
              </w:rPr>
            </w:pPr>
            <w:r xmlns:w="http://schemas.openxmlformats.org/wordprocessingml/2006/main" w:rsidRPr="0029259B">
              <w:rPr>
                <w:rFonts w:ascii="Arial" w:hAnsi="Arial" w:cs="Arial"/>
              </w:rPr>
              <w:t xml:space="preserve">Hiển thị thông tin phiên bản và thông tin bản quyền của ET-VPF.</w:t>
            </w:r>
          </w:p>
        </w:tc>
      </w:tr>
    </w:tbl>
    <w:p w14:paraId="2EEA8A6C" w14:textId="77777777" w:rsidR="001C6F6F" w:rsidRPr="0029259B" w:rsidRDefault="001C6F6F" w:rsidP="001C6F6F">
      <w:pPr>
        <w:rPr>
          <w:rFonts w:ascii="Arial" w:hAnsi="Arial" w:cs="Arial"/>
        </w:rPr>
      </w:pPr>
    </w:p>
    <w:p w14:paraId="493D630F" w14:textId="5F8297D4" w:rsidR="001B3C04" w:rsidRPr="0029259B" w:rsidRDefault="001C6F6F"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*1… Khi Cygwin chưa được cài đặt trong thư mục được chỉ định cùng với hộp thoại ( tệp </w:t>
      </w:r>
      <w:r xmlns:w="http://schemas.openxmlformats.org/wordprocessingml/2006/main" w:rsidR="004A7D6D" w:rsidRPr="0029259B">
        <w:rPr>
          <w:rFonts w:ascii="Arial" w:hAnsi="Arial" w:cs="Arial"/>
          <w:szCs w:val="18"/>
        </w:rPr>
        <w:t xml:space="preserve">bin/bash.exe </w:t>
      </w:r>
      <w:r xmlns:w="http://schemas.openxmlformats.org/wordprocessingml/2006/main" w:rsidRPr="0029259B">
        <w:rPr>
          <w:rFonts w:ascii="Arial" w:hAnsi="Arial" w:cs="Arial"/>
        </w:rPr>
        <w:t xml:space="preserve">không tồn tại trong thư mục được chỉ định), một lỗi xuất hiện và thông tin của thư mục được chỉ định không được phản ánh trong [Thư mục cài đặt Cygwin].</w:t>
      </w:r>
    </w:p>
    <w:p w14:paraId="27B5DEBF" w14:textId="5B57974B" w:rsidR="001B3C04" w:rsidRPr="0029259B" w:rsidRDefault="001B3C04"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Cài đặt này chỉ hợp lệ nếu “Tạo dự án” được chọn cho [Chế độ IDE], hộp kiểm [Sử dụng thư mục cài đặt Cygwin mặc định] </w:t>
      </w:r>
      <w:r xmlns:w="http://schemas.openxmlformats.org/wordprocessingml/2006/main" w:rsidRPr="0029259B">
        <w:rPr>
          <w:rFonts w:ascii="Arial" w:hAnsi="Arial" w:cs="Arial"/>
        </w:rPr>
        <w:lastRenderedPageBreak xmlns:w="http://schemas.openxmlformats.org/wordprocessingml/2006/main"/>
      </w:r>
      <w:r xmlns:w="http://schemas.openxmlformats.org/wordprocessingml/2006/main" w:rsidRPr="0029259B">
        <w:rPr>
          <w:rFonts w:ascii="Arial" w:hAnsi="Arial" w:cs="Arial"/>
        </w:rPr>
        <w:t xml:space="preserve">không được chọn.</w:t>
      </w:r>
    </w:p>
    <w:p w14:paraId="314479FE" w14:textId="0D987BB1" w:rsidR="001B3C04" w:rsidRPr="0029259B" w:rsidRDefault="001C6F6F"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*2… Khi hộp kiểm [Sử dụng thư mục cài đặt Cygwin mặc định] được chọn nếu nhấp vào nút [Chọn thư mục cài đặt Cygwin], một thông báo lỗi sẽ hiển thị.</w:t>
      </w:r>
    </w:p>
    <w:p w14:paraId="04F5FF22" w14:textId="2DEBB52E" w:rsidR="00807852" w:rsidRPr="0029259B" w:rsidRDefault="001C6F6F"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*3… Khi VLAB chưa được cài đặt trong thư mục được chỉ định cùng với hộp thoại ( </w:t>
      </w:r>
      <w:r xmlns:w="http://schemas.openxmlformats.org/wordprocessingml/2006/main" w:rsidR="00807852" w:rsidRPr="0029259B">
        <w:rPr>
          <w:rFonts w:ascii="Arial" w:hAnsi="Arial" w:cs="Arial"/>
          <w:szCs w:val="18"/>
        </w:rPr>
        <w:t xml:space="preserve">tệp vlab-ide.exe </w:t>
      </w:r>
      <w:r xmlns:w="http://schemas.openxmlformats.org/wordprocessingml/2006/main" w:rsidR="00807852" w:rsidRPr="0029259B">
        <w:rPr>
          <w:rFonts w:ascii="Arial" w:hAnsi="Arial" w:cs="Arial"/>
        </w:rPr>
        <w:t xml:space="preserve">không tồn tại trong thư mục được chỉ định), một lỗi xuất ra và thông tin của thư mục được chỉ định không được phản ánh trong [Thư mục cài đặt VLAB].</w:t>
      </w:r>
    </w:p>
    <w:p w14:paraId="448D59F2" w14:textId="3D45A29A" w:rsidR="001B3C04" w:rsidRPr="0029259B" w:rsidRDefault="001B3C04"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Cài đặt này chỉ hợp lệ nếu “Tạo dự án” được chọn cho [Chế độ IDE], hộp kiểm [Sử dụng thư mục cài đặt VLAB mặc định] không được chọn.</w:t>
      </w:r>
    </w:p>
    <w:p w14:paraId="59F3D3D0" w14:textId="11CD1F3A" w:rsidR="001B3C04" w:rsidRPr="0029259B" w:rsidRDefault="00807852"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*4… Khi hộp kiểm [Sử dụng thư mục cài đặt VLAB mặc định] được chọn, nếu nhấp vào nút [Chọn thư mục cài đặt VLAB], một thông báo lỗi sẽ hiển thị.</w:t>
      </w:r>
    </w:p>
    <w:p w14:paraId="6D93B09D" w14:textId="0C8A522A" w:rsidR="00807852" w:rsidRPr="0029259B" w:rsidRDefault="00807852"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*5… Khi Bộ cấu hình Thông minh chưa được cài đặt trong thư mục được chỉ định cùng với hộp thoại (tệp SmartConfigurator.exe không tồn tại trong thư mục được chỉ định), sẽ xuất ra lỗi và thông tin của thư mục được chỉ định không được phản ánh trong [ Danh mục Cài đặt SC].</w:t>
      </w:r>
    </w:p>
    <w:p w14:paraId="1CC58B48" w14:textId="2499B92C" w:rsidR="00D70FDE" w:rsidRDefault="001B3C04" w:rsidP="002579FE">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Cài đặt này chỉ hợp lệ nếu “Tạo dự án” được chọn cho [Chế độ IDE], hộp kiểm [Sử dụng thư mục cài đặt bộ cấu hình thông minh mặc định] không được chọn.</w:t>
      </w:r>
    </w:p>
    <w:p w14:paraId="31D30BB5" w14:textId="1158CDF5" w:rsidR="00D70FDE" w:rsidRPr="0029259B" w:rsidRDefault="00D70FDE" w:rsidP="002579FE">
      <w:pPr xmlns:w="http://schemas.openxmlformats.org/wordprocessingml/2006/main">
        <w:ind w:left="1170"/>
        <w:rPr>
          <w:rFonts w:ascii="Arial" w:hAnsi="Arial" w:cs="Arial"/>
        </w:rPr>
      </w:pPr>
      <w:r xmlns:w="http://schemas.openxmlformats.org/wordprocessingml/2006/main" w:rsidRPr="00D70FDE">
        <w:rPr>
          <w:rFonts w:ascii="Arial" w:hAnsi="Arial" w:cs="Arial"/>
          <w:highlight w:val="yellow"/>
        </w:rPr>
        <w:t xml:space="preserve">Lưu ý </w:t>
      </w:r>
      <w:r xmlns:w="http://schemas.openxmlformats.org/wordprocessingml/2006/main" w:rsidRPr="00D70FDE">
        <w:rPr>
          <w:rFonts w:ascii="Arial" w:hAnsi="Arial" w:cs="Arial"/>
          <w:highlight w:val="yellow"/>
        </w:rPr>
        <w:tab xmlns:w="http://schemas.openxmlformats.org/wordprocessingml/2006/main"/>
      </w:r>
      <w:commentRangeStart xmlns:w="http://schemas.openxmlformats.org/wordprocessingml/2006/main" w:id="721"/>
      <w:r xmlns:w="http://schemas.openxmlformats.org/wordprocessingml/2006/main" w:rsidRPr="00D70FDE">
        <w:rPr>
          <w:rFonts w:ascii="Arial" w:hAnsi="Arial" w:cs="Arial"/>
          <w:highlight w:val="yellow"/>
        </w:rPr>
        <w:t xml:space="preserve">Cài đặt này không khả dụng nếu sử dụng sê-ri thiết bị RH850/U2C </w:t>
      </w:r>
      <w:commentRangeEnd xmlns:w="http://schemas.openxmlformats.org/wordprocessingml/2006/main" w:id="721"/>
      <w:r xmlns:w="http://schemas.openxmlformats.org/wordprocessingml/2006/main">
        <w:rPr>
          <w:rStyle w:val="CommentReference"/>
        </w:rPr>
        <w:commentReference xmlns:w="http://schemas.openxmlformats.org/wordprocessingml/2006/main" w:id="721"/>
      </w:r>
      <w:r xmlns:w="http://schemas.openxmlformats.org/wordprocessingml/2006/main" w:rsidRPr="00D70FDE">
        <w:rPr>
          <w:rFonts w:ascii="Arial" w:hAnsi="Arial" w:cs="Arial"/>
          <w:highlight w:val="yellow"/>
        </w:rPr>
        <w:t xml:space="preserve">.</w:t>
      </w:r>
      <w:bookmarkStart xmlns:w="http://schemas.openxmlformats.org/wordprocessingml/2006/main" w:id="723" w:name="V10000_Req_03_010"/>
      <w:bookmarkEnd xmlns:w="http://schemas.openxmlformats.org/wordprocessingml/2006/main" w:id="723"/>
    </w:p>
    <w:p w14:paraId="009624E6" w14:textId="16E1F05F" w:rsidR="00D70FDE" w:rsidRDefault="00807852" w:rsidP="002579FE">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*6… Khi hộp kiểm [Sử dụng thư mục cài đặt bộ cấu hình thông minh mặc định] được chọn nếu nhấp vào nút [Chọn thư mục cài đặt bộ cấu hình thông minh], một thông báo lỗi sẽ hiển thị.</w:t>
      </w:r>
    </w:p>
    <w:p w14:paraId="264B049B" w14:textId="74CF211C" w:rsidR="00D70FDE" w:rsidRPr="0029259B" w:rsidRDefault="00D70FDE" w:rsidP="002579FE">
      <w:pPr xmlns:w="http://schemas.openxmlformats.org/wordprocessingml/2006/main">
        <w:ind w:left="1170"/>
        <w:rPr>
          <w:rFonts w:ascii="Arial" w:hAnsi="Arial" w:cs="Arial"/>
        </w:rPr>
      </w:pPr>
      <w:r xmlns:w="http://schemas.openxmlformats.org/wordprocessingml/2006/main" w:rsidRPr="00D70FDE">
        <w:rPr>
          <w:rFonts w:ascii="Arial" w:hAnsi="Arial" w:cs="Arial"/>
          <w:highlight w:val="yellow"/>
        </w:rPr>
        <w:t xml:space="preserve">Lưu ý </w:t>
      </w:r>
      <w:r xmlns:w="http://schemas.openxmlformats.org/wordprocessingml/2006/main" w:rsidRPr="00D70FDE">
        <w:rPr>
          <w:rFonts w:ascii="Arial" w:hAnsi="Arial" w:cs="Arial"/>
          <w:highlight w:val="yellow"/>
        </w:rPr>
        <w:tab xmlns:w="http://schemas.openxmlformats.org/wordprocessingml/2006/main"/>
      </w:r>
      <w:r xmlns:w="http://schemas.openxmlformats.org/wordprocessingml/2006/main" w:rsidRPr="00D70FDE">
        <w:rPr>
          <w:rFonts w:ascii="Arial" w:hAnsi="Arial" w:cs="Arial"/>
          <w:highlight w:val="yellow"/>
        </w:rPr>
        <w:t xml:space="preserve">Cài đặt này không khả dụng nếu sử dụng dòng thiết bị RH850/U2C.</w:t>
      </w:r>
    </w:p>
    <w:p w14:paraId="6BBC461D" w14:textId="1639782D" w:rsidR="00815E6E" w:rsidRPr="0029259B" w:rsidRDefault="00815E6E"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*7… Cài đặt này chỉ hợp lệ nếu “Tạo dự án” được chọn cho [Chế độ IDE].</w:t>
      </w:r>
    </w:p>
    <w:p w14:paraId="35C30300" w14:textId="76B63523" w:rsidR="001C6F6F" w:rsidRPr="0029259B" w:rsidRDefault="00B56A2C"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*8… Khi [Công cụ xây dựng] được đặt thành “Renesas Compiler”, công cụ xây dựng do CS+ quyết định tại thời điểm biên dịch mã nguồn.</w:t>
      </w:r>
    </w:p>
    <w:p w14:paraId="47909CDF" w14:textId="12AFEA2E" w:rsidR="004A7D6D" w:rsidRPr="0029259B" w:rsidRDefault="004A7D6D"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*9… Khi CS+ chưa được cài đặt trong thư mục được chỉ định cùng với hộp thoại (tệp CubeSuiteW+.exe không tồn tại trong thư mục được chỉ định), một lỗi xuất ra và thông tin của thư mục được chỉ định không được phản ánh trong [CS+ Thư mục cài đặt].</w:t>
      </w:r>
    </w:p>
    <w:p w14:paraId="1900C362" w14:textId="63405A59" w:rsidR="001B3C04" w:rsidRPr="0029259B" w:rsidRDefault="001B3C04"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Cài đặt này chỉ hợp lệ nếu “Tạo dự án” được chọn cho [Chế độ IDE], hộp kiểm [Sử dụng thư mục cài đặt CS+ mặc định] không được chọn.</w:t>
      </w:r>
    </w:p>
    <w:p w14:paraId="11DEE7DD" w14:textId="7F931BA5" w:rsidR="004A7D6D" w:rsidRPr="0029259B" w:rsidRDefault="004A7D6D"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*10… Khi hộp kiểm [Sử dụng thư mục cài đặt IDE mặc định] được chọn, nếu nhấp vào [Chọn thư mục cài đặt IDE], một thông báo lỗi sẽ hiển thị.</w:t>
      </w:r>
    </w:p>
    <w:p w14:paraId="2F71BC63" w14:textId="0ABC9D18" w:rsidR="004A7D6D" w:rsidRPr="0029259B" w:rsidRDefault="004A7D6D"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*11… Cài đặt này chỉ hợp lệ nếu “Tạo dự án” được chọn cho [Chế độ IDE], giấy phép “ </w:t>
      </w:r>
      <w:r xmlns:w="http://schemas.openxmlformats.org/wordprocessingml/2006/main" w:rsidR="003F6FA1" w:rsidRPr="0029259B">
        <w:rPr>
          <w:rFonts w:ascii="Arial" w:hAnsi="Arial" w:cs="Arial"/>
          <w:szCs w:val="18"/>
        </w:rPr>
        <w:t xml:space="preserve">Mục tiêu được nhúng cho Nền tảng ảo RH850 </w:t>
      </w:r>
      <w:r xmlns:w="http://schemas.openxmlformats.org/wordprocessingml/2006/main" w:rsidR="003F6FA1" w:rsidRPr="0029259B">
        <w:rPr>
          <w:rFonts w:ascii="Arial" w:hAnsi="Arial" w:cs="Arial"/>
        </w:rPr>
        <w:t xml:space="preserve">” có hiệu lực để sử dụng.</w:t>
      </w:r>
    </w:p>
    <w:p w14:paraId="58B23463" w14:textId="75B7C6CE" w:rsidR="004A7D6D" w:rsidRPr="0029259B" w:rsidRDefault="003F6FA1"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*12… Danh sách các thiết bị được hỗ trợ trong phiên bản ET-VPF hiện tại (tham khảo </w:t>
      </w:r>
      <w:r xmlns:w="http://schemas.openxmlformats.org/wordprocessingml/2006/main" w:rsidR="000C7AEF" w:rsidRPr="0029259B">
        <w:rPr>
          <w:rFonts w:ascii="Arial" w:hAnsi="Arial" w:cs="Arial"/>
        </w:rPr>
        <w:fldChar xmlns:w="http://schemas.openxmlformats.org/wordprocessingml/2006/main" w:fldCharType="begin"/>
      </w:r>
      <w:r xmlns:w="http://schemas.openxmlformats.org/wordprocessingml/2006/main" w:rsidR="000C7AEF" w:rsidRPr="0029259B">
        <w:rPr>
          <w:rFonts w:ascii="Arial" w:hAnsi="Arial" w:cs="Arial"/>
        </w:rPr>
        <w:instrText xmlns:w="http://schemas.openxmlformats.org/wordprocessingml/2006/main" xml:space="preserve"> REF _Ref97626991 \h  \* MERGEFORMAT </w:instrText>
      </w:r>
      <w:r xmlns:w="http://schemas.openxmlformats.org/wordprocessingml/2006/main" w:rsidR="000C7AEF" w:rsidRPr="0029259B">
        <w:rPr>
          <w:rFonts w:ascii="Arial" w:hAnsi="Arial" w:cs="Arial"/>
        </w:rPr>
        <w:fldChar xmlns:w="http://schemas.openxmlformats.org/wordprocessingml/2006/main" w:fldCharType="separate"/>
      </w:r>
      <w:r xmlns:w="http://schemas.openxmlformats.org/wordprocessingml/2006/main" w:rsidR="003C2150" w:rsidRPr="0029259B">
        <w:rPr>
          <w:rFonts w:ascii="Arial" w:hAnsi="Arial" w:cs="Arial"/>
          <w:b/>
          <w:bCs/>
        </w:rPr>
        <w:t xml:space="preserve">Bảng </w:t>
      </w:r>
      <w:r xmlns:w="http://schemas.openxmlformats.org/wordprocessingml/2006/main" w:rsidR="003C2150">
        <w:rPr>
          <w:rFonts w:ascii="Arial" w:hAnsi="Arial" w:cs="Arial"/>
          <w:b/>
          <w:bCs/>
          <w:noProof/>
        </w:rPr>
        <w:t xml:space="preserve">1 </w:t>
      </w:r>
      <w:r xmlns:w="http://schemas.openxmlformats.org/wordprocessingml/2006/main" w:rsidR="003C2150" w:rsidRPr="0029259B">
        <w:rPr>
          <w:rFonts w:ascii="Arial" w:hAnsi="Arial" w:cs="Arial"/>
          <w:b/>
          <w:bCs/>
          <w:noProof/>
        </w:rPr>
        <w:noBreakHyphen xmlns:w="http://schemas.openxmlformats.org/wordprocessingml/2006/main"/>
      </w:r>
      <w:r xmlns:w="http://schemas.openxmlformats.org/wordprocessingml/2006/main" w:rsidR="003C2150">
        <w:rPr>
          <w:rFonts w:ascii="Arial" w:hAnsi="Arial" w:cs="Arial"/>
          <w:b/>
          <w:bCs/>
          <w:noProof/>
        </w:rPr>
        <w:t xml:space="preserve">1 </w:t>
      </w:r>
      <w:r xmlns:w="http://schemas.openxmlformats.org/wordprocessingml/2006/main" w:rsidR="003C2150" w:rsidRPr="0029259B">
        <w:rPr>
          <w:rFonts w:ascii="Arial" w:hAnsi="Arial" w:cs="Arial"/>
          <w:b/>
          <w:bCs/>
        </w:rPr>
        <w:t xml:space="preserve">Các thiết bị được hỗ trợ </w:t>
      </w:r>
      <w:r xmlns:w="http://schemas.openxmlformats.org/wordprocessingml/2006/main" w:rsidR="000C7AEF" w:rsidRPr="0029259B">
        <w:rPr>
          <w:rFonts w:ascii="Arial" w:hAnsi="Arial" w:cs="Arial"/>
        </w:rPr>
        <w:fldChar xmlns:w="http://schemas.openxmlformats.org/wordprocessingml/2006/main" w:fldCharType="end"/>
      </w:r>
      <w:r xmlns:w="http://schemas.openxmlformats.org/wordprocessingml/2006/main" w:rsidR="000C7AEF" w:rsidRPr="0029259B">
        <w:rPr>
          <w:rFonts w:ascii="Arial" w:hAnsi="Arial" w:cs="Arial"/>
        </w:rPr>
        <w:t xml:space="preserve">).</w:t>
      </w:r>
    </w:p>
    <w:p w14:paraId="1556F75C" w14:textId="58214C2F" w:rsidR="001C6F6F" w:rsidRDefault="001C6F6F"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*13… Khi “Renesas” và “RH850/F1KM-S1” được chọn, [OSTM PCLK] phải được đặt thành “4000000”. Giá trị này cũng được đặt làm giá trị mặc định.</w:t>
      </w:r>
    </w:p>
    <w:p w14:paraId="4A22129B" w14:textId="08A01485" w:rsidR="00695C55" w:rsidRDefault="00695C55" w:rsidP="00695C55">
      <w:pPr xmlns:w="http://schemas.openxmlformats.org/wordprocessingml/2006/main">
        <w:ind w:left="810" w:firstLine="466"/>
        <w:rPr>
          <w:rFonts w:ascii="Arial" w:hAnsi="Arial" w:cs="Arial"/>
        </w:rPr>
      </w:pPr>
      <w:r xmlns:w="http://schemas.openxmlformats.org/wordprocessingml/2006/main" w:rsidRPr="00C44BC5">
        <w:rPr>
          <w:rFonts w:ascii="Arial" w:hAnsi="Arial" w:cs="Arial"/>
          <w:highlight w:val="yellow"/>
        </w:rPr>
        <w:t xml:space="preserve">Khi “Renesas” và “ </w:t>
      </w:r>
      <w:bookmarkStart xmlns:w="http://schemas.openxmlformats.org/wordprocessingml/2006/main" w:id="724" w:name="E10000_REL_Req_04"/>
      <w:commentRangeStart xmlns:w="http://schemas.openxmlformats.org/wordprocessingml/2006/main" w:id="725"/>
      <w:r xmlns:w="http://schemas.openxmlformats.org/wordprocessingml/2006/main" w:rsidRPr="00C44BC5">
        <w:rPr>
          <w:rFonts w:ascii="Arial" w:hAnsi="Arial" w:cs="Arial"/>
          <w:highlight w:val="yellow"/>
        </w:rPr>
        <w:t xml:space="preserve">RH850/F1KM-S4 </w:t>
      </w:r>
      <w:commentRangeEnd xmlns:w="http://schemas.openxmlformats.org/wordprocessingml/2006/main" w:id="725"/>
      <w:r xmlns:w="http://schemas.openxmlformats.org/wordprocessingml/2006/main" w:rsidRPr="00C44BC5">
        <w:rPr>
          <w:rStyle w:val="CommentReference"/>
          <w:rFonts w:ascii="Arial" w:hAnsi="Arial" w:cs="Arial"/>
          <w:highlight w:val="yellow"/>
        </w:rPr>
        <w:commentReference xmlns:w="http://schemas.openxmlformats.org/wordprocessingml/2006/main" w:id="725"/>
      </w:r>
      <w:bookmarkEnd xmlns:w="http://schemas.openxmlformats.org/wordprocessingml/2006/main" w:id="724"/>
      <w:r xmlns:w="http://schemas.openxmlformats.org/wordprocessingml/2006/main" w:rsidRPr="00C44BC5">
        <w:rPr>
          <w:rFonts w:ascii="Arial" w:hAnsi="Arial" w:cs="Arial"/>
          <w:highlight w:val="yellow"/>
        </w:rPr>
        <w:t xml:space="preserve">” được chọn, [OSTM PCLK] phải được đặt thành “2000000”. Giá trị này cũng được đặt làm giá trị mặc định.</w:t>
      </w:r>
    </w:p>
    <w:p w14:paraId="3C8B31EB" w14:textId="42ED22E8" w:rsidR="00D70FDE" w:rsidRPr="0029259B" w:rsidRDefault="00D70FDE" w:rsidP="00172772">
      <w:pPr xmlns:w="http://schemas.openxmlformats.org/wordprocessingml/2006/main">
        <w:ind w:left="810"/>
        <w:rPr>
          <w:rFonts w:ascii="Arial" w:hAnsi="Arial" w:cs="Arial"/>
        </w:rPr>
      </w:pPr>
      <w:r xmlns:w="http://schemas.openxmlformats.org/wordprocessingml/2006/main">
        <w:rPr>
          <w:rFonts w:ascii="Arial" w:hAnsi="Arial" w:cs="Arial"/>
        </w:rPr>
        <w:t xml:space="preserve">          </w:t>
      </w:r>
      <w:r xmlns:w="http://schemas.openxmlformats.org/wordprocessingml/2006/main" w:rsidRPr="00D70FDE">
        <w:rPr>
          <w:rFonts w:ascii="Arial" w:hAnsi="Arial" w:cs="Arial"/>
          <w:highlight w:val="yellow"/>
        </w:rPr>
        <w:t xml:space="preserve">Khi chọn “Renesas” và “ </w:t>
      </w:r>
      <w:commentRangeStart xmlns:w="http://schemas.openxmlformats.org/wordprocessingml/2006/main" w:id="726"/>
      <w:r xmlns:w="http://schemas.openxmlformats.org/wordprocessingml/2006/main" w:rsidRPr="00D70FDE">
        <w:rPr>
          <w:rFonts w:ascii="Arial" w:hAnsi="Arial" w:cs="Arial"/>
          <w:highlight w:val="yellow"/>
        </w:rPr>
        <w:t xml:space="preserve">RH850/U2C </w:t>
      </w:r>
      <w:commentRangeEnd xmlns:w="http://schemas.openxmlformats.org/wordprocessingml/2006/main" w:id="726"/>
      <w:r xmlns:w="http://schemas.openxmlformats.org/wordprocessingml/2006/main">
        <w:rPr>
          <w:rStyle w:val="CommentReference"/>
        </w:rPr>
        <w:commentReference xmlns:w="http://schemas.openxmlformats.org/wordprocessingml/2006/main" w:id="726"/>
      </w:r>
      <w:r xmlns:w="http://schemas.openxmlformats.org/wordprocessingml/2006/main" w:rsidRPr="00D70FDE">
        <w:rPr>
          <w:rFonts w:ascii="Arial" w:hAnsi="Arial" w:cs="Arial"/>
          <w:highlight w:val="yellow"/>
        </w:rPr>
        <w:t xml:space="preserve">”, [OSTM PCLK] phải được đặt thành “ </w:t>
      </w:r>
      <w:commentRangeStart xmlns:w="http://schemas.openxmlformats.org/wordprocessingml/2006/main" w:id="727"/>
      <w:r xmlns:w="http://schemas.openxmlformats.org/wordprocessingml/2006/main" w:rsidR="00875FD0" w:rsidRPr="00875FD0">
        <w:rPr>
          <w:rFonts w:ascii="Arial" w:hAnsi="Arial" w:cs="Arial"/>
          <w:highlight w:val="yellow"/>
        </w:rPr>
        <w:t xml:space="preserve">8 </w:t>
      </w:r>
      <w:commentRangeStart xmlns:w="http://schemas.openxmlformats.org/wordprocessingml/2006/main" w:id="728"/>
      <w:r xmlns:w="http://schemas.openxmlformats.org/wordprocessingml/2006/main" w:rsidRPr="00875FD0">
        <w:rPr>
          <w:rFonts w:ascii="Arial" w:hAnsi="Arial" w:cs="Arial"/>
          <w:highlight w:val="yellow"/>
        </w:rPr>
        <w:t xml:space="preserve">0000000 </w:t>
      </w:r>
      <w:commentRangeEnd xmlns:w="http://schemas.openxmlformats.org/wordprocessingml/2006/main" w:id="728"/>
      <w:r xmlns:w="http://schemas.openxmlformats.org/wordprocessingml/2006/main" w:rsidRPr="00875FD0">
        <w:rPr>
          <w:rStyle w:val="CommentReference"/>
          <w:highlight w:val="yellow"/>
        </w:rPr>
        <w:commentReference xmlns:w="http://schemas.openxmlformats.org/wordprocessingml/2006/main" w:id="728"/>
      </w:r>
      <w:commentRangeEnd xmlns:w="http://schemas.openxmlformats.org/wordprocessingml/2006/main" w:id="727"/>
      <w:r xmlns:w="http://schemas.openxmlformats.org/wordprocessingml/2006/main" w:rsidR="00875FD0">
        <w:rPr>
          <w:rStyle w:val="CommentReference"/>
        </w:rPr>
        <w:commentReference xmlns:w="http://schemas.openxmlformats.org/wordprocessingml/2006/main" w:id="727"/>
      </w:r>
      <w:r xmlns:w="http://schemas.openxmlformats.org/wordprocessingml/2006/main" w:rsidRPr="00D70FDE">
        <w:rPr>
          <w:rFonts w:ascii="Arial" w:hAnsi="Arial" w:cs="Arial"/>
          <w:highlight w:val="yellow"/>
        </w:rPr>
        <w:t xml:space="preserve">”. Giá trị này cũng được đặt làm giá trị mặc định.</w:t>
      </w:r>
    </w:p>
    <w:p w14:paraId="12FAB1A0" w14:textId="00CBDE83" w:rsidR="003F6FA1" w:rsidRPr="0029259B" w:rsidRDefault="003F6FA1" w:rsidP="00172772">
      <w:pPr xmlns:w="http://schemas.openxmlformats.org/wordprocessingml/2006/main">
        <w:ind w:left="810"/>
        <w:rPr>
          <w:rFonts w:ascii="Arial" w:hAnsi="Arial" w:cs="Arial"/>
        </w:rPr>
      </w:pPr>
      <w:r xmlns:w="http://schemas.openxmlformats.org/wordprocessingml/2006/main" w:rsidRPr="0029259B">
        <w:rPr>
          <w:rFonts w:ascii="Arial" w:hAnsi="Arial" w:cs="Arial"/>
        </w:rPr>
        <w:t xml:space="preserve">*14… Khi nhấp vào nút này, hộp thoại sẽ hiển thị và hiển thị danh sách các giấy phép cần thiết. Đây có thể được sử dụng một cách tự do.</w:t>
      </w:r>
    </w:p>
    <w:p w14:paraId="3EA9F843" w14:textId="51A42CC0" w:rsidR="00AD5FEC" w:rsidRPr="00AD5FEC" w:rsidDel="00117EE9" w:rsidRDefault="00AD5FEC" w:rsidP="00AD5FEC">
      <w:pPr xmlns:w="http://schemas.openxmlformats.org/wordprocessingml/2006/main">
        <w:ind w:left="810"/>
        <w:rPr>
          <w:rFonts w:ascii="Arial" w:hAnsi="Arial" w:cs="Arial"/>
        </w:rPr>
      </w:pPr>
      <w:r xmlns:w="http://schemas.openxmlformats.org/wordprocessingml/2006/main" w:rsidRPr="00AD5FEC">
        <w:rPr>
          <w:rFonts w:ascii="Arial" w:hAnsi="Arial" w:cs="Arial"/>
          <w:highlight w:val="yellow"/>
        </w:rPr>
        <w:t xml:space="preserve">*15… Đường dẫn của CS+, Cygwin, Smart Configurator và VLAB chỉ hỗ trợ các ký tự đặc biệt được mô tả trong bảng sau.</w:t>
      </w:r>
      <w:bookmarkStart xmlns:w="http://schemas.openxmlformats.org/wordprocessingml/2006/main" w:id="729" w:name="V10000_REL_Comment_004"/>
      <w:bookmarkEnd xmlns:w="http://schemas.openxmlformats.org/wordprocessingml/2006/main" w:id="729"/>
    </w:p>
    <w:p w14:paraId="19A5F1EB" w14:textId="77777777" w:rsidR="00AD5FEC" w:rsidRPr="006C6628" w:rsidRDefault="00AD5FEC" w:rsidP="00AD5FEC">
      <w:pPr>
        <w:pStyle w:val="ListParagraph"/>
        <w:rPr>
          <w:rFonts w:cs="Arial"/>
          <w:szCs w:val="21"/>
        </w:rPr>
      </w:pPr>
      <w:del w:id="730" w:author="Hiroyasu Nishiumi" w:date="2022-10-20T18:30:00Z">
        <w:r w:rsidRPr="004270A8" w:rsidDel="00117EE9">
          <w:rPr>
            <w:rFonts w:cs="Arial"/>
            <w:szCs w:val="21"/>
          </w:rPr>
          <w:delText>When “Renesas” and “RH850/F1KM-S1</w:delText>
        </w:r>
        <w:r w:rsidRPr="004270A8" w:rsidDel="00117EE9">
          <w:rPr>
            <w:rFonts w:cs="Arial"/>
            <w:szCs w:val="21"/>
            <w:lang w:val="vi-VN"/>
          </w:rPr>
          <w:delText xml:space="preserve">” </w:delText>
        </w:r>
        <w:r w:rsidRPr="004270A8" w:rsidDel="00117EE9">
          <w:rPr>
            <w:rFonts w:cs="Arial"/>
            <w:szCs w:val="21"/>
          </w:rPr>
          <w:delText>selected, the [OSTM PCLK] must be set to “4000000”. This value is also set as default value.</w:delText>
        </w:r>
      </w:del>
    </w:p>
    <w:p w14:paraId="431270C9" w14:textId="648DF711" w:rsidR="00AD5FEC" w:rsidRPr="0029259B" w:rsidRDefault="00AD5FEC" w:rsidP="00AD5FEC">
      <w:pPr xmlns:w="http://schemas.openxmlformats.org/wordprocessingml/2006/main">
        <w:pStyle w:val="Caption"/>
        <w:jc w:val="center"/>
        <w:rPr>
          <w:rFonts w:ascii="Arial" w:hAnsi="Arial" w:cs="Arial"/>
          <w:b/>
          <w:bCs/>
          <w:color w:val="auto"/>
        </w:rPr>
      </w:pPr>
      <w:bookmarkStart xmlns:w="http://schemas.openxmlformats.org/wordprocessingml/2006/main" w:id="731" w:name="_Ref120516728"/>
      <w:r xmlns:w="http://schemas.openxmlformats.org/wordprocessingml/2006/main" w:rsidRPr="00AD5FEC">
        <w:rPr>
          <w:rFonts w:ascii="Arial" w:hAnsi="Arial" w:cs="Arial"/>
          <w:b/>
          <w:bCs/>
          <w:color w:val="auto"/>
          <w:highlight w:val="yellow"/>
        </w:rPr>
        <w:t xml:space="preserve">Bảng </w:t>
      </w:r>
      <w:r xmlns:w="http://schemas.openxmlformats.org/wordprocessingml/2006/main" w:rsidRPr="00AD5FEC">
        <w:rPr>
          <w:rFonts w:ascii="Arial" w:hAnsi="Arial" w:cs="Arial"/>
          <w:b/>
          <w:bCs/>
          <w:color w:val="auto"/>
          <w:highlight w:val="yellow"/>
        </w:rPr>
        <w:fldChar xmlns:w="http://schemas.openxmlformats.org/wordprocessingml/2006/main" w:fldCharType="begin"/>
      </w:r>
      <w:r xmlns:w="http://schemas.openxmlformats.org/wordprocessingml/2006/main" w:rsidRPr="00AD5FEC">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Pr="00AD5FEC">
        <w:rPr>
          <w:rFonts w:ascii="Arial" w:hAnsi="Arial" w:cs="Arial"/>
          <w:b/>
          <w:bCs/>
          <w:color w:val="auto"/>
          <w:highlight w:val="yellow"/>
        </w:rPr>
        <w:fldChar xmlns:w="http://schemas.openxmlformats.org/wordprocessingml/2006/main" w:fldCharType="separate"/>
      </w:r>
      <w:r xmlns:w="http://schemas.openxmlformats.org/wordprocessingml/2006/main" w:rsidR="003C2150">
        <w:rPr>
          <w:rFonts w:ascii="Arial" w:hAnsi="Arial" w:cs="Arial"/>
          <w:b/>
          <w:bCs/>
          <w:noProof/>
          <w:color w:val="auto"/>
          <w:highlight w:val="yellow"/>
        </w:rPr>
        <w:t xml:space="preserve">3 </w:t>
      </w:r>
      <w:r xmlns:w="http://schemas.openxmlformats.org/wordprocessingml/2006/main" w:rsidRPr="00AD5FEC">
        <w:rPr>
          <w:rFonts w:ascii="Arial" w:hAnsi="Arial" w:cs="Arial"/>
          <w:b/>
          <w:bCs/>
          <w:color w:val="auto"/>
          <w:highlight w:val="yellow"/>
        </w:rPr>
        <w:fldChar xmlns:w="http://schemas.openxmlformats.org/wordprocessingml/2006/main" w:fldCharType="end"/>
      </w:r>
      <w:r xmlns:w="http://schemas.openxmlformats.org/wordprocessingml/2006/main" w:rsidRPr="00AD5FEC">
        <w:rPr>
          <w:rFonts w:ascii="Arial" w:hAnsi="Arial" w:cs="Arial"/>
          <w:b/>
          <w:bCs/>
          <w:color w:val="auto"/>
          <w:highlight w:val="yellow"/>
        </w:rPr>
        <w:noBreakHyphen xmlns:w="http://schemas.openxmlformats.org/wordprocessingml/2006/main"/>
      </w:r>
      <w:r xmlns:w="http://schemas.openxmlformats.org/wordprocessingml/2006/main" w:rsidRPr="00AD5FEC">
        <w:rPr>
          <w:rFonts w:ascii="Arial" w:hAnsi="Arial" w:cs="Arial"/>
          <w:b/>
          <w:bCs/>
          <w:color w:val="auto"/>
          <w:highlight w:val="yellow"/>
        </w:rPr>
        <w:fldChar xmlns:w="http://schemas.openxmlformats.org/wordprocessingml/2006/main" w:fldCharType="begin"/>
      </w:r>
      <w:r xmlns:w="http://schemas.openxmlformats.org/wordprocessingml/2006/main" w:rsidRPr="00AD5FEC">
        <w:rPr>
          <w:rFonts w:ascii="Arial" w:hAnsi="Arial" w:cs="Arial"/>
          <w:b/>
          <w:bCs/>
          <w:color w:val="auto"/>
          <w:highlight w:val="yellow"/>
        </w:rPr>
        <w:instrText xmlns:w="http://schemas.openxmlformats.org/wordprocessingml/2006/main" xml:space="preserve"> SEQ Table \* ARABIC \s 1 </w:instrText>
      </w:r>
      <w:r xmlns:w="http://schemas.openxmlformats.org/wordprocessingml/2006/main" w:rsidRPr="00AD5FEC">
        <w:rPr>
          <w:rFonts w:ascii="Arial" w:hAnsi="Arial" w:cs="Arial"/>
          <w:b/>
          <w:bCs/>
          <w:color w:val="auto"/>
          <w:highlight w:val="yellow"/>
        </w:rPr>
        <w:fldChar xmlns:w="http://schemas.openxmlformats.org/wordprocessingml/2006/main" w:fldCharType="separate"/>
      </w:r>
      <w:r xmlns:w="http://schemas.openxmlformats.org/wordprocessingml/2006/main" w:rsidR="003C2150">
        <w:rPr>
          <w:rFonts w:ascii="Arial" w:hAnsi="Arial" w:cs="Arial"/>
          <w:b/>
          <w:bCs/>
          <w:noProof/>
          <w:color w:val="auto"/>
          <w:highlight w:val="yellow"/>
        </w:rPr>
        <w:t xml:space="preserve">6 </w:t>
      </w:r>
      <w:r xmlns:w="http://schemas.openxmlformats.org/wordprocessingml/2006/main" w:rsidRPr="00AD5FEC">
        <w:rPr>
          <w:rFonts w:ascii="Arial" w:hAnsi="Arial" w:cs="Arial"/>
          <w:b/>
          <w:bCs/>
          <w:color w:val="auto"/>
          <w:highlight w:val="yellow"/>
        </w:rPr>
        <w:fldChar xmlns:w="http://schemas.openxmlformats.org/wordprocessingml/2006/main" w:fldCharType="end"/>
      </w:r>
      <w:r xmlns:w="http://schemas.openxmlformats.org/wordprocessingml/2006/main" w:rsidRPr="00AD5FEC">
        <w:rPr>
          <w:rFonts w:ascii="Arial" w:hAnsi="Arial" w:cs="Arial"/>
          <w:b/>
          <w:bCs/>
          <w:color w:val="auto"/>
          <w:highlight w:val="yellow"/>
        </w:rPr>
        <w:t xml:space="preserve">Các ký tự đặc biệt được hỗ trợ</w:t>
      </w:r>
      <w:bookmarkEnd xmlns:w="http://schemas.openxmlformats.org/wordprocessingml/2006/main" w:id="731"/>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1800"/>
        <w:gridCol w:w="1980"/>
        <w:gridCol w:w="1530"/>
        <w:gridCol w:w="2785"/>
      </w:tblGrid>
      <w:tr w:rsidR="009954DA" w:rsidRPr="00AD5FEC" w14:paraId="57B93393" w14:textId="6F8A4482" w:rsidTr="009954DA">
        <w:trPr>
          <w:ins w:id="732" w:author="Hiroyasu Nishiumi" w:date="2022-10-20T18:33:00Z"/>
        </w:trPr>
        <w:tc>
          <w:tcPr>
            <w:tcW w:w="1890" w:type="dxa"/>
            <w:shd w:val="clear" w:color="auto" w:fill="0070C0"/>
          </w:tcPr>
          <w:p w14:paraId="0CF8D7F9" w14:textId="77777777" w:rsidR="009954DA" w:rsidRPr="00AD5FEC" w:rsidRDefault="009954DA" w:rsidP="009954DA">
            <w:pPr xmlns:w="http://schemas.openxmlformats.org/wordprocessingml/2006/main">
              <w:jc w:val="center"/>
              <w:rPr>
                <w:ins w:id="733" w:author="Hiroyasu Nishiumi" w:date="2022-10-20T18:33:00Z"/>
                <w:rFonts w:ascii="Arial" w:hAnsi="Arial" w:cs="Arial"/>
                <w:b/>
                <w:bCs/>
                <w:color w:val="FFFFFF" w:themeColor="background1"/>
                <w:szCs w:val="18"/>
              </w:rPr>
            </w:pPr>
            <w:r xmlns:w="http://schemas.openxmlformats.org/wordprocessingml/2006/main" w:rsidRPr="00AD5FEC">
              <w:rPr>
                <w:rFonts w:ascii="Arial" w:hAnsi="Arial" w:cs="Arial"/>
                <w:b/>
                <w:bCs/>
                <w:color w:val="FFFFFF" w:themeColor="background1"/>
                <w:szCs w:val="18"/>
              </w:rPr>
              <w:t xml:space="preserve">Ký tự đặc biệt</w:t>
            </w:r>
          </w:p>
        </w:tc>
        <w:tc>
          <w:tcPr>
            <w:tcW w:w="1800" w:type="dxa"/>
            <w:shd w:val="clear" w:color="auto" w:fill="0070C0"/>
          </w:tcPr>
          <w:p w14:paraId="41822CB8" w14:textId="77777777" w:rsidR="009954DA" w:rsidRPr="00AD5FEC" w:rsidRDefault="009954DA" w:rsidP="009954DA">
            <w:pPr xmlns:w="http://schemas.openxmlformats.org/wordprocessingml/2006/main">
              <w:jc w:val="center"/>
              <w:rPr>
                <w:ins w:id="734" w:author="Hiroyasu Nishiumi" w:date="2022-10-20T18:33:00Z"/>
                <w:rFonts w:ascii="Arial" w:hAnsi="Arial" w:cs="Arial"/>
                <w:b/>
                <w:bCs/>
                <w:color w:val="FFFFFF" w:themeColor="background1"/>
                <w:szCs w:val="18"/>
              </w:rPr>
            </w:pPr>
            <w:r xmlns:w="http://schemas.openxmlformats.org/wordprocessingml/2006/main" w:rsidRPr="00AD5FEC">
              <w:rPr>
                <w:rFonts w:ascii="Arial" w:hAnsi="Arial" w:cs="Arial"/>
                <w:b/>
                <w:bCs/>
                <w:color w:val="FFFFFF" w:themeColor="background1"/>
                <w:szCs w:val="18"/>
              </w:rPr>
              <w:t xml:space="preserve">CS+ và Cygwin</w:t>
            </w:r>
          </w:p>
        </w:tc>
        <w:tc>
          <w:tcPr>
            <w:tcW w:w="1980" w:type="dxa"/>
            <w:shd w:val="clear" w:color="auto" w:fill="0070C0"/>
          </w:tcPr>
          <w:p w14:paraId="39FA70B3" w14:textId="77777777" w:rsidR="009954DA" w:rsidRPr="00AD5FEC" w:rsidRDefault="009954DA" w:rsidP="009954DA">
            <w:pPr xmlns:w="http://schemas.openxmlformats.org/wordprocessingml/2006/main">
              <w:jc w:val="center"/>
              <w:rPr>
                <w:rFonts w:ascii="Arial" w:hAnsi="Arial" w:cs="Arial"/>
                <w:b/>
                <w:bCs/>
                <w:color w:val="FFFFFF" w:themeColor="background1"/>
                <w:szCs w:val="18"/>
              </w:rPr>
            </w:pPr>
            <w:r xmlns:w="http://schemas.openxmlformats.org/wordprocessingml/2006/main" w:rsidRPr="00AD5FEC">
              <w:rPr>
                <w:rFonts w:ascii="Arial" w:hAnsi="Arial" w:cs="Arial"/>
                <w:b/>
                <w:bCs/>
                <w:color w:val="FFFFFF" w:themeColor="background1"/>
                <w:szCs w:val="18"/>
              </w:rPr>
              <w:t xml:space="preserve">Bộ cấu hình thông minh</w:t>
            </w:r>
          </w:p>
        </w:tc>
        <w:tc>
          <w:tcPr>
            <w:tcW w:w="1530" w:type="dxa"/>
            <w:shd w:val="clear" w:color="auto" w:fill="0070C0"/>
          </w:tcPr>
          <w:p w14:paraId="57C26568" w14:textId="77777777" w:rsidR="009954DA" w:rsidRPr="00AD5FEC" w:rsidRDefault="009954DA" w:rsidP="009954DA">
            <w:pPr xmlns:w="http://schemas.openxmlformats.org/wordprocessingml/2006/main">
              <w:jc w:val="center"/>
              <w:rPr>
                <w:rFonts w:ascii="Arial" w:hAnsi="Arial" w:cs="Arial"/>
                <w:b/>
                <w:bCs/>
                <w:color w:val="FFFFFF" w:themeColor="background1"/>
                <w:szCs w:val="18"/>
              </w:rPr>
            </w:pPr>
            <w:r xmlns:w="http://schemas.openxmlformats.org/wordprocessingml/2006/main" w:rsidRPr="00AD5FEC">
              <w:rPr>
                <w:rFonts w:ascii="Arial" w:hAnsi="Arial" w:cs="Arial"/>
                <w:b/>
                <w:bCs/>
                <w:color w:val="FFFFFF" w:themeColor="background1"/>
                <w:szCs w:val="18"/>
              </w:rPr>
              <w:t xml:space="preserve">VLAB</w:t>
            </w:r>
          </w:p>
        </w:tc>
        <w:tc>
          <w:tcPr>
            <w:tcW w:w="2785" w:type="dxa"/>
            <w:shd w:val="clear" w:color="auto" w:fill="0070C0"/>
          </w:tcPr>
          <w:p w14:paraId="26731EDF" w14:textId="662322AA" w:rsidR="009954DA" w:rsidRPr="00AD5FEC" w:rsidRDefault="009954DA" w:rsidP="009954DA">
            <w:pPr xmlns:w="http://schemas.openxmlformats.org/wordprocessingml/2006/main">
              <w:jc w:val="center"/>
              <w:rPr>
                <w:rFonts w:ascii="Arial" w:hAnsi="Arial" w:cs="Arial"/>
                <w:b/>
                <w:bCs/>
                <w:color w:val="FFFFFF" w:themeColor="background1"/>
                <w:szCs w:val="18"/>
              </w:rPr>
            </w:pPr>
            <w:r xmlns:w="http://schemas.openxmlformats.org/wordprocessingml/2006/main" w:rsidRPr="009954DA">
              <w:rPr>
                <w:rFonts w:ascii="Arial" w:hAnsi="Arial" w:cs="Arial"/>
                <w:b/>
                <w:bCs/>
                <w:color w:val="FFFFFF" w:themeColor="background1"/>
                <w:szCs w:val="18"/>
              </w:rPr>
              <w:t xml:space="preserve">&lt;Thư mục cài đặt ET-VPF&gt;</w:t>
            </w:r>
          </w:p>
        </w:tc>
      </w:tr>
      <w:tr w:rsidR="009954DA" w:rsidRPr="00AD5FEC" w14:paraId="7C62DF50" w14:textId="29741D5E" w:rsidTr="009954DA">
        <w:trPr>
          <w:trHeight w:val="46"/>
          <w:ins w:id="735" w:author="Hiroyasu Nishiumi" w:date="2022-10-20T18:33:00Z"/>
        </w:trPr>
        <w:tc>
          <w:tcPr>
            <w:tcW w:w="1890" w:type="dxa"/>
          </w:tcPr>
          <w:p w14:paraId="76FC84B6" w14:textId="77777777" w:rsidR="009954DA" w:rsidRPr="00AD5FEC" w:rsidRDefault="009954DA" w:rsidP="009954DA">
            <w:pPr xmlns:w="http://schemas.openxmlformats.org/wordprocessingml/2006/main">
              <w:jc w:val="center"/>
              <w:rPr>
                <w:ins w:id="736" w:author="Hiroyasu Nishiumi" w:date="2022-10-20T18:33:00Z"/>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507C330D" w14:textId="77777777" w:rsidR="009954DA" w:rsidRPr="00AD5FEC" w:rsidRDefault="009954DA" w:rsidP="009954DA">
            <w:pPr xmlns:w="http://schemas.openxmlformats.org/wordprocessingml/2006/main">
              <w:jc w:val="center"/>
              <w:rPr>
                <w:ins w:id="737" w:author="Hiroyasu Nishiumi" w:date="2022-10-20T18:33:00Z"/>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47BF5A28"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12F2819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66975625" w14:textId="519A9531"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5B155357" w14:textId="56D0AFB8" w:rsidTr="009954DA">
        <w:trPr>
          <w:ins w:id="738" w:author="Hiroyasu Nishiumi" w:date="2022-10-20T18:33:00Z"/>
        </w:trPr>
        <w:tc>
          <w:tcPr>
            <w:tcW w:w="1890" w:type="dxa"/>
          </w:tcPr>
          <w:p w14:paraId="781DEF41" w14:textId="77777777" w:rsidR="009954DA" w:rsidRPr="00AD5FEC" w:rsidRDefault="009954DA" w:rsidP="009954DA">
            <w:pPr xmlns:w="http://schemas.openxmlformats.org/wordprocessingml/2006/main">
              <w:jc w:val="center"/>
              <w:rPr>
                <w:ins w:id="739" w:author="Hiroyasu Nishiumi" w:date="2022-10-20T18:33:00Z"/>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2F707FBC" w14:textId="77777777" w:rsidR="009954DA" w:rsidRPr="00AD5FEC" w:rsidRDefault="009954DA" w:rsidP="009954DA">
            <w:pPr xmlns:w="http://schemas.openxmlformats.org/wordprocessingml/2006/main">
              <w:jc w:val="center"/>
              <w:rPr>
                <w:ins w:id="740" w:author="Hiroyasu Nishiumi" w:date="2022-10-20T18:33:00Z"/>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09E1112A"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1A5C1EC6"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1EF1FD5D" w14:textId="325A4C46"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7E07F29F" w14:textId="44919241" w:rsidTr="009954DA">
        <w:trPr>
          <w:ins w:id="741" w:author="Hiroyasu Nishiumi" w:date="2022-10-20T18:33:00Z"/>
        </w:trPr>
        <w:tc>
          <w:tcPr>
            <w:tcW w:w="1890" w:type="dxa"/>
          </w:tcPr>
          <w:p w14:paraId="5C2B2066" w14:textId="77777777" w:rsidR="009954DA" w:rsidRPr="00AD5FEC" w:rsidRDefault="009954DA" w:rsidP="009954DA">
            <w:pPr xmlns:w="http://schemas.openxmlformats.org/wordprocessingml/2006/main">
              <w:jc w:val="center"/>
              <w:rPr>
                <w:ins w:id="742" w:author="Hiroyasu Nishiumi" w:date="2022-10-20T18:33:00Z"/>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7D86C331" w14:textId="77777777" w:rsidR="009954DA" w:rsidRPr="00AD5FEC" w:rsidRDefault="009954DA" w:rsidP="009954DA">
            <w:pPr xmlns:w="http://schemas.openxmlformats.org/wordprocessingml/2006/main">
              <w:jc w:val="center"/>
              <w:rPr>
                <w:ins w:id="743" w:author="Hiroyasu Nishiumi" w:date="2022-10-20T18:33:00Z"/>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35FB1C59"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530" w:type="dxa"/>
          </w:tcPr>
          <w:p w14:paraId="7D7B4B62"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1FA4ADAB" w14:textId="5E6E01F9"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Pr>
                <w:rFonts w:ascii="Arial" w:eastAsia="Symbol" w:hAnsi="Arial" w:cs="Arial"/>
                <w:szCs w:val="18"/>
                <w:highlight w:val="yellow"/>
              </w:rPr>
              <w:t xml:space="preserve">-</w:t>
            </w:r>
          </w:p>
        </w:tc>
      </w:tr>
      <w:tr w:rsidR="009954DA" w:rsidRPr="00AD5FEC" w14:paraId="7904A4F5" w14:textId="0BA73BBC" w:rsidTr="009954DA">
        <w:tc>
          <w:tcPr>
            <w:tcW w:w="1890" w:type="dxa"/>
          </w:tcPr>
          <w:p w14:paraId="11F3C011"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4F1BFAD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7F73839D"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0D8D18FF"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29AB6122" w14:textId="3D4E9502"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Pr>
                <w:rFonts w:ascii="Arial" w:eastAsia="Symbol" w:hAnsi="Arial" w:cs="Arial"/>
                <w:szCs w:val="18"/>
                <w:highlight w:val="yellow"/>
              </w:rPr>
              <w:t xml:space="preserve">-</w:t>
            </w:r>
          </w:p>
        </w:tc>
      </w:tr>
      <w:tr w:rsidR="009954DA" w:rsidRPr="00AD5FEC" w14:paraId="1997444D" w14:textId="2EBA13EB" w:rsidTr="009954DA">
        <w:tc>
          <w:tcPr>
            <w:tcW w:w="1890" w:type="dxa"/>
          </w:tcPr>
          <w:p w14:paraId="42393F4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293DF67E"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4925F5DF"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530" w:type="dxa"/>
          </w:tcPr>
          <w:p w14:paraId="50564B65"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2785" w:type="dxa"/>
          </w:tcPr>
          <w:p w14:paraId="339AEB8C" w14:textId="4D2CDA3E"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334285F7" w14:textId="594B3725" w:rsidTr="009954DA">
        <w:tc>
          <w:tcPr>
            <w:tcW w:w="1890" w:type="dxa"/>
          </w:tcPr>
          <w:p w14:paraId="5B23F2F2"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0D2C17DE"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6F9C4CFA"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530" w:type="dxa"/>
          </w:tcPr>
          <w:p w14:paraId="5A420EE6"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358F65C0" w14:textId="4CBD5AEF"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64647B69" w14:textId="593F5263" w:rsidTr="009954DA">
        <w:tc>
          <w:tcPr>
            <w:tcW w:w="1890" w:type="dxa"/>
          </w:tcPr>
          <w:p w14:paraId="1A1A2A9A"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&amp;</w:t>
            </w:r>
          </w:p>
        </w:tc>
        <w:tc>
          <w:tcPr>
            <w:tcW w:w="1800" w:type="dxa"/>
          </w:tcPr>
          <w:p w14:paraId="78E10F90"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6D1EFB4D"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530" w:type="dxa"/>
          </w:tcPr>
          <w:p w14:paraId="589B99B4"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6D487F6C" w14:textId="17565792"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3281F970" w14:textId="114D3BD0" w:rsidTr="009954DA">
        <w:tc>
          <w:tcPr>
            <w:tcW w:w="1890" w:type="dxa"/>
          </w:tcPr>
          <w:p w14:paraId="7DDF4FFF"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7B0CD634"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368290BD"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49F76246"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5AFC4B7D" w14:textId="666A4039"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62477AAF" w14:textId="1BE8EBB4" w:rsidTr="009954DA">
        <w:tc>
          <w:tcPr>
            <w:tcW w:w="1890" w:type="dxa"/>
          </w:tcPr>
          <w:p w14:paraId="3F4B07A4"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3C710322"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5692000C"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3A18BE40"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51A72471" w14:textId="152EAFCA"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1F0F0EB3" w14:textId="142DEAE8" w:rsidTr="009954DA">
        <w:tc>
          <w:tcPr>
            <w:tcW w:w="1890" w:type="dxa"/>
          </w:tcPr>
          <w:p w14:paraId="6B3A78D1"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3D39E3AF"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70E090D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72220B0E"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40997051" w14:textId="3B1A8D22"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53F72CDB" w14:textId="5976A971" w:rsidTr="009954DA">
        <w:tc>
          <w:tcPr>
            <w:tcW w:w="1890" w:type="dxa"/>
          </w:tcPr>
          <w:p w14:paraId="1FB3B130"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_</w:t>
            </w:r>
          </w:p>
        </w:tc>
        <w:tc>
          <w:tcPr>
            <w:tcW w:w="1800" w:type="dxa"/>
          </w:tcPr>
          <w:p w14:paraId="4BA12ED7"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018ED4FC"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5F8D8A15"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384F41F9" w14:textId="04A52666"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40229956" w14:textId="53A2B2D7" w:rsidTr="009954DA">
        <w:tc>
          <w:tcPr>
            <w:tcW w:w="1890" w:type="dxa"/>
          </w:tcPr>
          <w:p w14:paraId="4C80C212"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02A217B1"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1F738B0A"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2EA9B8C8"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23B3C397" w14:textId="4EBED0C0"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10813702" w14:textId="42633765" w:rsidTr="009954DA">
        <w:tc>
          <w:tcPr>
            <w:tcW w:w="1890" w:type="dxa"/>
          </w:tcPr>
          <w:p w14:paraId="0A61596E"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53B074A0"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337709A6"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78B9F1E1"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7350F8BA" w14:textId="095B2A59"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0CCBFEE4" w14:textId="0462EC03" w:rsidTr="009954DA">
        <w:tc>
          <w:tcPr>
            <w:tcW w:w="1890" w:type="dxa"/>
          </w:tcPr>
          <w:p w14:paraId="4827FB5A"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40E28B4E"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4E07007C"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7DAA6405"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6204ED0E" w14:textId="2DE4713A"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Pr>
                <w:rFonts w:ascii="Arial" w:eastAsia="Symbol" w:hAnsi="Arial" w:cs="Arial"/>
                <w:szCs w:val="18"/>
                <w:highlight w:val="yellow"/>
              </w:rPr>
              <w:t xml:space="preserve">-</w:t>
            </w:r>
          </w:p>
        </w:tc>
      </w:tr>
      <w:tr w:rsidR="009954DA" w:rsidRPr="00AD5FEC" w14:paraId="3B5F4D63" w14:textId="7207143D" w:rsidTr="009954DA">
        <w:tc>
          <w:tcPr>
            <w:tcW w:w="1890" w:type="dxa"/>
          </w:tcPr>
          <w:p w14:paraId="08FE3A09"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1C053081"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0E229869"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603DBBED"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14A0666B" w14:textId="2FD88AE0"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Pr>
                <w:rFonts w:ascii="Arial" w:eastAsia="Symbol" w:hAnsi="Arial" w:cs="Arial"/>
                <w:szCs w:val="18"/>
                <w:highlight w:val="yellow"/>
              </w:rPr>
              <w:t xml:space="preserve">-</w:t>
            </w:r>
          </w:p>
        </w:tc>
      </w:tr>
      <w:tr w:rsidR="009954DA" w:rsidRPr="00AD5FEC" w14:paraId="3EA1C05F" w14:textId="6885CCE4" w:rsidTr="009954DA">
        <w:tc>
          <w:tcPr>
            <w:tcW w:w="1890" w:type="dxa"/>
          </w:tcPr>
          <w:p w14:paraId="5228A415"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7C2BA0A7"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30BF1D81"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2EDBBB00"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7012459B" w14:textId="09744E95"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4C9F3F9F" w14:textId="0805320A" w:rsidTr="009954DA">
        <w:tc>
          <w:tcPr>
            <w:tcW w:w="1890" w:type="dxa"/>
          </w:tcPr>
          <w:p w14:paraId="5E5DE064"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52763B09"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1CC3B8E4"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1B98B688"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4A5D5E4F" w14:textId="4DF77116"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41A07667" w14:textId="7AF7CAC5" w:rsidTr="009954DA">
        <w:tc>
          <w:tcPr>
            <w:tcW w:w="1890" w:type="dxa"/>
          </w:tcPr>
          <w:p w14:paraId="145883CA"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22C4ABBC"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6DFD0C7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1FD4CBF0"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0F2AF21D" w14:textId="28BA335C"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7BEB0D7B" w14:textId="7D96F076" w:rsidTr="009954DA">
        <w:tc>
          <w:tcPr>
            <w:tcW w:w="1890" w:type="dxa"/>
          </w:tcPr>
          <w:p w14:paraId="43EB1A72"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2D6256C4"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30A75E64"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1FDCFD38"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2293EC55" w14:textId="0A510626"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r>
      <w:tr w:rsidR="009954DA" w:rsidRPr="00AD5FEC" w14:paraId="5A106ACF" w14:textId="1FDE5053" w:rsidTr="009954DA">
        <w:tc>
          <w:tcPr>
            <w:tcW w:w="1890" w:type="dxa"/>
          </w:tcPr>
          <w:p w14:paraId="0371141C"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lastRenderedPageBreak xmlns:w="http://schemas.openxmlformats.org/wordprocessingml/2006/main"/>
            </w:r>
            <w:r xmlns:w="http://schemas.openxmlformats.org/wordprocessingml/2006/main" w:rsidRPr="00AD5FEC">
              <w:rPr>
                <w:rFonts w:ascii="Arial" w:hAnsi="Arial" w:cs="Arial"/>
                <w:szCs w:val="18"/>
                <w:highlight w:val="yellow"/>
              </w:rPr>
              <w:t xml:space="preserve">,</w:t>
            </w:r>
          </w:p>
        </w:tc>
        <w:tc>
          <w:tcPr>
            <w:tcW w:w="1800" w:type="dxa"/>
          </w:tcPr>
          <w:p w14:paraId="241D235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0CE221D8"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530" w:type="dxa"/>
          </w:tcPr>
          <w:p w14:paraId="5A390F65"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2785" w:type="dxa"/>
          </w:tcPr>
          <w:p w14:paraId="2EBC32A8" w14:textId="21546DD2"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Pr>
                <w:rFonts w:ascii="Arial" w:hAnsi="Arial" w:cs="Arial"/>
                <w:szCs w:val="18"/>
                <w:highlight w:val="yellow"/>
              </w:rPr>
              <w:t xml:space="preserve">-</w:t>
            </w:r>
          </w:p>
        </w:tc>
      </w:tr>
      <w:tr w:rsidR="009954DA" w:rsidRPr="00AD5FEC" w14:paraId="55C09ECE" w14:textId="04F01AD8" w:rsidTr="009954DA">
        <w:tc>
          <w:tcPr>
            <w:tcW w:w="1890" w:type="dxa"/>
          </w:tcPr>
          <w:p w14:paraId="42DE6E3A"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6A37778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980" w:type="dxa"/>
          </w:tcPr>
          <w:p w14:paraId="6CF1EC7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180A147C"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0A4292B5" w14:textId="3F05DED7"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Pr>
                <w:rFonts w:ascii="Arial" w:eastAsia="Symbol" w:hAnsi="Arial" w:cs="Arial"/>
                <w:szCs w:val="18"/>
                <w:highlight w:val="yellow"/>
              </w:rPr>
              <w:t xml:space="preserve">-</w:t>
            </w:r>
          </w:p>
        </w:tc>
      </w:tr>
      <w:tr w:rsidR="009954DA" w:rsidRPr="00AD5FEC" w14:paraId="325C3A3B" w14:textId="3702F31C" w:rsidTr="009954DA">
        <w:tc>
          <w:tcPr>
            <w:tcW w:w="1890" w:type="dxa"/>
          </w:tcPr>
          <w:p w14:paraId="599922C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62D8BD68"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2FE71BB2"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530" w:type="dxa"/>
          </w:tcPr>
          <w:p w14:paraId="501E3821"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2785" w:type="dxa"/>
          </w:tcPr>
          <w:p w14:paraId="07354C59" w14:textId="5F42B7DE"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Pr>
                <w:rFonts w:ascii="Arial" w:hAnsi="Arial" w:cs="Arial"/>
                <w:szCs w:val="18"/>
                <w:highlight w:val="yellow"/>
              </w:rPr>
              <w:t xml:space="preserve">-</w:t>
            </w:r>
          </w:p>
        </w:tc>
      </w:tr>
      <w:tr w:rsidR="009954DA" w:rsidRPr="00AD5FEC" w14:paraId="6480F54B" w14:textId="22BE9746" w:rsidTr="009954DA">
        <w:tc>
          <w:tcPr>
            <w:tcW w:w="1890" w:type="dxa"/>
          </w:tcPr>
          <w:p w14:paraId="1732C706"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1209DFA3"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1FD53B5F"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5253661B"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04BE20F7" w14:textId="1D94B0B8"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Pr>
                <w:rFonts w:ascii="Arial" w:eastAsia="Symbol" w:hAnsi="Arial" w:cs="Arial"/>
                <w:szCs w:val="18"/>
                <w:highlight w:val="yellow"/>
              </w:rPr>
              <w:t xml:space="preserve">-</w:t>
            </w:r>
          </w:p>
        </w:tc>
      </w:tr>
      <w:tr w:rsidR="009954DA" w:rsidRPr="00AD5FEC" w14:paraId="74F80CA4" w14:textId="0D03509E" w:rsidTr="009954DA">
        <w:tc>
          <w:tcPr>
            <w:tcW w:w="1890" w:type="dxa"/>
          </w:tcPr>
          <w:p w14:paraId="0FF7EA96"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800" w:type="dxa"/>
          </w:tcPr>
          <w:p w14:paraId="34EF2A80"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563E3835"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530" w:type="dxa"/>
          </w:tcPr>
          <w:p w14:paraId="2BFF1C93"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2785" w:type="dxa"/>
          </w:tcPr>
          <w:p w14:paraId="5338694E" w14:textId="6C4C39FD"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Pr>
                <w:rFonts w:ascii="Arial" w:hAnsi="Arial" w:cs="Arial"/>
                <w:szCs w:val="18"/>
                <w:highlight w:val="yellow"/>
              </w:rPr>
              <w:t xml:space="preserve">-</w:t>
            </w:r>
          </w:p>
        </w:tc>
      </w:tr>
      <w:tr w:rsidR="009954DA" w:rsidRPr="00AD5FEC" w14:paraId="408D9252" w14:textId="362CC01C" w:rsidTr="009954DA">
        <w:tc>
          <w:tcPr>
            <w:tcW w:w="1890" w:type="dxa"/>
          </w:tcPr>
          <w:p w14:paraId="6B09D63A"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khoảng trống</w:t>
            </w:r>
          </w:p>
        </w:tc>
        <w:tc>
          <w:tcPr>
            <w:tcW w:w="1800" w:type="dxa"/>
          </w:tcPr>
          <w:p w14:paraId="736C6993"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hAnsi="Arial" w:cs="Arial"/>
                <w:szCs w:val="18"/>
                <w:highlight w:val="yellow"/>
              </w:rPr>
              <w:t xml:space="preserve">-</w:t>
            </w:r>
          </w:p>
        </w:tc>
        <w:tc>
          <w:tcPr>
            <w:tcW w:w="1980" w:type="dxa"/>
          </w:tcPr>
          <w:p w14:paraId="211B2C02"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1530" w:type="dxa"/>
          </w:tcPr>
          <w:p w14:paraId="2A740917" w14:textId="77777777" w:rsidR="009954DA" w:rsidRPr="00AD5FEC" w:rsidRDefault="009954DA" w:rsidP="009954DA">
            <w:pPr xmlns:w="http://schemas.openxmlformats.org/wordprocessingml/2006/main">
              <w:jc w:val="center"/>
              <w:rPr>
                <w:rFonts w:ascii="Arial" w:hAnsi="Arial" w:cs="Arial"/>
                <w:szCs w:val="18"/>
                <w:highlight w:val="yellow"/>
              </w:rPr>
            </w:pPr>
            <w:r xmlns:w="http://schemas.openxmlformats.org/wordprocessingml/2006/main" w:rsidRPr="00AD5FEC">
              <w:rPr>
                <w:rFonts w:ascii="Arial" w:eastAsia="Symbol" w:hAnsi="Arial" w:cs="Arial"/>
                <w:szCs w:val="18"/>
                <w:highlight w:val="yellow"/>
              </w:rPr>
              <w:t xml:space="preserve">Ô</w:t>
            </w:r>
          </w:p>
        </w:tc>
        <w:tc>
          <w:tcPr>
            <w:tcW w:w="2785" w:type="dxa"/>
          </w:tcPr>
          <w:p w14:paraId="6DD2C5CA" w14:textId="43599320" w:rsidR="009954DA" w:rsidRPr="00AD5FEC" w:rsidRDefault="009954DA" w:rsidP="009954DA">
            <w:pPr xmlns:w="http://schemas.openxmlformats.org/wordprocessingml/2006/main">
              <w:jc w:val="center"/>
              <w:rPr>
                <w:rFonts w:ascii="Arial" w:eastAsia="Symbol" w:hAnsi="Arial" w:cs="Arial"/>
                <w:szCs w:val="18"/>
                <w:highlight w:val="yellow"/>
              </w:rPr>
            </w:pPr>
            <w:r xmlns:w="http://schemas.openxmlformats.org/wordprocessingml/2006/main">
              <w:rPr>
                <w:rFonts w:ascii="Arial" w:eastAsia="Symbol" w:hAnsi="Arial" w:cs="Arial"/>
                <w:szCs w:val="18"/>
                <w:highlight w:val="yellow"/>
              </w:rPr>
              <w:t xml:space="preserve">-</w:t>
            </w:r>
          </w:p>
        </w:tc>
      </w:tr>
    </w:tbl>
    <w:p w14:paraId="12331AE6" w14:textId="77777777" w:rsidR="00AD5FEC" w:rsidRPr="00AD5FEC" w:rsidRDefault="00AD5FEC" w:rsidP="00B948D5">
      <w:pPr xmlns:w="http://schemas.openxmlformats.org/wordprocessingml/2006/main">
        <w:spacing w:before="240" w:after="120"/>
        <w:ind w:left="806"/>
        <w:jc w:val="left"/>
        <w:rPr>
          <w:rFonts w:ascii="Arial" w:hAnsi="Arial" w:cs="Arial"/>
          <w:i/>
          <w:iCs/>
          <w:szCs w:val="18"/>
        </w:rPr>
      </w:pPr>
      <w:r xmlns:w="http://schemas.openxmlformats.org/wordprocessingml/2006/main" w:rsidRPr="00AD5FEC">
        <w:rPr>
          <w:rFonts w:ascii="Arial" w:hAnsi="Arial" w:cs="Arial"/>
          <w:i/>
          <w:iCs/>
          <w:szCs w:val="18"/>
          <w:highlight w:val="yellow"/>
        </w:rPr>
        <w:t xml:space="preserve">* </w:t>
      </w:r>
      <w:r xmlns:w="http://schemas.openxmlformats.org/wordprocessingml/2006/main" w:rsidRPr="00AD5FEC">
        <w:rPr>
          <w:rFonts w:ascii="Arial" w:eastAsia="Symbol" w:hAnsi="Arial" w:cs="Arial"/>
          <w:szCs w:val="18"/>
          <w:highlight w:val="yellow"/>
        </w:rPr>
        <w:t xml:space="preserve">O </w:t>
      </w:r>
      <w:r xmlns:w="http://schemas.openxmlformats.org/wordprocessingml/2006/main" w:rsidRPr="00AD5FEC">
        <w:rPr>
          <w:rFonts w:ascii="Arial" w:hAnsi="Arial" w:cs="Arial"/>
          <w:i/>
          <w:iCs/>
          <w:szCs w:val="18"/>
          <w:highlight w:val="yellow"/>
        </w:rPr>
        <w:t xml:space="preserve">: Dùng </w:t>
      </w:r>
      <w:r xmlns:w="http://schemas.openxmlformats.org/wordprocessingml/2006/main" w:rsidRPr="00AD5FEC">
        <w:rPr>
          <w:rFonts w:ascii="Arial" w:hAnsi="Arial" w:cs="Arial"/>
          <w:i/>
          <w:iCs/>
          <w:szCs w:val="18"/>
          <w:highlight w:val="yellow"/>
        </w:rPr>
        <w:br xmlns:w="http://schemas.openxmlformats.org/wordprocessingml/2006/main"/>
      </w:r>
      <w:r xmlns:w="http://schemas.openxmlformats.org/wordprocessingml/2006/main" w:rsidRPr="00AD5FEC">
        <w:rPr>
          <w:rFonts w:ascii="Arial" w:hAnsi="Arial" w:cs="Arial"/>
          <w:i/>
          <w:iCs/>
          <w:szCs w:val="18"/>
          <w:highlight w:val="yellow"/>
        </w:rPr>
        <w:t xml:space="preserve">được - : Không dùng được</w:t>
      </w:r>
    </w:p>
    <w:p w14:paraId="6B6336D0" w14:textId="0EBD9533" w:rsidR="00172772" w:rsidRPr="006B236B" w:rsidRDefault="00172772" w:rsidP="0045543F">
      <w:pPr>
        <w:rPr>
          <w:rFonts w:ascii="Arial" w:hAnsi="Arial" w:cs="Arial"/>
        </w:rPr>
      </w:pPr>
    </w:p>
    <w:p w14:paraId="3CF03629" w14:textId="1A5BDA65" w:rsidR="0068014C" w:rsidRPr="0029259B" w:rsidRDefault="00F77126" w:rsidP="00D30948">
      <w:pPr xmlns:w="http://schemas.openxmlformats.org/wordprocessingml/2006/main">
        <w:pStyle w:val="ListParagraph"/>
        <w:numPr>
          <w:ilvl w:val="0"/>
          <w:numId w:val="20"/>
        </w:numPr>
        <w:rPr>
          <w:rFonts w:ascii="Arial" w:hAnsi="Arial" w:cs="Arial"/>
        </w:rPr>
      </w:pPr>
      <w:r xmlns:w="http://schemas.openxmlformats.org/wordprocessingml/2006/main" w:rsidRPr="0029259B">
        <w:rPr>
          <w:rFonts w:ascii="Arial" w:hAnsi="Arial" w:cs="Arial"/>
          <w:b/>
          <w:bCs/>
        </w:rPr>
        <w:t xml:space="preserve">Bước 4: </w:t>
      </w:r>
      <w:r xmlns:w="http://schemas.openxmlformats.org/wordprocessingml/2006/main" w:rsidRPr="0029259B">
        <w:rPr>
          <w:rFonts w:ascii="Arial" w:hAnsi="Arial" w:cs="Arial"/>
        </w:rPr>
        <w:t xml:space="preserve">Nhấp vào nút [Áp dụng] rồi lưu mô hình.</w:t>
      </w:r>
    </w:p>
    <w:p w14:paraId="1DF5FAEA" w14:textId="3D7A3180" w:rsidR="00F77126" w:rsidRPr="0029259B" w:rsidRDefault="0068014C" w:rsidP="00D30948">
      <w:pPr xmlns:w="http://schemas.openxmlformats.org/wordprocessingml/2006/main">
        <w:pStyle w:val="ListParagraph"/>
        <w:numPr>
          <w:ilvl w:val="0"/>
          <w:numId w:val="20"/>
        </w:numPr>
        <w:rPr>
          <w:rFonts w:ascii="Arial" w:hAnsi="Arial" w:cs="Arial"/>
        </w:rPr>
      </w:pPr>
      <w:r xmlns:w="http://schemas.openxmlformats.org/wordprocessingml/2006/main" w:rsidRPr="0029259B">
        <w:rPr>
          <w:rFonts w:ascii="Arial" w:hAnsi="Arial" w:cs="Arial"/>
          <w:b/>
          <w:bCs/>
        </w:rPr>
        <w:t xml:space="preserve">Bước 5: </w:t>
      </w:r>
      <w:r xmlns:w="http://schemas.openxmlformats.org/wordprocessingml/2006/main" w:rsidRPr="0029259B">
        <w:rPr>
          <w:rFonts w:ascii="Arial" w:hAnsi="Arial" w:cs="Arial"/>
        </w:rPr>
        <w:t xml:space="preserve">Nhấp vào nút [OK] hoặc [X] để đóng hộp thoại [Thông số cấu hình mô hình].</w:t>
      </w:r>
    </w:p>
    <w:p w14:paraId="6A9A3981" w14:textId="0004B9ED" w:rsidR="00D154D0" w:rsidRPr="0029259B" w:rsidRDefault="00D154D0" w:rsidP="00DD3088">
      <w:pPr>
        <w:rPr>
          <w:rFonts w:ascii="Arial" w:hAnsi="Arial" w:cs="Arial"/>
        </w:rPr>
      </w:pPr>
      <w:r w:rsidRPr="0029259B">
        <w:rPr>
          <w:rFonts w:ascii="Arial" w:hAnsi="Arial" w:cs="Arial"/>
        </w:rPr>
        <w:br w:type="page"/>
      </w:r>
    </w:p>
    <w:p w14:paraId="4BD047BD" w14:textId="575D04E9" w:rsidR="799483A2" w:rsidRPr="0029259B" w:rsidRDefault="799483A2" w:rsidP="3C0BE9D9">
      <w:pPr xmlns:w="http://schemas.openxmlformats.org/wordprocessingml/2006/main">
        <w:pStyle w:val="Heading3"/>
        <w:rPr>
          <w:rFonts w:cs="Arial"/>
          <w:highlight w:val="yellow"/>
        </w:rPr>
      </w:pPr>
      <w:bookmarkStart xmlns:w="http://schemas.openxmlformats.org/wordprocessingml/2006/main" w:id="744" w:name="_Toc94021767"/>
      <w:bookmarkStart xmlns:w="http://schemas.openxmlformats.org/wordprocessingml/2006/main" w:id="745" w:name="_Toc228871678"/>
      <w:bookmarkStart xmlns:w="http://schemas.openxmlformats.org/wordprocessingml/2006/main" w:id="746" w:name="_Toc612922238"/>
      <w:bookmarkStart xmlns:w="http://schemas.openxmlformats.org/wordprocessingml/2006/main" w:id="747" w:name="_Toc721299261"/>
      <w:bookmarkStart xmlns:w="http://schemas.openxmlformats.org/wordprocessingml/2006/main" w:id="748" w:name="_Toc135199394"/>
      <w:bookmarkStart xmlns:w="http://schemas.openxmlformats.org/wordprocessingml/2006/main" w:id="749" w:name="_Toc466526924"/>
      <w:bookmarkStart xmlns:w="http://schemas.openxmlformats.org/wordprocessingml/2006/main" w:id="750" w:name="_Toc1124748459"/>
      <w:bookmarkStart xmlns:w="http://schemas.openxmlformats.org/wordprocessingml/2006/main" w:id="751" w:name="_Toc983020939"/>
      <w:bookmarkStart xmlns:w="http://schemas.openxmlformats.org/wordprocessingml/2006/main" w:id="752" w:name="_Toc808099804"/>
      <w:bookmarkStart xmlns:w="http://schemas.openxmlformats.org/wordprocessingml/2006/main" w:id="753" w:name="_Toc1275294660"/>
      <w:bookmarkStart xmlns:w="http://schemas.openxmlformats.org/wordprocessingml/2006/main" w:id="754" w:name="_Toc1265150451"/>
      <w:bookmarkStart xmlns:w="http://schemas.openxmlformats.org/wordprocessingml/2006/main" w:id="755" w:name="_Toc1941926822"/>
      <w:bookmarkStart xmlns:w="http://schemas.openxmlformats.org/wordprocessingml/2006/main" w:id="756" w:name="_Toc174178845"/>
      <w:bookmarkStart xmlns:w="http://schemas.openxmlformats.org/wordprocessingml/2006/main" w:id="757" w:name="_Toc2092064081"/>
      <w:bookmarkStart xmlns:w="http://schemas.openxmlformats.org/wordprocessingml/2006/main" w:id="758" w:name="_Toc483071432"/>
      <w:bookmarkStart xmlns:w="http://schemas.openxmlformats.org/wordprocessingml/2006/main" w:id="759" w:name="_Toc351041319"/>
      <w:bookmarkStart xmlns:w="http://schemas.openxmlformats.org/wordprocessingml/2006/main" w:id="760" w:name="_Toc1895706817"/>
      <w:bookmarkStart xmlns:w="http://schemas.openxmlformats.org/wordprocessingml/2006/main" w:id="761" w:name="_Toc2047399161"/>
      <w:bookmarkStart xmlns:w="http://schemas.openxmlformats.org/wordprocessingml/2006/main" w:id="762" w:name="_Toc143400803"/>
      <w:bookmarkStart xmlns:w="http://schemas.openxmlformats.org/wordprocessingml/2006/main" w:id="763" w:name="_Toc2012962364"/>
      <w:bookmarkStart xmlns:w="http://schemas.openxmlformats.org/wordprocessingml/2006/main" w:id="764" w:name="_Toc1595905651"/>
      <w:bookmarkStart xmlns:w="http://schemas.openxmlformats.org/wordprocessingml/2006/main" w:id="765" w:name="_Toc1929615139"/>
      <w:bookmarkStart xmlns:w="http://schemas.openxmlformats.org/wordprocessingml/2006/main" w:id="766" w:name="_Toc1021745338"/>
      <w:bookmarkStart xmlns:w="http://schemas.openxmlformats.org/wordprocessingml/2006/main" w:id="767" w:name="_Toc549741478"/>
      <w:bookmarkStart xmlns:w="http://schemas.openxmlformats.org/wordprocessingml/2006/main" w:id="768" w:name="_Toc520734835"/>
      <w:bookmarkStart xmlns:w="http://schemas.openxmlformats.org/wordprocessingml/2006/main" w:id="769" w:name="_Toc25962138"/>
      <w:bookmarkStart xmlns:w="http://schemas.openxmlformats.org/wordprocessingml/2006/main" w:id="770" w:name="_Toc1599736425"/>
      <w:bookmarkStart xmlns:w="http://schemas.openxmlformats.org/wordprocessingml/2006/main" w:id="771" w:name="_Toc329507533"/>
      <w:bookmarkStart xmlns:w="http://schemas.openxmlformats.org/wordprocessingml/2006/main" w:id="772" w:name="_Toc1266122606"/>
      <w:bookmarkStart xmlns:w="http://schemas.openxmlformats.org/wordprocessingml/2006/main" w:id="773" w:name="_Toc488568932"/>
      <w:bookmarkStart xmlns:w="http://schemas.openxmlformats.org/wordprocessingml/2006/main" w:id="774" w:name="_Toc1107926609"/>
      <w:bookmarkStart xmlns:w="http://schemas.openxmlformats.org/wordprocessingml/2006/main" w:id="775" w:name="_Toc122608920"/>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3.3. </w:t>
      </w:r>
      <w:r xmlns:w="http://schemas.openxmlformats.org/wordprocessingml/2006/main" w:rsidR="19197403" w:rsidRPr="0029259B">
        <w:rPr>
          <w:rFonts w:cs="Arial"/>
        </w:rPr>
        <w:t xml:space="preserve">3 Tạo </w:t>
      </w:r>
      <w:bookmarkEnd xmlns:w="http://schemas.openxmlformats.org/wordprocessingml/2006/main" w:id="744"/>
      <w:r xmlns:w="http://schemas.openxmlformats.org/wordprocessingml/2006/main" w:rsidR="3C0BE9D9" w:rsidRPr="0029259B">
        <w:rPr>
          <w:rFonts w:cs="Arial"/>
        </w:rPr>
        <w:t xml:space="preserve">môi trường SPILS</w:t>
      </w:r>
      <w:bookmarkEnd xmlns:w="http://schemas.openxmlformats.org/wordprocessingml/2006/main" w:id="745"/>
      <w:bookmarkEnd xmlns:w="http://schemas.openxmlformats.org/wordprocessingml/2006/main" w:id="746"/>
      <w:bookmarkEnd xmlns:w="http://schemas.openxmlformats.org/wordprocessingml/2006/main" w:id="747"/>
      <w:bookmarkEnd xmlns:w="http://schemas.openxmlformats.org/wordprocessingml/2006/main" w:id="748"/>
      <w:bookmarkEnd xmlns:w="http://schemas.openxmlformats.org/wordprocessingml/2006/main" w:id="749"/>
      <w:bookmarkEnd xmlns:w="http://schemas.openxmlformats.org/wordprocessingml/2006/main" w:id="750"/>
      <w:bookmarkEnd xmlns:w="http://schemas.openxmlformats.org/wordprocessingml/2006/main" w:id="751"/>
      <w:bookmarkEnd xmlns:w="http://schemas.openxmlformats.org/wordprocessingml/2006/main" w:id="752"/>
      <w:bookmarkEnd xmlns:w="http://schemas.openxmlformats.org/wordprocessingml/2006/main" w:id="753"/>
      <w:bookmarkEnd xmlns:w="http://schemas.openxmlformats.org/wordprocessingml/2006/main" w:id="754"/>
      <w:bookmarkEnd xmlns:w="http://schemas.openxmlformats.org/wordprocessingml/2006/main" w:id="755"/>
      <w:bookmarkEnd xmlns:w="http://schemas.openxmlformats.org/wordprocessingml/2006/main" w:id="756"/>
      <w:bookmarkEnd xmlns:w="http://schemas.openxmlformats.org/wordprocessingml/2006/main" w:id="757"/>
      <w:bookmarkEnd xmlns:w="http://schemas.openxmlformats.org/wordprocessingml/2006/main" w:id="758"/>
      <w:bookmarkEnd xmlns:w="http://schemas.openxmlformats.org/wordprocessingml/2006/main" w:id="759"/>
      <w:bookmarkEnd xmlns:w="http://schemas.openxmlformats.org/wordprocessingml/2006/main" w:id="760"/>
      <w:bookmarkEnd xmlns:w="http://schemas.openxmlformats.org/wordprocessingml/2006/main" w:id="761"/>
      <w:bookmarkEnd xmlns:w="http://schemas.openxmlformats.org/wordprocessingml/2006/main" w:id="762"/>
      <w:bookmarkEnd xmlns:w="http://schemas.openxmlformats.org/wordprocessingml/2006/main" w:id="763"/>
      <w:bookmarkEnd xmlns:w="http://schemas.openxmlformats.org/wordprocessingml/2006/main" w:id="764"/>
      <w:bookmarkEnd xmlns:w="http://schemas.openxmlformats.org/wordprocessingml/2006/main" w:id="765"/>
      <w:bookmarkEnd xmlns:w="http://schemas.openxmlformats.org/wordprocessingml/2006/main" w:id="766"/>
      <w:bookmarkEnd xmlns:w="http://schemas.openxmlformats.org/wordprocessingml/2006/main" w:id="767"/>
      <w:bookmarkEnd xmlns:w="http://schemas.openxmlformats.org/wordprocessingml/2006/main" w:id="768"/>
      <w:bookmarkEnd xmlns:w="http://schemas.openxmlformats.org/wordprocessingml/2006/main" w:id="769"/>
      <w:bookmarkEnd xmlns:w="http://schemas.openxmlformats.org/wordprocessingml/2006/main" w:id="770"/>
      <w:bookmarkEnd xmlns:w="http://schemas.openxmlformats.org/wordprocessingml/2006/main" w:id="771"/>
      <w:bookmarkEnd xmlns:w="http://schemas.openxmlformats.org/wordprocessingml/2006/main" w:id="772"/>
      <w:bookmarkEnd xmlns:w="http://schemas.openxmlformats.org/wordprocessingml/2006/main" w:id="773"/>
      <w:bookmarkEnd xmlns:w="http://schemas.openxmlformats.org/wordprocessingml/2006/main" w:id="774"/>
      <w:bookmarkEnd xmlns:w="http://schemas.openxmlformats.org/wordprocessingml/2006/main" w:id="775"/>
    </w:p>
    <w:p w14:paraId="4E838FB9" w14:textId="47E95818" w:rsidR="000F3E74" w:rsidRPr="0029259B" w:rsidRDefault="000F3E74" w:rsidP="008F699B">
      <w:pPr>
        <w:rPr>
          <w:rFonts w:ascii="Arial" w:hAnsi="Arial" w:cs="Arial"/>
        </w:rPr>
      </w:pPr>
    </w:p>
    <w:p w14:paraId="26E60328" w14:textId="0043160A" w:rsidR="00CF361C" w:rsidRPr="0029259B" w:rsidRDefault="6BE9B166" w:rsidP="3C0BE9D9">
      <w:pPr xmlns:w="http://schemas.openxmlformats.org/wordprocessingml/2006/main">
        <w:rPr>
          <w:rFonts w:ascii="Arial" w:hAnsi="Arial" w:cs="Arial"/>
        </w:rPr>
      </w:pPr>
      <w:r xmlns:w="http://schemas.openxmlformats.org/wordprocessingml/2006/main" w:rsidRPr="0029259B">
        <w:rPr>
          <w:rFonts w:ascii="Arial" w:hAnsi="Arial" w:cs="Arial"/>
        </w:rPr>
        <w:t xml:space="preserve">Phần này giải thích cách thực hiện việc tạo môi trường SPILS cần thiết cho SPILS.</w:t>
      </w:r>
    </w:p>
    <w:p w14:paraId="44CFBB86" w14:textId="77777777" w:rsidR="00CF361C" w:rsidRPr="0029259B" w:rsidRDefault="00CF361C" w:rsidP="00CF361C">
      <w:pPr>
        <w:rPr>
          <w:rFonts w:ascii="Arial" w:hAnsi="Arial" w:cs="Arial"/>
        </w:rPr>
      </w:pPr>
    </w:p>
    <w:p w14:paraId="5DE5732C" w14:textId="5F5E0FDB" w:rsidR="00D916D6" w:rsidRPr="0029259B" w:rsidRDefault="6BE9B166" w:rsidP="3C0BE9D9">
      <w:pPr xmlns:w="http://schemas.openxmlformats.org/wordprocessingml/2006/main">
        <w:rPr>
          <w:rFonts w:ascii="Arial" w:hAnsi="Arial" w:cs="Arial"/>
        </w:rPr>
      </w:pPr>
      <w:r xmlns:w="http://schemas.openxmlformats.org/wordprocessingml/2006/main" w:rsidRPr="0029259B">
        <w:rPr>
          <w:rFonts w:ascii="Arial" w:hAnsi="Arial" w:cs="Arial"/>
        </w:rPr>
        <w:t xml:space="preserve">ET-VPF cung cấp lệnh sau, lệnh này có thể được sử dụng trong cửa sổ lệnh MATLAB. Lệnh này tự động thực hiện một loạt các thao tác để tạo môi trường SPILS.</w:t>
      </w:r>
    </w:p>
    <w:p w14:paraId="42B94EA9" w14:textId="17B19E65" w:rsidR="00CF361C" w:rsidRPr="0029259B" w:rsidRDefault="00CF361C" w:rsidP="00CF361C">
      <w:pPr>
        <w:rPr>
          <w:rFonts w:ascii="Arial" w:hAnsi="Arial" w:cs="Arial"/>
        </w:rPr>
      </w:pPr>
    </w:p>
    <w:p w14:paraId="14163713" w14:textId="14EF1708" w:rsidR="00DF2002" w:rsidRPr="0029259B" w:rsidRDefault="00DF2002" w:rsidP="00DF2002">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Bảng </w:t>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STYLEREF 1 \s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3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00A3763F" w:rsidRPr="0029259B">
        <w:rPr>
          <w:rFonts w:ascii="Arial" w:hAnsi="Arial" w:cs="Arial"/>
          <w:b/>
          <w:bCs/>
          <w:color w:val="auto"/>
        </w:rPr>
        <w:noBreakHyphen xmlns:w="http://schemas.openxmlformats.org/wordprocessingml/2006/main"/>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7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Lệnh được cung cấp</w:t>
      </w:r>
    </w:p>
    <w:tbl>
      <w:tblPr>
        <w:tblStyle w:val="TableGrid"/>
        <w:tblW w:w="0" w:type="auto"/>
        <w:tblLook w:val="04A0" w:firstRow="1" w:lastRow="0" w:firstColumn="1" w:lastColumn="0" w:noHBand="0" w:noVBand="1"/>
      </w:tblPr>
      <w:tblGrid>
        <w:gridCol w:w="4135"/>
        <w:gridCol w:w="6655"/>
      </w:tblGrid>
      <w:tr w:rsidR="00CF361C" w:rsidRPr="0029259B" w14:paraId="72171C54" w14:textId="77777777" w:rsidTr="3C0BE9D9">
        <w:tc>
          <w:tcPr>
            <w:tcW w:w="4135" w:type="dxa"/>
            <w:shd w:val="clear" w:color="auto" w:fill="0070C0"/>
          </w:tcPr>
          <w:p w14:paraId="0D7A9A5F" w14:textId="50737596" w:rsidR="00CF361C" w:rsidRPr="0029259B" w:rsidRDefault="00CF361C" w:rsidP="00CF361C">
            <w:pPr xmlns:w="http://schemas.openxmlformats.org/wordprocessingml/2006/main">
              <w:jc w:val="center"/>
              <w:rPr>
                <w:rFonts w:ascii="Arial" w:hAnsi="Arial" w:cs="Arial"/>
                <w:b/>
                <w:bCs/>
                <w:color w:val="FFFFFF" w:themeColor="background1"/>
              </w:rPr>
            </w:pPr>
            <w:r xmlns:w="http://schemas.openxmlformats.org/wordprocessingml/2006/main" w:rsidRPr="0029259B">
              <w:rPr>
                <w:rFonts w:ascii="Arial" w:hAnsi="Arial" w:cs="Arial"/>
                <w:b/>
                <w:bCs/>
                <w:color w:val="FFFFFF" w:themeColor="background1"/>
              </w:rPr>
              <w:t xml:space="preserve">Tên lệnh</w:t>
            </w:r>
          </w:p>
        </w:tc>
        <w:tc>
          <w:tcPr>
            <w:tcW w:w="6655" w:type="dxa"/>
            <w:shd w:val="clear" w:color="auto" w:fill="0070C0"/>
          </w:tcPr>
          <w:p w14:paraId="3380DFD1" w14:textId="614E6D03" w:rsidR="00CF361C" w:rsidRPr="0029259B" w:rsidRDefault="00CF361C" w:rsidP="00CF361C">
            <w:pPr xmlns:w="http://schemas.openxmlformats.org/wordprocessingml/2006/main">
              <w:jc w:val="center"/>
              <w:rPr>
                <w:rFonts w:ascii="Arial" w:hAnsi="Arial" w:cs="Arial"/>
                <w:b/>
                <w:bCs/>
                <w:color w:val="FFFFFF" w:themeColor="background1"/>
              </w:rPr>
            </w:pPr>
            <w:r xmlns:w="http://schemas.openxmlformats.org/wordprocessingml/2006/main" w:rsidRPr="0029259B">
              <w:rPr>
                <w:rFonts w:ascii="Arial" w:hAnsi="Arial" w:cs="Arial"/>
                <w:b/>
                <w:bCs/>
                <w:color w:val="FFFFFF" w:themeColor="background1"/>
              </w:rPr>
              <w:t xml:space="preserve">Sự miêu tả</w:t>
            </w:r>
          </w:p>
        </w:tc>
      </w:tr>
      <w:tr w:rsidR="00CF361C" w:rsidRPr="0029259B" w14:paraId="3D6133A0" w14:textId="77777777" w:rsidTr="3C0BE9D9">
        <w:tc>
          <w:tcPr>
            <w:tcW w:w="4135" w:type="dxa"/>
          </w:tcPr>
          <w:p w14:paraId="7BA6C6B0" w14:textId="3FAB8F2E" w:rsidR="00CF361C" w:rsidRPr="0029259B" w:rsidRDefault="00CF361C" w:rsidP="00CF361C">
            <w:pPr xmlns:w="http://schemas.openxmlformats.org/wordprocessingml/2006/main">
              <w:rPr>
                <w:rFonts w:ascii="Arial" w:hAnsi="Arial" w:cs="Arial"/>
              </w:rPr>
            </w:pPr>
            <w:r xmlns:w="http://schemas.openxmlformats.org/wordprocessingml/2006/main" w:rsidRPr="0029259B">
              <w:rPr>
                <w:rFonts w:ascii="Arial" w:hAnsi="Arial" w:cs="Arial"/>
              </w:rPr>
              <w:t xml:space="preserve">run_vlab</w:t>
            </w:r>
          </w:p>
        </w:tc>
        <w:tc>
          <w:tcPr>
            <w:tcW w:w="6655" w:type="dxa"/>
          </w:tcPr>
          <w:p w14:paraId="482137A9" w14:textId="2A9A3731" w:rsidR="00CF361C" w:rsidRPr="0029259B" w:rsidRDefault="6BE9B166" w:rsidP="3C0BE9D9">
            <w:pPr xmlns:w="http://schemas.openxmlformats.org/wordprocessingml/2006/main">
              <w:rPr>
                <w:rFonts w:ascii="Arial" w:hAnsi="Arial" w:cs="Arial"/>
              </w:rPr>
            </w:pPr>
            <w:r xmlns:w="http://schemas.openxmlformats.org/wordprocessingml/2006/main" w:rsidRPr="0029259B">
              <w:rPr>
                <w:rFonts w:ascii="Arial" w:hAnsi="Arial" w:cs="Arial"/>
              </w:rPr>
              <w:t xml:space="preserve">Tạo môi trường SPILS và thực thi SPILS tự động</w:t>
            </w:r>
          </w:p>
        </w:tc>
      </w:tr>
    </w:tbl>
    <w:p w14:paraId="4431F65E" w14:textId="77777777" w:rsidR="00CF361C" w:rsidRPr="0029259B" w:rsidRDefault="00CF361C" w:rsidP="00CF361C">
      <w:pPr>
        <w:rPr>
          <w:rFonts w:ascii="Arial" w:hAnsi="Arial" w:cs="Arial"/>
        </w:rPr>
      </w:pPr>
    </w:p>
    <w:p w14:paraId="78E7DDF7" w14:textId="3E37FE81" w:rsidR="00997A70" w:rsidRPr="0029259B" w:rsidRDefault="00997A70"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Chọn mục tiêu tạo mã trên mô hình.</w:t>
      </w:r>
    </w:p>
    <w:p w14:paraId="45EA52D6" w14:textId="65352D2E" w:rsidR="00DF2002" w:rsidRPr="0029259B" w:rsidRDefault="4F1AC060" w:rsidP="00EB47E4">
      <w:pPr xmlns:w="http://schemas.openxmlformats.org/wordprocessingml/2006/main">
        <w:pStyle w:val="ListParagraph"/>
        <w:numPr>
          <w:ilvl w:val="0"/>
          <w:numId w:val="10"/>
        </w:numPr>
        <w:rPr>
          <w:rFonts w:ascii="Arial" w:eastAsiaTheme="majorEastAsia" w:hAnsi="Arial" w:cs="Arial"/>
          <w:szCs w:val="18"/>
        </w:rPr>
      </w:pPr>
      <w:r xmlns:w="http://schemas.openxmlformats.org/wordprocessingml/2006/main" w:rsidRPr="0029259B">
        <w:rPr>
          <w:rFonts w:ascii="Arial" w:hAnsi="Arial" w:cs="Arial"/>
        </w:rPr>
        <w:t xml:space="preserve">Thực hiện tạo môi trường SPILS bằng cách nhập lệnh được cung cấp trong Cửa sổ lệnh MATLAB, sử dụng cú pháp sau.</w:t>
      </w:r>
    </w:p>
    <w:p w14:paraId="7CB12BA6" w14:textId="6946B93A" w:rsidR="00DF2002" w:rsidRPr="0029259B" w:rsidRDefault="00C338CF" w:rsidP="00DF2002">
      <w:pPr xmlns:w="http://schemas.openxmlformats.org/wordprocessingml/2006/main">
        <w:pStyle w:val="ListParagraph"/>
        <w:rPr>
          <w:rFonts w:ascii="Arial" w:hAnsi="Arial" w:cs="Arial"/>
        </w:rPr>
      </w:pPr>
      <w:r xmlns:w="http://schemas.openxmlformats.org/wordprocessingml/2006/main" w:rsidRPr="0029259B">
        <w:rPr>
          <w:rFonts w:ascii="Arial" w:hAnsi="Arial" w:cs="Arial"/>
        </w:rPr>
        <w:t xml:space="preserve">Ở đây "&gt;&gt;" biểu thị dấu nhắc lệnh và "[Enter]" biểu thị mục nhập của phím Enter.</w:t>
      </w:r>
    </w:p>
    <w:p w14:paraId="443A6FB9" w14:textId="77777777" w:rsidR="00C338CF" w:rsidRPr="0029259B" w:rsidRDefault="00C338CF" w:rsidP="00C338CF">
      <w:pPr>
        <w:ind w:leftChars="850" w:left="1530" w:firstLine="1"/>
        <w:rPr>
          <w:rFonts w:ascii="Arial" w:hAnsi="Arial" w:cs="Arial"/>
        </w:rPr>
      </w:pPr>
      <w:r w:rsidRPr="0029259B">
        <w:rPr>
          <w:rFonts w:ascii="Arial" w:hAnsi="Arial" w:cs="Arial"/>
          <w:noProof/>
          <w:lang w:eastAsia="en-US"/>
        </w:rPr>
        <mc:AlternateContent>
          <mc:Choice Requires="wps">
            <w:drawing>
              <wp:anchor distT="0" distB="0" distL="114300" distR="114300" simplePos="0" relativeHeight="251659264" behindDoc="0" locked="0" layoutInCell="1" allowOverlap="1" wp14:anchorId="0538AE9F" wp14:editId="6A8FC27B">
                <wp:simplePos x="0" y="0"/>
                <wp:positionH relativeFrom="margin">
                  <wp:align>center</wp:align>
                </wp:positionH>
                <wp:positionV relativeFrom="paragraph">
                  <wp:posOffset>51435</wp:posOffset>
                </wp:positionV>
                <wp:extent cx="4450080" cy="272415"/>
                <wp:effectExtent l="0" t="0" r="26670" b="13335"/>
                <wp:wrapNone/>
                <wp:docPr id="2064"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30D1DDEB" w14:textId="3F3A27E0" w:rsidR="00494F6C" w:rsidRPr="00AC47A1" w:rsidRDefault="00494F6C" w:rsidP="00C338CF">
                            <w:pPr>
                              <w:rPr>
                                <w:rFonts w:ascii="Arial" w:hAnsi="Arial" w:cs="Arial"/>
                                <w:szCs w:val="18"/>
                              </w:rPr>
                            </w:pPr>
                            <w:r w:rsidRPr="00AC47A1">
                              <w:rPr>
                                <w:rFonts w:ascii="Arial" w:hAnsi="Arial" w:cs="Arial"/>
                                <w:szCs w:val="18"/>
                              </w:rPr>
                              <w:t xml:space="preserve">&gt;&gt; </w:t>
                            </w:r>
                            <w:r>
                              <w:rPr>
                                <w:rFonts w:ascii="Arial" w:hAnsi="Arial" w:cs="Arial"/>
                                <w:szCs w:val="18"/>
                              </w:rPr>
                              <w:t>run_vlab</w:t>
                            </w:r>
                            <w:r w:rsidRPr="00AC47A1">
                              <w:rPr>
                                <w:rFonts w:ascii="Arial" w:hAnsi="Arial"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38AE9F" id="Rectangle 382" o:spid="_x0000_s1029" style="position:absolute;left:0;text-align:left;margin-left:0;margin-top:4.05pt;width:350.4pt;height:21.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">
                <v:shadow opacity=".5" offset="6pt,6pt"/>
                <v:textbox>
                  <w:txbxContent>
                    <w:p w14:paraId="30D1DDEB" w14:textId="3F3A27E0" w:rsidR="00494F6C" w:rsidRPr="00AC47A1" w:rsidRDefault="00494F6C" w:rsidP="00C338CF">
                      <w:pPr>
                        <w:rPr>
                          <w:rFonts w:ascii="Arial" w:hAnsi="Arial" w:cs="Arial"/>
                          <w:szCs w:val="18"/>
                        </w:rPr>
                      </w:pPr>
                      <w:r w:rsidRPr="00AC47A1">
                        <w:rPr>
                          <w:rFonts w:ascii="Arial" w:hAnsi="Arial" w:cs="Arial"/>
                          <w:szCs w:val="18"/>
                        </w:rPr>
                        <w:t xml:space="preserve">&gt;&gt; </w:t>
                      </w:r>
                      <w:r>
                        <w:rPr>
                          <w:rFonts w:ascii="Arial" w:hAnsi="Arial" w:cs="Arial"/>
                          <w:szCs w:val="18"/>
                        </w:rPr>
                        <w:t>run_vlab</w:t>
                      </w:r>
                      <w:r w:rsidRPr="00AC47A1">
                        <w:rPr>
                          <w:rFonts w:ascii="Arial" w:hAnsi="Arial" w:cs="Arial"/>
                          <w:szCs w:val="18"/>
                        </w:rPr>
                        <w:t xml:space="preserve"> [Enter]</w:t>
                      </w:r>
                    </w:p>
                  </w:txbxContent>
                </v:textbox>
                <w10:wrap anchorx="margin"/>
              </v:rect>
            </w:pict>
          </mc:Fallback>
        </mc:AlternateContent>
      </w:r>
    </w:p>
    <w:p w14:paraId="10DCE48D" w14:textId="77777777" w:rsidR="00C338CF" w:rsidRPr="0029259B" w:rsidRDefault="00C338CF" w:rsidP="00C338CF">
      <w:pPr>
        <w:ind w:leftChars="850" w:left="1530" w:firstLine="1"/>
        <w:rPr>
          <w:rFonts w:ascii="Arial" w:hAnsi="Arial" w:cs="Arial"/>
        </w:rPr>
      </w:pPr>
    </w:p>
    <w:p w14:paraId="684F6978" w14:textId="498E2165" w:rsidR="00C338CF" w:rsidRPr="0029259B" w:rsidRDefault="00C338CF" w:rsidP="00DF2002">
      <w:pPr>
        <w:pStyle w:val="ListParagraph"/>
        <w:rPr>
          <w:rFonts w:ascii="Arial" w:hAnsi="Arial" w:cs="Arial"/>
        </w:rPr>
      </w:pPr>
    </w:p>
    <w:p w14:paraId="248D2432" w14:textId="77777777" w:rsidR="00DF2002" w:rsidRPr="0029259B" w:rsidRDefault="00DF2002" w:rsidP="00DF2002">
      <w:pPr>
        <w:rPr>
          <w:rFonts w:ascii="Arial" w:hAnsi="Arial" w:cs="Arial"/>
        </w:rPr>
      </w:pPr>
    </w:p>
    <w:p w14:paraId="5001FF28" w14:textId="598E1A0A" w:rsidR="00AA2C4F" w:rsidRDefault="03A260D2"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Sau khi thực hiện lệnh “ </w:t>
      </w:r>
      <w:r xmlns:w="http://schemas.openxmlformats.org/wordprocessingml/2006/main" w:rsidRPr="0029259B">
        <w:rPr>
          <w:rFonts w:ascii="Arial" w:hAnsi="Arial" w:cs="Arial"/>
          <w:b/>
          <w:bCs/>
        </w:rPr>
        <w:t xml:space="preserve">run_vlab </w:t>
      </w:r>
      <w:r xmlns:w="http://schemas.openxmlformats.org/wordprocessingml/2006/main" w:rsidRPr="0029259B">
        <w:rPr>
          <w:rFonts w:ascii="Arial" w:hAnsi="Arial" w:cs="Arial"/>
        </w:rPr>
        <w:t xml:space="preserve">”, thư mục SC_project sẽ được tạo. Và một hộp thông báo được hiển thị để thông báo cho người dùng về đường dẫn đầy đủ của SC_project.</w:t>
      </w:r>
    </w:p>
    <w:p w14:paraId="3B89C6FA" w14:textId="2FA33A64" w:rsidR="00D70FDE" w:rsidRDefault="00D70FDE" w:rsidP="00D70FDE">
      <w:pPr>
        <w:pStyle w:val="ListParagraph"/>
        <w:rPr>
          <w:rFonts w:ascii="Arial" w:hAnsi="Arial" w:cs="Arial"/>
        </w:rPr>
      </w:pPr>
    </w:p>
    <w:p w14:paraId="2403D271" w14:textId="03FB6523" w:rsidR="00D70FDE" w:rsidRPr="003558A1" w:rsidRDefault="00D70FDE" w:rsidP="003558A1">
      <w:pPr xmlns:w="http://schemas.openxmlformats.org/wordprocessingml/2006/main">
        <w:pStyle w:val="ListParagraph"/>
        <w:ind w:left="2160" w:hanging="1440"/>
        <w:rPr>
          <w:rFonts w:ascii="Arial" w:hAnsi="Arial" w:cs="Arial"/>
        </w:rPr>
      </w:pPr>
      <w:r xmlns:w="http://schemas.openxmlformats.org/wordprocessingml/2006/main" w:rsidRPr="003558A1">
        <w:rPr>
          <w:rFonts w:ascii="Arial" w:hAnsi="Arial" w:cs="Arial"/>
          <w:highlight w:val="yellow"/>
        </w:rPr>
        <w:t xml:space="preserve">Lưu ý </w:t>
      </w:r>
      <w:r xmlns:w="http://schemas.openxmlformats.org/wordprocessingml/2006/main" w:rsidRPr="003558A1">
        <w:rPr>
          <w:rFonts w:ascii="Arial" w:hAnsi="Arial" w:cs="Arial"/>
          <w:highlight w:val="yellow"/>
        </w:rPr>
        <w:tab xmlns:w="http://schemas.openxmlformats.org/wordprocessingml/2006/main"/>
      </w:r>
      <w:commentRangeStart xmlns:w="http://schemas.openxmlformats.org/wordprocessingml/2006/main" w:id="776"/>
      <w:r xmlns:w="http://schemas.openxmlformats.org/wordprocessingml/2006/main" w:rsidRPr="003558A1">
        <w:rPr>
          <w:rFonts w:ascii="Arial" w:hAnsi="Arial" w:cs="Arial"/>
          <w:highlight w:val="yellow"/>
        </w:rPr>
        <w:t xml:space="preserve">Nếu sử dụng dòng thiết bị RH850/U2C, hộp thông báo này sẽ không hiển thị và không thực thi tính năng được mô tả trong phần </w:t>
      </w:r>
      <w:r xmlns:w="http://schemas.openxmlformats.org/wordprocessingml/2006/main" w:rsidR="003558A1" w:rsidRPr="003558A1">
        <w:rPr>
          <w:rFonts w:ascii="Arial" w:hAnsi="Arial" w:cs="Arial"/>
          <w:b/>
          <w:bCs/>
          <w:highlight w:val="yellow"/>
        </w:rPr>
        <w:fldChar xmlns:w="http://schemas.openxmlformats.org/wordprocessingml/2006/main" w:fldCharType="begin"/>
      </w:r>
      <w:r xmlns:w="http://schemas.openxmlformats.org/wordprocessingml/2006/main" w:rsidR="003558A1" w:rsidRPr="003558A1">
        <w:rPr>
          <w:rFonts w:ascii="Arial" w:hAnsi="Arial" w:cs="Arial"/>
          <w:b/>
          <w:bCs/>
          <w:highlight w:val="yellow"/>
        </w:rPr>
        <w:instrText xmlns:w="http://schemas.openxmlformats.org/wordprocessingml/2006/main" xml:space="preserve"> REF _Ref108447145 \h  \* MERGEFORMAT </w:instrText>
      </w:r>
      <w:r xmlns:w="http://schemas.openxmlformats.org/wordprocessingml/2006/main" w:rsidR="003558A1" w:rsidRPr="003558A1">
        <w:rPr>
          <w:rFonts w:ascii="Arial" w:hAnsi="Arial" w:cs="Arial"/>
          <w:b/>
          <w:bCs/>
          <w:highlight w:val="yellow"/>
        </w:rPr>
        <w:fldChar xmlns:w="http://schemas.openxmlformats.org/wordprocessingml/2006/main" w:fldCharType="separate"/>
      </w:r>
      <w:r xmlns:w="http://schemas.openxmlformats.org/wordprocessingml/2006/main" w:rsidR="003C2150" w:rsidRPr="003C2150">
        <w:rPr>
          <w:rFonts w:ascii="Arial" w:hAnsi="Arial" w:cs="Arial"/>
          <w:b/>
          <w:bCs/>
          <w:highlight w:val="yellow"/>
        </w:rPr>
        <w:t xml:space="preserve">3.3.3.1 Tạo mã nguồn của thiết bị ngoại vi bằng SC </w:t>
      </w:r>
      <w:r xmlns:w="http://schemas.openxmlformats.org/wordprocessingml/2006/main" w:rsidR="003558A1" w:rsidRPr="003558A1">
        <w:rPr>
          <w:rFonts w:ascii="Arial" w:hAnsi="Arial" w:cs="Arial"/>
          <w:b/>
          <w:bCs/>
          <w:highlight w:val="yellow"/>
        </w:rPr>
        <w:fldChar xmlns:w="http://schemas.openxmlformats.org/wordprocessingml/2006/main" w:fldCharType="end"/>
      </w:r>
      <w:r xmlns:w="http://schemas.openxmlformats.org/wordprocessingml/2006/main" w:rsidR="003558A1" w:rsidRPr="003558A1">
        <w:rPr>
          <w:rFonts w:ascii="Arial" w:hAnsi="Arial" w:cs="Arial"/>
          <w:highlight w:val="yellow"/>
        </w:rPr>
        <w:t xml:space="preserve">.</w:t>
      </w:r>
      <w:commentRangeEnd xmlns:w="http://schemas.openxmlformats.org/wordprocessingml/2006/main" w:id="776"/>
      <w:r xmlns:w="http://schemas.openxmlformats.org/wordprocessingml/2006/main" w:rsidR="003558A1">
        <w:rPr>
          <w:rStyle w:val="CommentReference"/>
        </w:rPr>
        <w:commentReference xmlns:w="http://schemas.openxmlformats.org/wordprocessingml/2006/main" w:id="776"/>
      </w:r>
      <w:bookmarkStart xmlns:w="http://schemas.openxmlformats.org/wordprocessingml/2006/main" w:id="777" w:name="V10000_Req_03_011"/>
      <w:bookmarkEnd xmlns:w="http://schemas.openxmlformats.org/wordprocessingml/2006/main" w:id="777"/>
    </w:p>
    <w:p w14:paraId="6FD68DBF" w14:textId="31C53D5B" w:rsidR="00AA2C4F" w:rsidRPr="0029259B" w:rsidRDefault="00AA2C4F" w:rsidP="00AA2C4F">
      <w:pPr>
        <w:rPr>
          <w:rFonts w:ascii="Arial" w:hAnsi="Arial" w:cs="Arial"/>
        </w:rPr>
      </w:pPr>
    </w:p>
    <w:p w14:paraId="76CF8FA4" w14:textId="66B8B63F" w:rsidR="00AA2C4F" w:rsidRPr="0029259B" w:rsidRDefault="00871E18" w:rsidP="00AA2C4F">
      <w:pPr>
        <w:jc w:val="center"/>
        <w:rPr>
          <w:rFonts w:ascii="Arial" w:hAnsi="Arial" w:cs="Arial"/>
        </w:rPr>
      </w:pPr>
      <w:r w:rsidRPr="0029259B">
        <w:rPr>
          <w:rFonts w:ascii="Arial" w:hAnsi="Arial" w:cs="Arial"/>
          <w:noProof/>
        </w:rPr>
        <w:drawing>
          <wp:inline distT="0" distB="0" distL="0" distR="0" wp14:anchorId="57347C0E" wp14:editId="7544EF0F">
            <wp:extent cx="3372321" cy="962159"/>
            <wp:effectExtent l="0" t="0" r="0" b="952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372321" cy="962159"/>
                    </a:xfrm>
                    <a:prstGeom prst="rect">
                      <a:avLst/>
                    </a:prstGeom>
                  </pic:spPr>
                </pic:pic>
              </a:graphicData>
            </a:graphic>
          </wp:inline>
        </w:drawing>
      </w:r>
    </w:p>
    <w:p w14:paraId="5AEF66A7" w14:textId="3D8760C0" w:rsidR="00AA2C4F" w:rsidRPr="0029259B" w:rsidRDefault="00AA2C4F" w:rsidP="00AA2C4F">
      <w:pPr>
        <w:jc w:val="center"/>
        <w:rPr>
          <w:rFonts w:ascii="Arial" w:hAnsi="Arial" w:cs="Arial"/>
        </w:rPr>
      </w:pPr>
    </w:p>
    <w:p w14:paraId="0D976A03" w14:textId="5ECA932C" w:rsidR="00AA2C4F" w:rsidRPr="0029259B" w:rsidRDefault="00AA2C4F" w:rsidP="00AA2C4F">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26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Hộp thông báo thông báo đường dẫn đầy đủ của SC_project</w:t>
      </w:r>
    </w:p>
    <w:p w14:paraId="04796A37" w14:textId="77777777" w:rsidR="00AA2C4F" w:rsidRPr="0029259B" w:rsidRDefault="00AA2C4F" w:rsidP="00AA2C4F">
      <w:pPr>
        <w:rPr>
          <w:rFonts w:ascii="Arial" w:hAnsi="Arial" w:cs="Arial"/>
        </w:rPr>
      </w:pPr>
    </w:p>
    <w:p w14:paraId="676695A7" w14:textId="42DF02AE" w:rsidR="00E86C57" w:rsidRPr="0029259B" w:rsidRDefault="5F28C664" w:rsidP="00917DA9">
      <w:pPr xmlns:w="http://schemas.openxmlformats.org/wordprocessingml/2006/main">
        <w:pStyle w:val="Heading4"/>
        <w:rPr>
          <w:rFonts w:cs="Arial"/>
        </w:rPr>
      </w:pPr>
      <w:bookmarkStart xmlns:w="http://schemas.openxmlformats.org/wordprocessingml/2006/main" w:id="778" w:name="_Ref93418500"/>
      <w:bookmarkStart xmlns:w="http://schemas.openxmlformats.org/wordprocessingml/2006/main" w:id="779" w:name="_Toc94021768"/>
      <w:bookmarkStart xmlns:w="http://schemas.openxmlformats.org/wordprocessingml/2006/main" w:id="780" w:name="_Ref94026585"/>
      <w:bookmarkStart xmlns:w="http://schemas.openxmlformats.org/wordprocessingml/2006/main" w:id="781" w:name="_Ref96361277"/>
      <w:bookmarkStart xmlns:w="http://schemas.openxmlformats.org/wordprocessingml/2006/main" w:id="782" w:name="_Ref108447145"/>
      <w:r xmlns:w="http://schemas.openxmlformats.org/wordprocessingml/2006/main" w:rsidRPr="0029259B">
        <w:rPr>
          <w:rFonts w:cs="Arial"/>
        </w:rPr>
        <w:t xml:space="preserve">3.3.3.1 Tạo mã nguồn của thiết bị ngoại vi </w:t>
      </w:r>
      <w:bookmarkEnd xmlns:w="http://schemas.openxmlformats.org/wordprocessingml/2006/main" w:id="778"/>
      <w:r xmlns:w="http://schemas.openxmlformats.org/wordprocessingml/2006/main" w:rsidR="3182C9EF" w:rsidRPr="0029259B">
        <w:rPr>
          <w:rFonts w:cs="Arial"/>
        </w:rPr>
        <w:t xml:space="preserve">bằng SC</w:t>
      </w:r>
      <w:bookmarkEnd xmlns:w="http://schemas.openxmlformats.org/wordprocessingml/2006/main" w:id="779"/>
      <w:bookmarkEnd xmlns:w="http://schemas.openxmlformats.org/wordprocessingml/2006/main" w:id="780"/>
      <w:bookmarkEnd xmlns:w="http://schemas.openxmlformats.org/wordprocessingml/2006/main" w:id="781"/>
      <w:bookmarkEnd xmlns:w="http://schemas.openxmlformats.org/wordprocessingml/2006/main" w:id="782"/>
    </w:p>
    <w:p w14:paraId="1DE4A3A4" w14:textId="282D8BAB" w:rsidR="00E86C57" w:rsidRPr="0029259B" w:rsidRDefault="00E86C57" w:rsidP="008F699B">
      <w:pPr>
        <w:rPr>
          <w:rFonts w:ascii="Arial" w:hAnsi="Arial" w:cs="Arial"/>
        </w:rPr>
      </w:pPr>
    </w:p>
    <w:p w14:paraId="7653E254" w14:textId="195A6AD3" w:rsidR="000F3E74" w:rsidRPr="0029259B" w:rsidRDefault="18420B46"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Sau đó, Cửa sổ SC sẽ được hiển thị. Người dùng có thể định cấu hình cài đặt chi tiết và tạo mã nguồn của thiết bị ngoại vi như sau:</w:t>
      </w:r>
    </w:p>
    <w:p w14:paraId="09D405AF" w14:textId="595F0AE9" w:rsidR="00240AC6" w:rsidRPr="0029259B" w:rsidRDefault="00240AC6" w:rsidP="00EB47E4">
      <w:pPr xmlns:w="http://schemas.openxmlformats.org/wordprocessingml/2006/main">
        <w:pStyle w:val="ListParagraph"/>
        <w:numPr>
          <w:ilvl w:val="0"/>
          <w:numId w:val="11"/>
        </w:numPr>
        <w:rPr>
          <w:rFonts w:ascii="Arial" w:hAnsi="Arial" w:cs="Arial"/>
        </w:rPr>
      </w:pPr>
      <w:r xmlns:w="http://schemas.openxmlformats.org/wordprocessingml/2006/main" w:rsidRPr="0029259B">
        <w:rPr>
          <w:rFonts w:ascii="Arial" w:hAnsi="Arial" w:cs="Arial"/>
          <w:b/>
          <w:bCs/>
        </w:rPr>
        <w:t xml:space="preserve">Bước 1: </w:t>
      </w:r>
      <w:r xmlns:w="http://schemas.openxmlformats.org/wordprocessingml/2006/main" w:rsidRPr="0029259B">
        <w:rPr>
          <w:rFonts w:ascii="Arial" w:hAnsi="Arial" w:cs="Arial"/>
        </w:rPr>
        <w:t xml:space="preserve">Chọn [Tệp cấu hình mới] hoặc [Tệp] -&gt; [Mới…] để tạo dự án SC mới.</w:t>
      </w:r>
    </w:p>
    <w:p w14:paraId="2E327F70" w14:textId="4A6DBDDD" w:rsidR="0093389F" w:rsidRPr="0029259B" w:rsidRDefault="0093389F" w:rsidP="0093389F">
      <w:pPr>
        <w:rPr>
          <w:rFonts w:ascii="Arial" w:hAnsi="Arial" w:cs="Arial"/>
        </w:rPr>
      </w:pPr>
    </w:p>
    <w:p w14:paraId="6F19A8EA" w14:textId="68E5CBDE" w:rsidR="0093389F" w:rsidRPr="0029259B" w:rsidRDefault="0093389F" w:rsidP="0093389F">
      <w:pPr>
        <w:jc w:val="center"/>
        <w:rPr>
          <w:rFonts w:ascii="Arial" w:hAnsi="Arial" w:cs="Arial"/>
        </w:rPr>
      </w:pPr>
      <w:r w:rsidRPr="0029259B">
        <w:rPr>
          <w:rFonts w:ascii="Arial" w:hAnsi="Arial" w:cs="Arial"/>
          <w:noProof/>
        </w:rPr>
        <w:drawing>
          <wp:inline distT="0" distB="0" distL="0" distR="0" wp14:anchorId="1E9DBA32" wp14:editId="23FCE07D">
            <wp:extent cx="5267448" cy="1601470"/>
            <wp:effectExtent l="0" t="0" r="952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70"/>
                    <a:stretch>
                      <a:fillRect/>
                    </a:stretch>
                  </pic:blipFill>
                  <pic:spPr>
                    <a:xfrm>
                      <a:off x="0" y="0"/>
                      <a:ext cx="5271960" cy="1602842"/>
                    </a:xfrm>
                    <a:prstGeom prst="rect">
                      <a:avLst/>
                    </a:prstGeom>
                  </pic:spPr>
                </pic:pic>
              </a:graphicData>
            </a:graphic>
          </wp:inline>
        </w:drawing>
      </w:r>
    </w:p>
    <w:p w14:paraId="52CAE8A7" w14:textId="58CDC6CD" w:rsidR="0093389F" w:rsidRPr="0029259B" w:rsidRDefault="0093389F" w:rsidP="0093389F">
      <w:pPr>
        <w:jc w:val="center"/>
        <w:rPr>
          <w:rFonts w:ascii="Arial" w:hAnsi="Arial" w:cs="Arial"/>
        </w:rPr>
      </w:pPr>
    </w:p>
    <w:p w14:paraId="69509EA8" w14:textId="207721F8" w:rsidR="0093389F" w:rsidRPr="0029259B" w:rsidRDefault="0093389F" w:rsidP="0093389F">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27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454DCD" w:rsidRPr="0029259B">
        <w:rPr>
          <w:rFonts w:ascii="Arial" w:hAnsi="Arial" w:cs="Arial"/>
          <w:b/>
          <w:bCs/>
          <w:color w:val="auto"/>
        </w:rPr>
        <w:t xml:space="preserve">Tạo dự án SC mới</w:t>
      </w:r>
    </w:p>
    <w:p w14:paraId="174E79D7" w14:textId="060AEDF4" w:rsidR="00D154D0" w:rsidRPr="0029259B" w:rsidRDefault="00D154D0" w:rsidP="0093389F">
      <w:pPr>
        <w:rPr>
          <w:rFonts w:ascii="Arial" w:hAnsi="Arial" w:cs="Arial"/>
        </w:rPr>
      </w:pPr>
      <w:r w:rsidRPr="0029259B">
        <w:rPr>
          <w:rFonts w:ascii="Arial" w:hAnsi="Arial" w:cs="Arial"/>
        </w:rPr>
        <w:br w:type="page"/>
      </w:r>
    </w:p>
    <w:p w14:paraId="6C576CC6" w14:textId="77777777" w:rsidR="0093389F" w:rsidRPr="0029259B" w:rsidRDefault="0093389F" w:rsidP="0093389F">
      <w:pPr>
        <w:rPr>
          <w:rFonts w:ascii="Arial" w:hAnsi="Arial" w:cs="Arial"/>
        </w:rPr>
      </w:pPr>
    </w:p>
    <w:p w14:paraId="07E0E8BC" w14:textId="2A51D802" w:rsidR="00240AC6" w:rsidRPr="0029259B" w:rsidRDefault="00240AC6" w:rsidP="00EB47E4">
      <w:pPr xmlns:w="http://schemas.openxmlformats.org/wordprocessingml/2006/main">
        <w:pStyle w:val="ListParagraph"/>
        <w:numPr>
          <w:ilvl w:val="0"/>
          <w:numId w:val="11"/>
        </w:numPr>
        <w:rPr>
          <w:rFonts w:ascii="Arial" w:hAnsi="Arial" w:cs="Arial"/>
        </w:rPr>
      </w:pPr>
      <w:r xmlns:w="http://schemas.openxmlformats.org/wordprocessingml/2006/main" w:rsidRPr="0029259B">
        <w:rPr>
          <w:rFonts w:ascii="Arial" w:hAnsi="Arial" w:cs="Arial"/>
          <w:b/>
          <w:bCs/>
        </w:rPr>
        <w:t xml:space="preserve">Bước 2: </w:t>
      </w:r>
      <w:r xmlns:w="http://schemas.openxmlformats.org/wordprocessingml/2006/main" w:rsidRPr="0029259B">
        <w:rPr>
          <w:rFonts w:ascii="Arial" w:hAnsi="Arial" w:cs="Arial"/>
        </w:rPr>
        <w:t xml:space="preserve">Chọn cài đặt nền tảng và chuỗi công cụ:</w:t>
      </w:r>
    </w:p>
    <w:p w14:paraId="3E12E1B5" w14:textId="0C33FBE5" w:rsidR="0093389F" w:rsidRPr="0029259B" w:rsidRDefault="0093389F" w:rsidP="00EB47E4">
      <w:pPr xmlns:w="http://schemas.openxmlformats.org/wordprocessingml/2006/main">
        <w:pStyle w:val="ListParagraph"/>
        <w:numPr>
          <w:ilvl w:val="0"/>
          <w:numId w:val="12"/>
        </w:numPr>
        <w:rPr>
          <w:rFonts w:ascii="Arial" w:hAnsi="Arial" w:cs="Arial"/>
        </w:rPr>
      </w:pPr>
      <w:r xmlns:w="http://schemas.openxmlformats.org/wordprocessingml/2006/main" w:rsidRPr="0029259B">
        <w:rPr>
          <w:rFonts w:ascii="Arial" w:hAnsi="Arial" w:cs="Arial"/>
        </w:rPr>
        <w:t xml:space="preserve">Chọn Tên thiết bị trong cài đặt [Thiết bị] </w:t>
      </w:r>
      <w:r xmlns:w="http://schemas.openxmlformats.org/wordprocessingml/2006/main" w:rsidRPr="0029259B">
        <w:rPr>
          <w:rFonts w:ascii="Arial" w:hAnsi="Arial" w:cs="Arial"/>
          <w:b/>
          <w:bCs/>
        </w:rPr>
        <w:t xml:space="preserve">(1) </w:t>
      </w:r>
      <w:r xmlns:w="http://schemas.openxmlformats.org/wordprocessingml/2006/main" w:rsidRPr="0029259B">
        <w:rPr>
          <w:rFonts w:ascii="Arial" w:hAnsi="Arial" w:cs="Arial"/>
        </w:rPr>
        <w:t xml:space="preserve">( </w:t>
      </w:r>
      <w:r xmlns:w="http://schemas.openxmlformats.org/wordprocessingml/2006/main" w:rsidR="00897EA6" w:rsidRPr="0029259B">
        <w:rPr>
          <w:rFonts w:ascii="Arial" w:hAnsi="Arial" w:cs="Arial"/>
          <w:b/>
          <w:bCs/>
          <w:i/>
          <w:iCs/>
        </w:rPr>
        <w:t xml:space="preserve">Lưu ý: </w:t>
      </w:r>
      <w:r xmlns:w="http://schemas.openxmlformats.org/wordprocessingml/2006/main" w:rsidR="00897EA6" w:rsidRPr="0029259B">
        <w:rPr>
          <w:rFonts w:ascii="Arial" w:hAnsi="Arial" w:cs="Arial"/>
        </w:rPr>
        <w:t xml:space="preserve">Hiện tại, chỉ dòng thiết bị F1KM được hỗ trợ).</w:t>
      </w:r>
    </w:p>
    <w:p w14:paraId="7569A14F" w14:textId="69A58719" w:rsidR="0093389F" w:rsidRPr="0029259B" w:rsidRDefault="0093389F" w:rsidP="00EB47E4">
      <w:pPr xmlns:w="http://schemas.openxmlformats.org/wordprocessingml/2006/main">
        <w:pStyle w:val="ListParagraph"/>
        <w:numPr>
          <w:ilvl w:val="0"/>
          <w:numId w:val="12"/>
        </w:numPr>
        <w:rPr>
          <w:rFonts w:ascii="Arial" w:hAnsi="Arial" w:cs="Arial"/>
        </w:rPr>
      </w:pPr>
      <w:r xmlns:w="http://schemas.openxmlformats.org/wordprocessingml/2006/main" w:rsidRPr="0029259B">
        <w:rPr>
          <w:rFonts w:ascii="Arial" w:hAnsi="Arial" w:cs="Arial"/>
        </w:rPr>
        <w:t xml:space="preserve">Chọn loại Chuỗi công cụ trong cài đặt [Chuỗi công cụ] </w:t>
      </w:r>
      <w:r xmlns:w="http://schemas.openxmlformats.org/wordprocessingml/2006/main" w:rsidRPr="0029259B">
        <w:rPr>
          <w:rFonts w:ascii="Arial" w:hAnsi="Arial" w:cs="Arial"/>
          <w:b/>
          <w:bCs/>
        </w:rPr>
        <w:t xml:space="preserve">(2) </w:t>
      </w:r>
      <w:r xmlns:w="http://schemas.openxmlformats.org/wordprocessingml/2006/main" w:rsidRPr="0029259B">
        <w:rPr>
          <w:rFonts w:ascii="Arial" w:hAnsi="Arial" w:cs="Arial"/>
        </w:rPr>
        <w:t xml:space="preserve">( </w:t>
      </w:r>
      <w:r xmlns:w="http://schemas.openxmlformats.org/wordprocessingml/2006/main" w:rsidR="00897EA6" w:rsidRPr="0029259B">
        <w:rPr>
          <w:rFonts w:ascii="Arial" w:hAnsi="Arial" w:cs="Arial"/>
          <w:b/>
          <w:bCs/>
          <w:i/>
          <w:iCs/>
        </w:rPr>
        <w:t xml:space="preserve">Lưu ý: </w:t>
      </w:r>
      <w:r xmlns:w="http://schemas.openxmlformats.org/wordprocessingml/2006/main" w:rsidRPr="0029259B">
        <w:rPr>
          <w:rFonts w:ascii="Arial" w:hAnsi="Arial" w:cs="Arial"/>
        </w:rPr>
        <w:t xml:space="preserve">Hiện tại, chỉ các chuỗi công cụ của Renesas được hỗ trợ).</w:t>
      </w:r>
    </w:p>
    <w:p w14:paraId="705E5B9E" w14:textId="6DA39F6C" w:rsidR="0093389F" w:rsidRPr="0029259B" w:rsidRDefault="0093389F" w:rsidP="00EB47E4">
      <w:pPr xmlns:w="http://schemas.openxmlformats.org/wordprocessingml/2006/main">
        <w:pStyle w:val="ListParagraph"/>
        <w:numPr>
          <w:ilvl w:val="0"/>
          <w:numId w:val="12"/>
        </w:numPr>
        <w:rPr>
          <w:rFonts w:ascii="Arial" w:hAnsi="Arial" w:cs="Arial"/>
        </w:rPr>
      </w:pPr>
      <w:r xmlns:w="http://schemas.openxmlformats.org/wordprocessingml/2006/main" w:rsidRPr="0029259B">
        <w:rPr>
          <w:rFonts w:ascii="Arial" w:hAnsi="Arial" w:cs="Arial"/>
        </w:rPr>
        <w:t xml:space="preserve">Điền [Tên tệp] và chọn cài đặt [Vị trí] </w:t>
      </w:r>
      <w:r xmlns:w="http://schemas.openxmlformats.org/wordprocessingml/2006/main" w:rsidRPr="0029259B">
        <w:rPr>
          <w:rFonts w:ascii="Arial" w:hAnsi="Arial" w:cs="Arial"/>
          <w:b/>
          <w:bCs/>
        </w:rPr>
        <w:t xml:space="preserve">(3) </w:t>
      </w:r>
      <w:r xmlns:w="http://schemas.openxmlformats.org/wordprocessingml/2006/main" w:rsidRPr="0029259B">
        <w:rPr>
          <w:rFonts w:ascii="Arial" w:hAnsi="Arial" w:cs="Arial"/>
        </w:rPr>
        <w:t xml:space="preserve">( </w:t>
      </w:r>
      <w:r xmlns:w="http://schemas.openxmlformats.org/wordprocessingml/2006/main" w:rsidR="00897EA6" w:rsidRPr="0029259B">
        <w:rPr>
          <w:rFonts w:ascii="Arial" w:hAnsi="Arial" w:cs="Arial"/>
          <w:b/>
          <w:bCs/>
          <w:i/>
          <w:iCs/>
        </w:rPr>
        <w:t xml:space="preserve">Lưu ý: </w:t>
      </w:r>
      <w:r xmlns:w="http://schemas.openxmlformats.org/wordprocessingml/2006/main" w:rsidRPr="0029259B">
        <w:rPr>
          <w:rFonts w:ascii="Arial" w:hAnsi="Arial" w:cs="Arial"/>
        </w:rPr>
        <w:t xml:space="preserve">[Vị trí] phải là đường dẫn đầy đủ của dự án SC được hiển thị trong hộp thông báo).</w:t>
      </w:r>
    </w:p>
    <w:p w14:paraId="20D87FD9" w14:textId="03FD91FE" w:rsidR="0093389F" w:rsidRPr="0029259B" w:rsidRDefault="0093389F" w:rsidP="00EB47E4">
      <w:pPr xmlns:w="http://schemas.openxmlformats.org/wordprocessingml/2006/main">
        <w:pStyle w:val="ListParagraph"/>
        <w:numPr>
          <w:ilvl w:val="0"/>
          <w:numId w:val="12"/>
        </w:numPr>
        <w:rPr>
          <w:rFonts w:ascii="Arial" w:hAnsi="Arial" w:cs="Arial"/>
        </w:rPr>
      </w:pPr>
      <w:r xmlns:w="http://schemas.openxmlformats.org/wordprocessingml/2006/main" w:rsidRPr="0029259B">
        <w:rPr>
          <w:rFonts w:ascii="Arial" w:hAnsi="Arial" w:cs="Arial"/>
        </w:rPr>
        <w:t xml:space="preserve">Nhấp vào nút [Finish] </w:t>
      </w:r>
      <w:r xmlns:w="http://schemas.openxmlformats.org/wordprocessingml/2006/main" w:rsidRPr="0029259B">
        <w:rPr>
          <w:rFonts w:ascii="Arial" w:hAnsi="Arial" w:cs="Arial"/>
          <w:b/>
          <w:bCs/>
        </w:rPr>
        <w:t xml:space="preserve">(4) </w:t>
      </w:r>
      <w:r xmlns:w="http://schemas.openxmlformats.org/wordprocessingml/2006/main" w:rsidR="00C75019" w:rsidRPr="0029259B">
        <w:rPr>
          <w:rFonts w:ascii="Arial" w:hAnsi="Arial" w:cs="Arial"/>
        </w:rPr>
        <w:t xml:space="preserve">.</w:t>
      </w:r>
    </w:p>
    <w:p w14:paraId="206F62C4" w14:textId="7C247375" w:rsidR="00204592" w:rsidRPr="0029259B" w:rsidRDefault="00204592" w:rsidP="00204592">
      <w:pPr>
        <w:rPr>
          <w:rFonts w:ascii="Arial" w:hAnsi="Arial" w:cs="Arial"/>
        </w:rPr>
      </w:pPr>
    </w:p>
    <w:p w14:paraId="1D6E3B07" w14:textId="05781897" w:rsidR="00204592" w:rsidRPr="0029259B" w:rsidRDefault="0035106C" w:rsidP="00204592">
      <w:pPr>
        <w:jc w:val="center"/>
        <w:rPr>
          <w:rFonts w:ascii="Arial" w:hAnsi="Arial" w:cs="Arial"/>
        </w:rPr>
      </w:pPr>
      <w:r w:rsidRPr="0029259B">
        <w:rPr>
          <w:rFonts w:ascii="Arial" w:hAnsi="Arial" w:cs="Arial"/>
          <w:noProof/>
        </w:rPr>
        <w:drawing>
          <wp:inline distT="0" distB="0" distL="0" distR="0" wp14:anchorId="6B5412FF" wp14:editId="0253619C">
            <wp:extent cx="4362450" cy="389224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365238" cy="3894734"/>
                    </a:xfrm>
                    <a:prstGeom prst="rect">
                      <a:avLst/>
                    </a:prstGeom>
                  </pic:spPr>
                </pic:pic>
              </a:graphicData>
            </a:graphic>
          </wp:inline>
        </w:drawing>
      </w:r>
    </w:p>
    <w:p w14:paraId="45A06D8C" w14:textId="00DE5878" w:rsidR="00204592" w:rsidRPr="0029259B" w:rsidRDefault="00204592" w:rsidP="00204592">
      <w:pPr>
        <w:jc w:val="center"/>
        <w:rPr>
          <w:rFonts w:ascii="Arial" w:hAnsi="Arial" w:cs="Arial"/>
        </w:rPr>
      </w:pPr>
    </w:p>
    <w:p w14:paraId="6CF4A545" w14:textId="5171C243" w:rsidR="00204592" w:rsidRPr="0029259B" w:rsidRDefault="00204592" w:rsidP="00204592">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28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454DCD" w:rsidRPr="0029259B">
        <w:rPr>
          <w:rFonts w:ascii="Arial" w:hAnsi="Arial" w:cs="Arial"/>
          <w:b/>
          <w:bCs/>
          <w:color w:val="auto"/>
        </w:rPr>
        <w:t xml:space="preserve">Chọn cài đặt SC</w:t>
      </w:r>
    </w:p>
    <w:p w14:paraId="3C1AF676" w14:textId="77777777" w:rsidR="00204592" w:rsidRPr="0029259B" w:rsidRDefault="00204592" w:rsidP="00204592">
      <w:pPr>
        <w:rPr>
          <w:rFonts w:ascii="Arial" w:hAnsi="Arial" w:cs="Arial"/>
        </w:rPr>
      </w:pPr>
    </w:p>
    <w:p w14:paraId="1190C280" w14:textId="32ADA48E" w:rsidR="00642035" w:rsidRPr="00D54269" w:rsidRDefault="00240AC6" w:rsidP="00EB47E4">
      <w:pPr xmlns:w="http://schemas.openxmlformats.org/wordprocessingml/2006/main">
        <w:pStyle w:val="ListParagraph"/>
        <w:numPr>
          <w:ilvl w:val="0"/>
          <w:numId w:val="11"/>
        </w:numPr>
        <w:rPr>
          <w:rFonts w:ascii="Arial" w:hAnsi="Arial" w:cs="Arial"/>
          <w:highlight w:val="yellow"/>
        </w:rPr>
      </w:pPr>
      <w:r xmlns:w="http://schemas.openxmlformats.org/wordprocessingml/2006/main" w:rsidRPr="0029259B">
        <w:rPr>
          <w:rFonts w:ascii="Arial" w:hAnsi="Arial" w:cs="Arial"/>
          <w:b/>
          <w:bCs/>
        </w:rPr>
        <w:t xml:space="preserve">Bước 3: </w:t>
      </w:r>
      <w:r xmlns:w="http://schemas.openxmlformats.org/wordprocessingml/2006/main" w:rsidRPr="0029259B">
        <w:rPr>
          <w:rFonts w:ascii="Arial" w:hAnsi="Arial" w:cs="Arial"/>
        </w:rPr>
        <w:t xml:space="preserve">Nhập tệp XML có sẵn vào SC. </w:t>
      </w:r>
      <w:r xmlns:w="http://schemas.openxmlformats.org/wordprocessingml/2006/main" w:rsidR="00B258B8" w:rsidRPr="00D54269">
        <w:rPr>
          <w:rFonts w:ascii="Arial" w:hAnsi="Arial" w:cs="Arial"/>
          <w:highlight w:val="yellow"/>
        </w:rPr>
        <w:t xml:space="preserve">(Bỏ qua bước này nếu kiểu máy chỉ chứa CAN)</w:t>
      </w:r>
      <w:bookmarkStart xmlns:w="http://schemas.openxmlformats.org/wordprocessingml/2006/main" w:id="783" w:name="V10000_REL_Comment_001"/>
      <w:bookmarkEnd xmlns:w="http://schemas.openxmlformats.org/wordprocessingml/2006/main" w:id="783"/>
    </w:p>
    <w:p w14:paraId="368E3E17" w14:textId="60C2992E" w:rsidR="0086452F" w:rsidRPr="0029259B" w:rsidRDefault="000F68F9" w:rsidP="00EB47E4">
      <w:pPr xmlns:w="http://schemas.openxmlformats.org/wordprocessingml/2006/main">
        <w:pStyle w:val="ListParagraph"/>
        <w:numPr>
          <w:ilvl w:val="0"/>
          <w:numId w:val="14"/>
        </w:numPr>
        <w:rPr>
          <w:rFonts w:ascii="Arial" w:hAnsi="Arial" w:cs="Arial"/>
        </w:rPr>
      </w:pPr>
      <w:r xmlns:w="http://schemas.openxmlformats.org/wordprocessingml/2006/main" w:rsidRPr="0029259B">
        <w:rPr>
          <w:rFonts w:ascii="Arial" w:hAnsi="Arial" w:cs="Arial"/>
        </w:rPr>
        <w:t xml:space="preserve">File XML </w:t>
      </w:r>
      <w:bookmarkStart xmlns:w="http://schemas.openxmlformats.org/wordprocessingml/2006/main" w:id="784" w:name="_Hlk96362524"/>
      <w:r xmlns:w="http://schemas.openxmlformats.org/wordprocessingml/2006/main" w:rsidRPr="0029259B">
        <w:rPr>
          <w:rFonts w:ascii="Arial" w:hAnsi="Arial" w:cs="Arial"/>
        </w:rPr>
        <w:t xml:space="preserve">của từng tên thiết bị được cung cấp nhằm hỗ trợ người dùng nhập linh kiện dễ dàng hơn. Tệp XML này (với tên “newxml.xml”) sẽ được </w:t>
      </w:r>
      <w:bookmarkStart xmlns:w="http://schemas.openxmlformats.org/wordprocessingml/2006/main" w:id="785" w:name="_Hlk96441829"/>
      <w:bookmarkEnd xmlns:w="http://schemas.openxmlformats.org/wordprocessingml/2006/main" w:id="784"/>
      <w:r xmlns:w="http://schemas.openxmlformats.org/wordprocessingml/2006/main" w:rsidR="001E452E" w:rsidRPr="0029259B">
        <w:rPr>
          <w:rFonts w:ascii="Arial" w:hAnsi="Arial" w:cs="Arial"/>
        </w:rPr>
        <w:t xml:space="preserve">tạo trong thư mục làm việc </w:t>
      </w:r>
      <w:bookmarkEnd xmlns:w="http://schemas.openxmlformats.org/wordprocessingml/2006/main" w:id="785"/>
      <w:r xmlns:w="http://schemas.openxmlformats.org/wordprocessingml/2006/main" w:rsidR="001E452E" w:rsidRPr="0029259B">
        <w:rPr>
          <w:rFonts w:ascii="Arial" w:hAnsi="Arial" w:cs="Arial"/>
        </w:rPr>
        <w:t xml:space="preserve">.</w:t>
      </w:r>
    </w:p>
    <w:p w14:paraId="61C5A617" w14:textId="7DB36B64" w:rsidR="00240AC6" w:rsidRPr="0029259B" w:rsidRDefault="00642035" w:rsidP="00EB47E4">
      <w:pPr xmlns:w="http://schemas.openxmlformats.org/wordprocessingml/2006/main">
        <w:pStyle w:val="ListParagraph"/>
        <w:numPr>
          <w:ilvl w:val="0"/>
          <w:numId w:val="14"/>
        </w:numPr>
        <w:rPr>
          <w:rFonts w:ascii="Arial" w:hAnsi="Arial" w:cs="Arial"/>
        </w:rPr>
      </w:pPr>
      <w:r xmlns:w="http://schemas.openxmlformats.org/wordprocessingml/2006/main" w:rsidRPr="0029259B">
        <w:rPr>
          <w:rFonts w:ascii="Arial" w:hAnsi="Arial" w:cs="Arial"/>
        </w:rPr>
        <w:t xml:space="preserve">Để nhập tệp XML có sẵn: Chọn [Thành phần] </w:t>
      </w:r>
      <w:r xmlns:w="http://schemas.openxmlformats.org/wordprocessingml/2006/main" w:rsidR="0086452F" w:rsidRPr="0029259B">
        <w:rPr>
          <w:rFonts w:ascii="Arial" w:hAnsi="Arial" w:cs="Arial"/>
          <w:b/>
          <w:bCs/>
        </w:rPr>
        <w:t xml:space="preserve">(1) </w:t>
      </w:r>
      <w:r xmlns:w="http://schemas.openxmlformats.org/wordprocessingml/2006/main" w:rsidR="0086452F" w:rsidRPr="0029259B">
        <w:rPr>
          <w:rFonts w:ascii="Arial" w:hAnsi="Arial" w:cs="Arial"/>
        </w:rPr>
        <w:t xml:space="preserve">, chọn cài đặt [Nhập cấu hình] </w:t>
      </w:r>
      <w:r xmlns:w="http://schemas.openxmlformats.org/wordprocessingml/2006/main" w:rsidR="00240AC6" w:rsidRPr="0029259B">
        <w:rPr>
          <w:rFonts w:ascii="Arial" w:hAnsi="Arial" w:cs="Arial"/>
          <w:b/>
          <w:bCs/>
        </w:rPr>
        <w:t xml:space="preserve">(2) </w:t>
      </w:r>
      <w:r xmlns:w="http://schemas.openxmlformats.org/wordprocessingml/2006/main" w:rsidR="00240AC6" w:rsidRPr="0029259B">
        <w:rPr>
          <w:rFonts w:ascii="Arial" w:hAnsi="Arial" w:cs="Arial"/>
        </w:rPr>
        <w:t xml:space="preserve">.</w:t>
      </w:r>
    </w:p>
    <w:p w14:paraId="1727CE28" w14:textId="77777777" w:rsidR="00A35676" w:rsidRPr="0029259B" w:rsidRDefault="00A35676" w:rsidP="00204592">
      <w:pPr>
        <w:rPr>
          <w:rFonts w:ascii="Arial" w:hAnsi="Arial" w:cs="Arial"/>
        </w:rPr>
      </w:pPr>
    </w:p>
    <w:p w14:paraId="7E4D3ECB" w14:textId="2E8A1E69" w:rsidR="005D0AF3" w:rsidRPr="0029259B" w:rsidRDefault="005D0AF3" w:rsidP="00204592">
      <w:pPr>
        <w:jc w:val="center"/>
        <w:rPr>
          <w:rFonts w:ascii="Arial" w:hAnsi="Arial" w:cs="Arial"/>
        </w:rPr>
      </w:pPr>
      <w:r w:rsidRPr="0029259B">
        <w:rPr>
          <w:rFonts w:ascii="Arial" w:hAnsi="Arial" w:cs="Arial"/>
          <w:noProof/>
        </w:rPr>
        <w:lastRenderedPageBreak/>
        <w:drawing>
          <wp:inline distT="0" distB="0" distL="0" distR="0" wp14:anchorId="03BD65E2" wp14:editId="06EBC8A1">
            <wp:extent cx="6176514" cy="3332459"/>
            <wp:effectExtent l="0" t="0" r="0" b="190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3632" cy="3341695"/>
                    </a:xfrm>
                    <a:prstGeom prst="rect">
                      <a:avLst/>
                    </a:prstGeom>
                  </pic:spPr>
                </pic:pic>
              </a:graphicData>
            </a:graphic>
          </wp:inline>
        </w:drawing>
      </w:r>
    </w:p>
    <w:p w14:paraId="3E4E7634" w14:textId="6313764A" w:rsidR="00204592" w:rsidRPr="0029259B" w:rsidRDefault="00204592" w:rsidP="00204592">
      <w:pPr>
        <w:jc w:val="center"/>
        <w:rPr>
          <w:rFonts w:ascii="Arial" w:hAnsi="Arial" w:cs="Arial"/>
        </w:rPr>
      </w:pPr>
    </w:p>
    <w:p w14:paraId="7CADD8C2" w14:textId="14A68D4E" w:rsidR="005D0AF3" w:rsidRPr="0029259B" w:rsidRDefault="005D0AF3" w:rsidP="005D0AF3">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29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454DCD" w:rsidRPr="0029259B">
        <w:rPr>
          <w:rFonts w:ascii="Arial" w:hAnsi="Arial" w:cs="Arial"/>
          <w:b/>
          <w:bCs/>
          <w:color w:val="auto"/>
        </w:rPr>
        <w:t xml:space="preserve">Nhập cấu hình</w:t>
      </w:r>
    </w:p>
    <w:p w14:paraId="60D666A8" w14:textId="77777777" w:rsidR="005D0AF3" w:rsidRPr="0029259B" w:rsidRDefault="005D0AF3" w:rsidP="005D0AF3">
      <w:pPr>
        <w:rPr>
          <w:rFonts w:ascii="Arial" w:hAnsi="Arial" w:cs="Arial"/>
        </w:rPr>
      </w:pPr>
    </w:p>
    <w:p w14:paraId="2AD600F3" w14:textId="611D3898" w:rsidR="00124044" w:rsidRPr="0029259B" w:rsidRDefault="00124044"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rPr>
        <w:t xml:space="preserve">Chọn [Nhập tệp] </w:t>
      </w:r>
      <w:r xmlns:w="http://schemas.openxmlformats.org/wordprocessingml/2006/main" w:rsidRPr="0029259B">
        <w:rPr>
          <w:rFonts w:ascii="Arial" w:hAnsi="Arial" w:cs="Arial"/>
          <w:b/>
          <w:bCs/>
        </w:rPr>
        <w:t xml:space="preserve">(1) </w:t>
      </w:r>
      <w:r xmlns:w="http://schemas.openxmlformats.org/wordprocessingml/2006/main" w:rsidR="0048470A" w:rsidRPr="0029259B">
        <w:rPr>
          <w:rFonts w:ascii="Arial" w:hAnsi="Arial" w:cs="Arial"/>
        </w:rPr>
        <w:t xml:space="preserve">và chọn tệp XML có sẵn (newxml.xml).</w:t>
      </w:r>
    </w:p>
    <w:p w14:paraId="6EEF46D0" w14:textId="0B4120CA" w:rsidR="00124044" w:rsidRPr="0029259B" w:rsidRDefault="00124044"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rPr>
        <w:t xml:space="preserve">Nhấn nút [Select All] </w:t>
      </w:r>
      <w:r xmlns:w="http://schemas.openxmlformats.org/wordprocessingml/2006/main" w:rsidRPr="0029259B">
        <w:rPr>
          <w:rFonts w:ascii="Arial" w:hAnsi="Arial" w:cs="Arial"/>
          <w:b/>
          <w:bCs/>
        </w:rPr>
        <w:t xml:space="preserve">(2) </w:t>
      </w:r>
      <w:r xmlns:w="http://schemas.openxmlformats.org/wordprocessingml/2006/main" w:rsidR="00425291" w:rsidRPr="0029259B">
        <w:rPr>
          <w:rFonts w:ascii="Arial" w:hAnsi="Arial" w:cs="Arial"/>
        </w:rPr>
        <w:t xml:space="preserve">nếu cần cấu hình tất cả ( </w:t>
      </w:r>
      <w:r xmlns:w="http://schemas.openxmlformats.org/wordprocessingml/2006/main" w:rsidR="00425291" w:rsidRPr="0029259B">
        <w:rPr>
          <w:rFonts w:ascii="Arial" w:hAnsi="Arial" w:cs="Arial"/>
          <w:b/>
          <w:bCs/>
          <w:i/>
          <w:iCs/>
        </w:rPr>
        <w:t xml:space="preserve">Lưu ý: </w:t>
      </w:r>
      <w:r xmlns:w="http://schemas.openxmlformats.org/wordprocessingml/2006/main" w:rsidR="00425291" w:rsidRPr="0029259B">
        <w:rPr>
          <w:rFonts w:ascii="Arial" w:hAnsi="Arial" w:cs="Arial"/>
        </w:rPr>
        <w:t xml:space="preserve">Chỉ chọn cấu hình cần thiết).</w:t>
      </w:r>
    </w:p>
    <w:p w14:paraId="6CC54495" w14:textId="7DA442F2" w:rsidR="00124044" w:rsidRPr="0029259B" w:rsidRDefault="00124044"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rPr>
        <w:t xml:space="preserve">Nhấp vào nút [Tiếp theo&gt;] </w:t>
      </w:r>
      <w:r xmlns:w="http://schemas.openxmlformats.org/wordprocessingml/2006/main" w:rsidRPr="0029259B">
        <w:rPr>
          <w:rFonts w:ascii="Arial" w:hAnsi="Arial" w:cs="Arial"/>
          <w:b/>
          <w:bCs/>
        </w:rPr>
        <w:t xml:space="preserve">(3) </w:t>
      </w:r>
      <w:r xmlns:w="http://schemas.openxmlformats.org/wordprocessingml/2006/main" w:rsidR="00C75019" w:rsidRPr="0029259B">
        <w:rPr>
          <w:rFonts w:ascii="Arial" w:hAnsi="Arial" w:cs="Arial"/>
        </w:rPr>
        <w:t xml:space="preserve">.</w:t>
      </w:r>
    </w:p>
    <w:p w14:paraId="21A93055" w14:textId="7D7D4010" w:rsidR="00C75019" w:rsidRPr="0029259B" w:rsidRDefault="00C75019" w:rsidP="00C75019">
      <w:pPr>
        <w:rPr>
          <w:rFonts w:ascii="Arial" w:hAnsi="Arial" w:cs="Arial"/>
        </w:rPr>
      </w:pPr>
    </w:p>
    <w:p w14:paraId="490FACE9" w14:textId="0259738A" w:rsidR="00C75019" w:rsidRPr="0029259B" w:rsidRDefault="00773AD6" w:rsidP="00C75019">
      <w:pPr>
        <w:jc w:val="center"/>
        <w:rPr>
          <w:rFonts w:ascii="Arial" w:hAnsi="Arial" w:cs="Arial"/>
        </w:rPr>
      </w:pPr>
      <w:r w:rsidRPr="0029259B">
        <w:rPr>
          <w:rFonts w:ascii="Arial" w:hAnsi="Arial" w:cs="Arial"/>
          <w:noProof/>
        </w:rPr>
        <w:drawing>
          <wp:inline distT="0" distB="0" distL="0" distR="0" wp14:anchorId="3CB22743" wp14:editId="28A38564">
            <wp:extent cx="3535520" cy="305752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44084" cy="3064931"/>
                    </a:xfrm>
                    <a:prstGeom prst="rect">
                      <a:avLst/>
                    </a:prstGeom>
                  </pic:spPr>
                </pic:pic>
              </a:graphicData>
            </a:graphic>
          </wp:inline>
        </w:drawing>
      </w:r>
    </w:p>
    <w:p w14:paraId="35151D93" w14:textId="7EC565A1" w:rsidR="00C75019" w:rsidRPr="0029259B" w:rsidRDefault="00C75019" w:rsidP="00C75019">
      <w:pPr>
        <w:jc w:val="center"/>
        <w:rPr>
          <w:rFonts w:ascii="Arial" w:hAnsi="Arial" w:cs="Arial"/>
        </w:rPr>
      </w:pPr>
    </w:p>
    <w:p w14:paraId="75D8BF41" w14:textId="142624D4" w:rsidR="00C75019" w:rsidRPr="0029259B" w:rsidRDefault="00C75019" w:rsidP="00C75019">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30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CD02A5" w:rsidRPr="0029259B">
        <w:rPr>
          <w:rFonts w:ascii="Arial" w:hAnsi="Arial" w:cs="Arial"/>
          <w:b/>
          <w:bCs/>
          <w:color w:val="auto"/>
        </w:rPr>
        <w:t xml:space="preserve">Nhập tệp XML có sẵn</w:t>
      </w:r>
    </w:p>
    <w:p w14:paraId="56B83424" w14:textId="77777777" w:rsidR="00C75019" w:rsidRPr="0029259B" w:rsidRDefault="00C75019" w:rsidP="00C75019">
      <w:pPr>
        <w:rPr>
          <w:rFonts w:ascii="Arial" w:hAnsi="Arial" w:cs="Arial"/>
        </w:rPr>
      </w:pPr>
    </w:p>
    <w:p w14:paraId="42A8D8D6" w14:textId="1E7C8688" w:rsidR="00124044" w:rsidRPr="0029259B" w:rsidRDefault="00C75019"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rPr>
        <w:t xml:space="preserve">Cấu hình của tất cả các thiết bị ngoại vi đã được chuẩn bị. Nhấp vào nút [Finish] để </w:t>
      </w:r>
      <w:bookmarkStart xmlns:w="http://schemas.openxmlformats.org/wordprocessingml/2006/main" w:id="786" w:name="_Hlk93993126"/>
      <w:r xmlns:w="http://schemas.openxmlformats.org/wordprocessingml/2006/main" w:rsidRPr="0029259B">
        <w:rPr>
          <w:rFonts w:ascii="Arial" w:hAnsi="Arial" w:cs="Arial"/>
        </w:rPr>
        <w:t xml:space="preserve">hoàn tất quá trình nhập cấu hình </w:t>
      </w:r>
      <w:bookmarkEnd xmlns:w="http://schemas.openxmlformats.org/wordprocessingml/2006/main" w:id="786"/>
      <w:r xmlns:w="http://schemas.openxmlformats.org/wordprocessingml/2006/main" w:rsidRPr="0029259B">
        <w:rPr>
          <w:rFonts w:ascii="Arial" w:hAnsi="Arial" w:cs="Arial"/>
        </w:rPr>
        <w:t xml:space="preserve">.</w:t>
      </w:r>
    </w:p>
    <w:p w14:paraId="596737E8" w14:textId="77777777" w:rsidR="001F1A04" w:rsidRPr="0029259B" w:rsidRDefault="001F1A04" w:rsidP="00C75019">
      <w:pPr>
        <w:rPr>
          <w:rFonts w:ascii="Arial" w:hAnsi="Arial" w:cs="Arial"/>
        </w:rPr>
      </w:pPr>
    </w:p>
    <w:p w14:paraId="0FF6B443" w14:textId="74A7995B" w:rsidR="00C75019" w:rsidRPr="0029259B" w:rsidRDefault="00773AD6" w:rsidP="00C75019">
      <w:pPr>
        <w:jc w:val="center"/>
        <w:rPr>
          <w:rFonts w:ascii="Arial" w:hAnsi="Arial" w:cs="Arial"/>
        </w:rPr>
      </w:pPr>
      <w:r w:rsidRPr="0029259B">
        <w:rPr>
          <w:rFonts w:ascii="Arial" w:hAnsi="Arial" w:cs="Arial"/>
          <w:noProof/>
        </w:rPr>
        <w:lastRenderedPageBreak/>
        <w:drawing>
          <wp:inline distT="0" distB="0" distL="0" distR="0" wp14:anchorId="5CB332F1" wp14:editId="5317ABD2">
            <wp:extent cx="6858000" cy="2145030"/>
            <wp:effectExtent l="0" t="0" r="0" b="7620"/>
            <wp:docPr id="58" name="Picture 5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low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2145030"/>
                    </a:xfrm>
                    <a:prstGeom prst="rect">
                      <a:avLst/>
                    </a:prstGeom>
                  </pic:spPr>
                </pic:pic>
              </a:graphicData>
            </a:graphic>
          </wp:inline>
        </w:drawing>
      </w:r>
    </w:p>
    <w:p w14:paraId="677CB73E" w14:textId="2BB747A8" w:rsidR="00C75019" w:rsidRPr="0029259B" w:rsidRDefault="00C75019" w:rsidP="00C75019">
      <w:pPr>
        <w:jc w:val="center"/>
        <w:rPr>
          <w:rFonts w:ascii="Arial" w:hAnsi="Arial" w:cs="Arial"/>
        </w:rPr>
      </w:pPr>
    </w:p>
    <w:p w14:paraId="3144B6F9" w14:textId="094E2044" w:rsidR="002B04A4" w:rsidRPr="0029259B" w:rsidRDefault="002B04A4" w:rsidP="002B04A4">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31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CD02A5" w:rsidRPr="0029259B">
        <w:rPr>
          <w:rFonts w:ascii="Arial" w:hAnsi="Arial" w:cs="Arial"/>
          <w:b/>
          <w:bCs/>
          <w:color w:val="auto"/>
        </w:rPr>
        <w:t xml:space="preserve">Hoàn thành nhập cấu hình</w:t>
      </w:r>
    </w:p>
    <w:p w14:paraId="120BC8F4" w14:textId="1CB0C1BC" w:rsidR="00124044" w:rsidRPr="0029259B" w:rsidRDefault="00124044" w:rsidP="009D3752">
      <w:pPr>
        <w:rPr>
          <w:rFonts w:ascii="Arial" w:hAnsi="Arial" w:cs="Arial"/>
        </w:rPr>
      </w:pPr>
    </w:p>
    <w:p w14:paraId="0E62099B" w14:textId="0AC3D55C" w:rsidR="009D3752" w:rsidRPr="0029259B" w:rsidRDefault="009D3752" w:rsidP="00EA5DE7">
      <w:pPr xmlns:w="http://schemas.openxmlformats.org/wordprocessingml/2006/main">
        <w:ind w:left="2880" w:hanging="1440"/>
        <w:rPr>
          <w:rFonts w:ascii="Arial" w:hAnsi="Arial" w:cs="Arial"/>
        </w:rPr>
      </w:pPr>
      <w:r xmlns:w="http://schemas.openxmlformats.org/wordprocessingml/2006/main" w:rsidRPr="0029259B">
        <w:rPr>
          <w:rFonts w:ascii="Arial" w:hAnsi="Arial" w:cs="Arial"/>
        </w:rPr>
        <w:t xml:space="preserve">Ghi chú </w:t>
      </w:r>
      <w:r xmlns:w="http://schemas.openxmlformats.org/wordprocessingml/2006/main" w:rsidRPr="0029259B">
        <w:rPr>
          <w:rFonts w:ascii="Arial" w:hAnsi="Arial" w:cs="Arial"/>
        </w:rPr>
        <w:tab xmlns:w="http://schemas.openxmlformats.org/wordprocessingml/2006/main"/>
      </w:r>
      <w:r xmlns:w="http://schemas.openxmlformats.org/wordprocessingml/2006/main" w:rsidR="00063BDF" w:rsidRPr="0029259B">
        <w:rPr>
          <w:rFonts w:ascii="Arial" w:hAnsi="Arial" w:cs="Arial"/>
        </w:rPr>
        <w:t xml:space="preserve">1. ET-VPF cũng hỗ trợ tự động thực hiện các chức năng cấu hình thiết bị ngoại vi. Để làm điều này, tên chức năng cấu hình phải là một định dạng xác định. Do đó, khi tạo mã nguồn của thiết bị ngoại vi bằng SC, tên cấu hình phải là tên mặc định.</w:t>
      </w:r>
    </w:p>
    <w:p w14:paraId="0A3DD859" w14:textId="3975776A" w:rsidR="00E72D3F" w:rsidRDefault="00063BDF" w:rsidP="00E72D3F">
      <w:pPr xmlns:w="http://schemas.openxmlformats.org/wordprocessingml/2006/main">
        <w:ind w:left="2880" w:hanging="1440"/>
        <w:rPr>
          <w:rFonts w:ascii="Arial" w:hAnsi="Arial" w:cs="Arial"/>
        </w:rPr>
      </w:pPr>
      <w:commentRangeStart xmlns:w="http://schemas.openxmlformats.org/wordprocessingml/2006/main" w:id="787"/>
      <w:r xmlns:w="http://schemas.openxmlformats.org/wordprocessingml/2006/main" w:rsidRPr="0029259B">
        <w:rPr>
          <w:rFonts w:ascii="Arial" w:hAnsi="Arial" w:cs="Arial"/>
        </w:rPr>
        <w:tab xmlns:w="http://schemas.openxmlformats.org/wordprocessingml/2006/main"/>
      </w:r>
      <w:r xmlns:w="http://schemas.openxmlformats.org/wordprocessingml/2006/main" w:rsidRPr="0029259B">
        <w:rPr>
          <w:rFonts w:ascii="Arial" w:hAnsi="Arial" w:cs="Arial"/>
          <w:highlight w:val="yellow"/>
        </w:rPr>
        <w:t xml:space="preserve">2. Đối với mỗi thiết bị RLIN3n, nó chỉ có một chức năng cấu hình, tương ứng với tài nguyên UART (ví dụ: RLIN30 tương ứng với tài nguyên “UART0”). Nếu chúng ta sử dụng hai thiết bị RLIN3n với cùng một tài nguyên UART, lỗi sẽ xảy ra.</w:t>
      </w:r>
      <w:commentRangeEnd xmlns:w="http://schemas.openxmlformats.org/wordprocessingml/2006/main" w:id="787"/>
      <w:r xmlns:w="http://schemas.openxmlformats.org/wordprocessingml/2006/main" w:rsidR="0092511D" w:rsidRPr="0029259B">
        <w:rPr>
          <w:rStyle w:val="CommentReference"/>
          <w:rFonts w:ascii="Arial" w:hAnsi="Arial" w:cs="Arial"/>
        </w:rPr>
        <w:commentReference xmlns:w="http://schemas.openxmlformats.org/wordprocessingml/2006/main" w:id="787"/>
      </w:r>
      <w:bookmarkStart xmlns:w="http://schemas.openxmlformats.org/wordprocessingml/2006/main" w:id="788" w:name="V10000_Req_01_006"/>
      <w:bookmarkEnd xmlns:w="http://schemas.openxmlformats.org/wordprocessingml/2006/main" w:id="788"/>
    </w:p>
    <w:p w14:paraId="6A72E476" w14:textId="369CC1D6" w:rsidR="001C0A42" w:rsidRPr="0029259B" w:rsidRDefault="001C0A42" w:rsidP="00E72D3F">
      <w:pPr xmlns:w="http://schemas.openxmlformats.org/wordprocessingml/2006/main">
        <w:ind w:left="2880" w:hanging="1440"/>
        <w:rPr>
          <w:rFonts w:ascii="Arial" w:hAnsi="Arial" w:cs="Arial"/>
        </w:rPr>
      </w:pPr>
      <w:r xmlns:w="http://schemas.openxmlformats.org/wordprocessingml/2006/main">
        <w:rPr>
          <w:rFonts w:ascii="Arial" w:hAnsi="Arial" w:cs="Arial"/>
        </w:rPr>
        <w:tab xmlns:w="http://schemas.openxmlformats.org/wordprocessingml/2006/main"/>
      </w:r>
      <w:r xmlns:w="http://schemas.openxmlformats.org/wordprocessingml/2006/main">
        <w:rPr>
          <w:rFonts w:ascii="Arial" w:hAnsi="Arial" w:cs="Arial"/>
        </w:rPr>
        <w:t xml:space="preserve">3. </w:t>
      </w:r>
      <w:bookmarkStart xmlns:w="http://schemas.openxmlformats.org/wordprocessingml/2006/main" w:id="789" w:name="_Hlk114214435"/>
      <w:r xmlns:w="http://schemas.openxmlformats.org/wordprocessingml/2006/main">
        <w:rPr>
          <w:rFonts w:ascii="Arial" w:hAnsi="Arial" w:cs="Arial"/>
        </w:rPr>
        <w:t xml:space="preserve">Đối với TAUD, người dùng phải chọn kênh nguồn đồng hồ và kênh phụ trong SC GUI.</w:t>
      </w:r>
      <w:bookmarkEnd xmlns:w="http://schemas.openxmlformats.org/wordprocessingml/2006/main" w:id="789"/>
    </w:p>
    <w:p w14:paraId="4404FCC6" w14:textId="77777777" w:rsidR="009D3752" w:rsidRPr="0029259B" w:rsidRDefault="009D3752" w:rsidP="00E72D3F">
      <w:pPr>
        <w:jc w:val="left"/>
        <w:rPr>
          <w:rFonts w:ascii="Arial" w:hAnsi="Arial" w:cs="Arial"/>
        </w:rPr>
      </w:pPr>
    </w:p>
    <w:p w14:paraId="333A1B15" w14:textId="59FDD3FD" w:rsidR="005D0AF3" w:rsidRPr="0045063D" w:rsidRDefault="005D0AF3" w:rsidP="0045063D">
      <w:pPr xmlns:w="http://schemas.openxmlformats.org/wordprocessingml/2006/main">
        <w:pStyle w:val="ListParagraph"/>
        <w:numPr>
          <w:ilvl w:val="0"/>
          <w:numId w:val="11"/>
        </w:numPr>
        <w:rPr>
          <w:rFonts w:ascii="Arial" w:hAnsi="Arial" w:cs="Arial"/>
        </w:rPr>
      </w:pPr>
      <w:r xmlns:w="http://schemas.openxmlformats.org/wordprocessingml/2006/main" w:rsidRPr="0029259B">
        <w:rPr>
          <w:rFonts w:ascii="Arial" w:hAnsi="Arial" w:cs="Arial"/>
          <w:b/>
          <w:bCs/>
        </w:rPr>
        <w:t xml:space="preserve">Bước 4: </w:t>
      </w:r>
      <w:r xmlns:w="http://schemas.openxmlformats.org/wordprocessingml/2006/main" w:rsidRPr="0029259B">
        <w:rPr>
          <w:rFonts w:ascii="Arial" w:hAnsi="Arial" w:cs="Arial"/>
        </w:rPr>
        <w:t xml:space="preserve">Thay đổi cài đặt chi tiết </w:t>
      </w:r>
      <w:r xmlns:w="http://schemas.openxmlformats.org/wordprocessingml/2006/main" w:rsidR="0045063D" w:rsidRPr="00D54269">
        <w:rPr>
          <w:rFonts w:ascii="Arial" w:hAnsi="Arial" w:cs="Arial"/>
          <w:highlight w:val="yellow"/>
        </w:rPr>
        <w:t xml:space="preserve">(bỏ qua hành động này nếu kiểu máy chỉ chứa CAN </w:t>
      </w:r>
      <w:bookmarkStart xmlns:w="http://schemas.openxmlformats.org/wordprocessingml/2006/main" w:id="790" w:name="V10000_REL_Comment_002"/>
      <w:bookmarkEnd xmlns:w="http://schemas.openxmlformats.org/wordprocessingml/2006/main" w:id="790"/>
      <w:r xmlns:w="http://schemas.openxmlformats.org/wordprocessingml/2006/main" w:rsidR="0045063D">
        <w:rPr>
          <w:rFonts w:ascii="Arial" w:hAnsi="Arial" w:cs="Arial"/>
        </w:rPr>
        <w:t xml:space="preserve">) và tạo mã nguồn cho thiết bị ngoại vi.</w:t>
      </w:r>
    </w:p>
    <w:p w14:paraId="2C829CA2" w14:textId="5EB38F3F" w:rsidR="0024779D" w:rsidRDefault="0024779D" w:rsidP="0024779D">
      <w:pPr>
        <w:rPr>
          <w:rFonts w:ascii="Arial" w:hAnsi="Arial" w:cs="Arial"/>
        </w:rPr>
      </w:pPr>
      <w:r w:rsidRPr="0024779D">
        <w:rPr>
          <w:rFonts w:ascii="Arial" w:hAnsi="Arial" w:cs="Arial"/>
          <w:noProof/>
        </w:rPr>
        <w:drawing>
          <wp:anchor distT="0" distB="0" distL="114300" distR="114300" simplePos="0" relativeHeight="251679744" behindDoc="0" locked="0" layoutInCell="1" allowOverlap="1" wp14:anchorId="7F29183E" wp14:editId="5EE58B48">
            <wp:simplePos x="0" y="0"/>
            <wp:positionH relativeFrom="column">
              <wp:posOffset>944235</wp:posOffset>
            </wp:positionH>
            <wp:positionV relativeFrom="paragraph">
              <wp:posOffset>127635</wp:posOffset>
            </wp:positionV>
            <wp:extent cx="5601570" cy="3011881"/>
            <wp:effectExtent l="0" t="0" r="0" b="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601570" cy="3011881"/>
                    </a:xfrm>
                    <a:prstGeom prst="rect">
                      <a:avLst/>
                    </a:prstGeom>
                  </pic:spPr>
                </pic:pic>
              </a:graphicData>
            </a:graphic>
          </wp:anchor>
        </w:drawing>
      </w:r>
    </w:p>
    <w:p w14:paraId="6079FA31" w14:textId="76F98D6D" w:rsidR="0024779D" w:rsidRPr="0024779D" w:rsidRDefault="0024779D" w:rsidP="0024779D">
      <w:pPr>
        <w:rPr>
          <w:rFonts w:ascii="Arial" w:hAnsi="Arial" w:cs="Arial"/>
        </w:rPr>
      </w:pPr>
    </w:p>
    <w:p w14:paraId="2AB48A22" w14:textId="3AAF4004" w:rsidR="002B04A4" w:rsidRDefault="002B04A4" w:rsidP="002B04A4">
      <w:pPr>
        <w:rPr>
          <w:rFonts w:ascii="Arial" w:hAnsi="Arial" w:cs="Arial"/>
        </w:rPr>
      </w:pPr>
    </w:p>
    <w:p w14:paraId="7037A5CD" w14:textId="21E0AD33" w:rsidR="00BD6744" w:rsidRPr="00BD6744" w:rsidRDefault="00BD6744" w:rsidP="00BD6744">
      <w:pPr>
        <w:rPr>
          <w:rFonts w:ascii="Arial" w:hAnsi="Arial" w:cs="Arial"/>
        </w:rPr>
      </w:pPr>
    </w:p>
    <w:p w14:paraId="43613D97" w14:textId="0484AF50" w:rsidR="00BD6744" w:rsidRPr="00BD6744" w:rsidRDefault="00BD6744" w:rsidP="00BD6744">
      <w:pPr>
        <w:rPr>
          <w:rFonts w:ascii="Arial" w:hAnsi="Arial" w:cs="Arial"/>
        </w:rPr>
      </w:pPr>
    </w:p>
    <w:p w14:paraId="7146414A" w14:textId="2F439AB0" w:rsidR="00BD6744" w:rsidRPr="00BD6744" w:rsidRDefault="00BD6744" w:rsidP="00BD6744">
      <w:pPr>
        <w:rPr>
          <w:rFonts w:ascii="Arial" w:hAnsi="Arial" w:cs="Arial"/>
        </w:rPr>
      </w:pPr>
    </w:p>
    <w:p w14:paraId="4F920D81" w14:textId="311CF737" w:rsidR="00BD6744" w:rsidRPr="00BD6744" w:rsidRDefault="00BD6744" w:rsidP="00BD6744">
      <w:pPr>
        <w:rPr>
          <w:rFonts w:ascii="Arial" w:hAnsi="Arial" w:cs="Arial"/>
        </w:rPr>
      </w:pPr>
    </w:p>
    <w:p w14:paraId="3F44BB4B" w14:textId="4AD1FC92" w:rsidR="00BD6744" w:rsidRPr="00BD6744" w:rsidRDefault="00BD6744" w:rsidP="00BD6744">
      <w:pPr>
        <w:rPr>
          <w:rFonts w:ascii="Arial" w:hAnsi="Arial" w:cs="Arial"/>
        </w:rPr>
      </w:pPr>
    </w:p>
    <w:p w14:paraId="74D33C16" w14:textId="66B50A08" w:rsidR="00BD6744" w:rsidRPr="00BD6744" w:rsidRDefault="00BD6744" w:rsidP="00BD6744">
      <w:pPr>
        <w:rPr>
          <w:rFonts w:ascii="Arial" w:hAnsi="Arial" w:cs="Arial"/>
        </w:rPr>
      </w:pPr>
    </w:p>
    <w:p w14:paraId="4A4EC06E" w14:textId="4A39088A" w:rsidR="00BD6744" w:rsidRPr="00BD6744" w:rsidRDefault="00BD6744" w:rsidP="00BD6744">
      <w:pPr>
        <w:rPr>
          <w:rFonts w:ascii="Arial" w:hAnsi="Arial" w:cs="Arial"/>
        </w:rPr>
      </w:pPr>
    </w:p>
    <w:p w14:paraId="0909620A" w14:textId="4802CD2F" w:rsidR="00BD6744" w:rsidRPr="00BD6744" w:rsidRDefault="00BD6744" w:rsidP="00BD6744">
      <w:pPr>
        <w:rPr>
          <w:rFonts w:ascii="Arial" w:hAnsi="Arial" w:cs="Arial"/>
        </w:rPr>
      </w:pPr>
    </w:p>
    <w:p w14:paraId="2E865CB7" w14:textId="739FADBF" w:rsidR="00BD6744" w:rsidRPr="00BD6744" w:rsidRDefault="00BD6744" w:rsidP="00BD6744">
      <w:pPr>
        <w:rPr>
          <w:rFonts w:ascii="Arial" w:hAnsi="Arial" w:cs="Arial"/>
        </w:rPr>
      </w:pPr>
    </w:p>
    <w:p w14:paraId="4FD96D59" w14:textId="6344DE00" w:rsidR="00BD6744" w:rsidRPr="00BD6744" w:rsidRDefault="00BD6744" w:rsidP="00BD6744">
      <w:pPr>
        <w:rPr>
          <w:rFonts w:ascii="Arial" w:hAnsi="Arial" w:cs="Arial"/>
        </w:rPr>
      </w:pPr>
    </w:p>
    <w:p w14:paraId="64058AB4" w14:textId="43A6FA06" w:rsidR="00BD6744" w:rsidRPr="00BD6744" w:rsidRDefault="00BD6744" w:rsidP="00BD6744">
      <w:pPr>
        <w:rPr>
          <w:rFonts w:ascii="Arial" w:hAnsi="Arial" w:cs="Arial"/>
        </w:rPr>
      </w:pPr>
    </w:p>
    <w:p w14:paraId="77D2A1D3" w14:textId="66972033" w:rsidR="00BD6744" w:rsidRPr="00BD6744" w:rsidRDefault="00BD6744" w:rsidP="00BD6744">
      <w:pPr>
        <w:rPr>
          <w:rFonts w:ascii="Arial" w:hAnsi="Arial" w:cs="Arial"/>
        </w:rPr>
      </w:pPr>
    </w:p>
    <w:p w14:paraId="4EBB2ACE" w14:textId="7D65F859" w:rsidR="00BD6744" w:rsidRPr="00BD6744" w:rsidRDefault="00BD6744" w:rsidP="00BD6744">
      <w:pPr>
        <w:rPr>
          <w:rFonts w:ascii="Arial" w:hAnsi="Arial" w:cs="Arial"/>
        </w:rPr>
      </w:pPr>
    </w:p>
    <w:p w14:paraId="4BF57487" w14:textId="2284452C" w:rsidR="00BD6744" w:rsidRPr="00BD6744" w:rsidRDefault="00BD6744" w:rsidP="00BD6744">
      <w:pPr>
        <w:rPr>
          <w:rFonts w:ascii="Arial" w:hAnsi="Arial" w:cs="Arial"/>
        </w:rPr>
      </w:pPr>
    </w:p>
    <w:p w14:paraId="475E7290" w14:textId="0D5DE664" w:rsidR="00BD6744" w:rsidRPr="00BD6744" w:rsidRDefault="00BD6744" w:rsidP="00BD6744">
      <w:pPr>
        <w:rPr>
          <w:rFonts w:ascii="Arial" w:hAnsi="Arial" w:cs="Arial"/>
        </w:rPr>
      </w:pPr>
    </w:p>
    <w:p w14:paraId="665C4944" w14:textId="7D73A5B8" w:rsidR="00BD6744" w:rsidRPr="00BD6744" w:rsidRDefault="00BD6744" w:rsidP="00BD6744">
      <w:pPr>
        <w:rPr>
          <w:rFonts w:ascii="Arial" w:hAnsi="Arial" w:cs="Arial"/>
        </w:rPr>
      </w:pPr>
    </w:p>
    <w:p w14:paraId="58A972E3" w14:textId="77A94FCB" w:rsidR="00BD6744" w:rsidRPr="00BD6744" w:rsidRDefault="00BD6744" w:rsidP="00BD6744">
      <w:pPr>
        <w:rPr>
          <w:rFonts w:ascii="Arial" w:hAnsi="Arial" w:cs="Arial"/>
        </w:rPr>
      </w:pPr>
    </w:p>
    <w:p w14:paraId="35671D14" w14:textId="4FD34555" w:rsidR="00BD6744" w:rsidRPr="00BD6744" w:rsidRDefault="00BD6744" w:rsidP="00BD6744">
      <w:pPr>
        <w:rPr>
          <w:rFonts w:ascii="Arial" w:hAnsi="Arial" w:cs="Arial"/>
        </w:rPr>
      </w:pPr>
    </w:p>
    <w:p w14:paraId="7717A923" w14:textId="61C0AD0F" w:rsidR="00BD6744" w:rsidRPr="00BD6744" w:rsidRDefault="00BD6744" w:rsidP="00BD6744">
      <w:pPr>
        <w:rPr>
          <w:rFonts w:ascii="Arial" w:hAnsi="Arial" w:cs="Arial"/>
        </w:rPr>
      </w:pPr>
    </w:p>
    <w:p w14:paraId="37BBF057" w14:textId="400015EB" w:rsidR="00BD6744" w:rsidRDefault="00BD6744" w:rsidP="00BD6744">
      <w:pPr>
        <w:rPr>
          <w:rFonts w:ascii="Arial" w:hAnsi="Arial" w:cs="Arial"/>
        </w:rPr>
      </w:pPr>
    </w:p>
    <w:p w14:paraId="5E55A9D1" w14:textId="1760A1C7" w:rsidR="00BD6744" w:rsidRDefault="00BD6744" w:rsidP="00BD6744">
      <w:pPr>
        <w:rPr>
          <w:rFonts w:ascii="Arial" w:hAnsi="Arial" w:cs="Arial"/>
        </w:rPr>
      </w:pPr>
    </w:p>
    <w:p w14:paraId="35145222" w14:textId="77777777" w:rsidR="00AE424F" w:rsidRDefault="00AE424F" w:rsidP="00BD6744">
      <w:pPr>
        <w:pStyle w:val="Caption"/>
        <w:jc w:val="center"/>
        <w:rPr>
          <w:rFonts w:ascii="Arial" w:hAnsi="Arial" w:cs="Arial"/>
        </w:rPr>
      </w:pPr>
    </w:p>
    <w:p w14:paraId="2A604D75" w14:textId="5A155206" w:rsidR="00BD6744" w:rsidRPr="0024779D" w:rsidRDefault="00BD6744" w:rsidP="00BD6744">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32</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 </w:t>
      </w:r>
      <w:bookmarkStart xmlns:w="http://schemas.openxmlformats.org/wordprocessingml/2006/main" w:id="791" w:name="_Hlk114214667"/>
      <w:r xmlns:w="http://schemas.openxmlformats.org/wordprocessingml/2006/main">
        <w:rPr>
          <w:rFonts w:ascii="Arial" w:hAnsi="Arial" w:cs="Arial"/>
          <w:b/>
          <w:bCs/>
          <w:color w:val="auto"/>
        </w:rPr>
        <w:t xml:space="preserve">Đặt kênh phụ và nguồn đồng hồ cho TAUD</w:t>
      </w:r>
      <w:bookmarkEnd xmlns:w="http://schemas.openxmlformats.org/wordprocessingml/2006/main" w:id="791"/>
    </w:p>
    <w:p w14:paraId="712B0384" w14:textId="4B88537A" w:rsidR="00BD6744" w:rsidRPr="00BD6744" w:rsidRDefault="00BD6744" w:rsidP="00BD6744">
      <w:pPr>
        <w:tabs>
          <w:tab w:val="left" w:pos="4578"/>
        </w:tabs>
        <w:rPr>
          <w:rFonts w:ascii="Arial" w:hAnsi="Arial" w:cs="Arial"/>
        </w:rPr>
      </w:pPr>
    </w:p>
    <w:p w14:paraId="2450A30C" w14:textId="1C8BCFCA" w:rsidR="002B04A4" w:rsidRPr="0029259B" w:rsidRDefault="001E0921" w:rsidP="002B04A4">
      <w:pPr>
        <w:jc w:val="center"/>
        <w:rPr>
          <w:rFonts w:ascii="Arial" w:hAnsi="Arial" w:cs="Arial"/>
        </w:rPr>
      </w:pPr>
      <w:r w:rsidRPr="0029259B">
        <w:rPr>
          <w:rFonts w:ascii="Arial" w:hAnsi="Arial" w:cs="Arial"/>
          <w:noProof/>
        </w:rPr>
        <w:lastRenderedPageBreak/>
        <w:drawing>
          <wp:inline distT="0" distB="0" distL="0" distR="0" wp14:anchorId="6CAC686B" wp14:editId="71154629">
            <wp:extent cx="6858000" cy="3481705"/>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858000" cy="3481705"/>
                    </a:xfrm>
                    <a:prstGeom prst="rect">
                      <a:avLst/>
                    </a:prstGeom>
                  </pic:spPr>
                </pic:pic>
              </a:graphicData>
            </a:graphic>
          </wp:inline>
        </w:drawing>
      </w:r>
    </w:p>
    <w:p w14:paraId="1B7183BD" w14:textId="56E83131" w:rsidR="002B04A4" w:rsidRPr="0029259B" w:rsidRDefault="002B04A4" w:rsidP="002B04A4">
      <w:pPr>
        <w:jc w:val="center"/>
        <w:rPr>
          <w:rFonts w:ascii="Arial" w:hAnsi="Arial" w:cs="Arial"/>
        </w:rPr>
      </w:pPr>
    </w:p>
    <w:p w14:paraId="766D57E8" w14:textId="4F5B8D78" w:rsidR="008454EF" w:rsidRPr="0024779D" w:rsidRDefault="002B04A4" w:rsidP="0024779D">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CD02A5" w:rsidRPr="0029259B">
        <w:rPr>
          <w:rFonts w:ascii="Arial" w:hAnsi="Arial" w:cs="Arial"/>
          <w:b/>
          <w:bCs/>
          <w:color w:val="auto"/>
        </w:rPr>
        <w:t xml:space="preserve">Lựa chọn cài đặt chi tiết và tạo mã nguồn thiết bị ngoại vi</w:t>
      </w:r>
    </w:p>
    <w:p w14:paraId="009234A0" w14:textId="77777777" w:rsidR="002B04A4" w:rsidRPr="0029259B" w:rsidRDefault="002B04A4" w:rsidP="002B04A4">
      <w:pPr>
        <w:rPr>
          <w:rFonts w:ascii="Arial" w:hAnsi="Arial" w:cs="Arial"/>
        </w:rPr>
      </w:pPr>
    </w:p>
    <w:p w14:paraId="6C56927F" w14:textId="73739B77" w:rsidR="00E909A8" w:rsidRPr="0029259B" w:rsidRDefault="00E909A8" w:rsidP="00E909A8">
      <w:pPr xmlns:w="http://schemas.openxmlformats.org/wordprocessingml/2006/main">
        <w:ind w:left="2880" w:hanging="1440"/>
        <w:rPr>
          <w:rFonts w:ascii="Arial" w:hAnsi="Arial" w:cs="Arial"/>
        </w:rPr>
      </w:pPr>
      <w:r xmlns:w="http://schemas.openxmlformats.org/wordprocessingml/2006/main" w:rsidRPr="0029259B">
        <w:rPr>
          <w:rFonts w:ascii="Arial" w:hAnsi="Arial" w:cs="Arial"/>
        </w:rPr>
        <w:t xml:space="preserve">Lưu ý </w:t>
      </w:r>
      <w:r xmlns:w="http://schemas.openxmlformats.org/wordprocessingml/2006/main" w:rsidRPr="0029259B">
        <w:rPr>
          <w:rFonts w:ascii="Arial" w:hAnsi="Arial" w:cs="Arial"/>
        </w:rPr>
        <w:tab xmlns:w="http://schemas.openxmlformats.org/wordprocessingml/2006/main"/>
      </w:r>
      <w:bookmarkStart xmlns:w="http://schemas.openxmlformats.org/wordprocessingml/2006/main" w:id="792" w:name="_Hlk96363152"/>
      <w:r xmlns:w="http://schemas.openxmlformats.org/wordprocessingml/2006/main" w:rsidR="00C62C0F" w:rsidRPr="0029259B">
        <w:rPr>
          <w:rFonts w:ascii="Arial" w:hAnsi="Arial" w:cs="Arial"/>
        </w:rPr>
        <w:t xml:space="preserve">Khi thay đổi cài đặt chi tiết, các cài đặt này phải giống với cài đặt của thiết bị ngoại vi trên kiểu máy. Nếu các cài đặt này khác với cài đặt của thiết bị ngoại vi trên kiểu máy, nó sẽ khiến Mô phỏng SPIL không chính xác </w:t>
      </w:r>
      <w:bookmarkEnd xmlns:w="http://schemas.openxmlformats.org/wordprocessingml/2006/main" w:id="792"/>
      <w:r xmlns:w="http://schemas.openxmlformats.org/wordprocessingml/2006/main" w:rsidR="00104ACC" w:rsidRPr="0029259B">
        <w:rPr>
          <w:rFonts w:ascii="Arial" w:hAnsi="Arial" w:cs="Arial"/>
        </w:rPr>
        <w:t xml:space="preserve">.</w:t>
      </w:r>
    </w:p>
    <w:p w14:paraId="653A020E" w14:textId="77777777" w:rsidR="00E909A8" w:rsidRPr="0029259B" w:rsidRDefault="00E909A8" w:rsidP="00E909A8">
      <w:pPr>
        <w:ind w:left="2880" w:hanging="1440"/>
        <w:rPr>
          <w:rFonts w:ascii="Arial" w:hAnsi="Arial" w:cs="Arial"/>
        </w:rPr>
      </w:pPr>
    </w:p>
    <w:p w14:paraId="615F93EF" w14:textId="0994E780" w:rsidR="005D0AF3" w:rsidRPr="0029259B" w:rsidRDefault="005D0AF3" w:rsidP="00EB47E4">
      <w:pPr xmlns:w="http://schemas.openxmlformats.org/wordprocessingml/2006/main">
        <w:pStyle w:val="ListParagraph"/>
        <w:numPr>
          <w:ilvl w:val="0"/>
          <w:numId w:val="11"/>
        </w:numPr>
        <w:rPr>
          <w:rFonts w:ascii="Arial" w:hAnsi="Arial" w:cs="Arial"/>
        </w:rPr>
      </w:pPr>
      <w:r xmlns:w="http://schemas.openxmlformats.org/wordprocessingml/2006/main" w:rsidRPr="0029259B">
        <w:rPr>
          <w:rFonts w:ascii="Arial" w:hAnsi="Arial" w:cs="Arial"/>
          <w:b/>
          <w:bCs/>
        </w:rPr>
        <w:t xml:space="preserve">Bước 5: </w:t>
      </w:r>
      <w:r xmlns:w="http://schemas.openxmlformats.org/wordprocessingml/2006/main" w:rsidRPr="0029259B">
        <w:rPr>
          <w:rFonts w:ascii="Arial" w:hAnsi="Arial" w:cs="Arial"/>
        </w:rPr>
        <w:t xml:space="preserve">Đóng cửa sổ SC.</w:t>
      </w:r>
    </w:p>
    <w:p w14:paraId="194FF982" w14:textId="5A897FD5" w:rsidR="00485893" w:rsidRPr="0029259B" w:rsidRDefault="00485893" w:rsidP="008F699B">
      <w:pPr>
        <w:rPr>
          <w:rFonts w:ascii="Arial" w:hAnsi="Arial" w:cs="Arial"/>
        </w:rPr>
      </w:pPr>
    </w:p>
    <w:p w14:paraId="67FA031D" w14:textId="007C62CC" w:rsidR="005D0AF3" w:rsidRPr="0029259B" w:rsidRDefault="4A7EBE92"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Mã nguồn của thiết bị ngoại vi sẽ được tạo trong thư mục SC_project.</w:t>
      </w:r>
    </w:p>
    <w:p w14:paraId="32889E2B" w14:textId="18F92564" w:rsidR="00124044" w:rsidRPr="0029259B" w:rsidRDefault="00124044" w:rsidP="00124044">
      <w:pPr>
        <w:rPr>
          <w:rFonts w:ascii="Arial" w:hAnsi="Arial" w:cs="Arial"/>
        </w:rPr>
      </w:pPr>
    </w:p>
    <w:p w14:paraId="291C3F87" w14:textId="604D12DC" w:rsidR="00124044" w:rsidRPr="0029259B" w:rsidRDefault="001E0921" w:rsidP="00124044">
      <w:pPr>
        <w:jc w:val="center"/>
        <w:rPr>
          <w:rFonts w:ascii="Arial" w:hAnsi="Arial" w:cs="Arial"/>
          <w:color w:val="FF0000"/>
        </w:rPr>
      </w:pPr>
      <w:r w:rsidRPr="0029259B">
        <w:rPr>
          <w:rFonts w:ascii="Arial" w:hAnsi="Arial" w:cs="Arial"/>
          <w:noProof/>
        </w:rPr>
        <w:drawing>
          <wp:inline distT="0" distB="0" distL="0" distR="0" wp14:anchorId="07D96BB9" wp14:editId="3B065DF7">
            <wp:extent cx="3924300" cy="153352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7"/>
                    <a:stretch>
                      <a:fillRect/>
                    </a:stretch>
                  </pic:blipFill>
                  <pic:spPr>
                    <a:xfrm>
                      <a:off x="0" y="0"/>
                      <a:ext cx="3924300" cy="1533525"/>
                    </a:xfrm>
                    <a:prstGeom prst="rect">
                      <a:avLst/>
                    </a:prstGeom>
                  </pic:spPr>
                </pic:pic>
              </a:graphicData>
            </a:graphic>
          </wp:inline>
        </w:drawing>
      </w:r>
    </w:p>
    <w:p w14:paraId="4CF88B73" w14:textId="760AAB18" w:rsidR="00721676" w:rsidRPr="0029259B" w:rsidRDefault="00721676" w:rsidP="00124044">
      <w:pPr>
        <w:jc w:val="center"/>
        <w:rPr>
          <w:rFonts w:ascii="Arial" w:hAnsi="Arial" w:cs="Arial"/>
          <w:color w:val="FF0000"/>
        </w:rPr>
      </w:pPr>
    </w:p>
    <w:p w14:paraId="12529C47" w14:textId="661AC881" w:rsidR="00721676" w:rsidRPr="0029259B" w:rsidRDefault="00721676" w:rsidP="00721676">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34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Mã nguồn của thiết bị ngoại vi được tạo trong SC_project</w:t>
      </w:r>
    </w:p>
    <w:p w14:paraId="07385690" w14:textId="175D7BE7" w:rsidR="00124044" w:rsidRPr="0029259B" w:rsidRDefault="00BD6744" w:rsidP="00124044">
      <w:pPr>
        <w:rPr>
          <w:rFonts w:ascii="Arial" w:hAnsi="Arial" w:cs="Arial"/>
        </w:rPr>
      </w:pPr>
      <w:r>
        <w:rPr>
          <w:rFonts w:ascii="Arial" w:hAnsi="Arial" w:cs="Arial"/>
        </w:rPr>
        <w:br w:type="page"/>
      </w:r>
    </w:p>
    <w:p w14:paraId="1E6DC072" w14:textId="78E9A624" w:rsidR="2FD9EAD5" w:rsidRPr="0029259B" w:rsidRDefault="2FD9EAD5" w:rsidP="3C0BE9D9">
      <w:pPr xmlns:w="http://schemas.openxmlformats.org/wordprocessingml/2006/main">
        <w:pStyle w:val="Heading4"/>
        <w:rPr>
          <w:rFonts w:cs="Arial"/>
        </w:rPr>
      </w:pPr>
      <w:bookmarkStart xmlns:w="http://schemas.openxmlformats.org/wordprocessingml/2006/main" w:id="793" w:name="_Toc94021769"/>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3.3. </w:t>
      </w:r>
      <w:r xmlns:w="http://schemas.openxmlformats.org/wordprocessingml/2006/main" w:rsidR="19197403" w:rsidRPr="0029259B">
        <w:rPr>
          <w:rFonts w:cs="Arial"/>
        </w:rPr>
        <w:t xml:space="preserve">3.2 Tạo </w:t>
      </w:r>
      <w:bookmarkEnd xmlns:w="http://schemas.openxmlformats.org/wordprocessingml/2006/main" w:id="793"/>
      <w:r xmlns:w="http://schemas.openxmlformats.org/wordprocessingml/2006/main" w:rsidR="3C0BE9D9" w:rsidRPr="0029259B">
        <w:rPr>
          <w:rFonts w:cs="Arial"/>
        </w:rPr>
        <w:t xml:space="preserve">môi trường SPILS mục tiêu</w:t>
      </w:r>
    </w:p>
    <w:p w14:paraId="66F6DC75" w14:textId="0FDDA9C5" w:rsidR="00DC1DD4" w:rsidRPr="0029259B" w:rsidRDefault="00DC1DD4" w:rsidP="008F699B">
      <w:pPr>
        <w:rPr>
          <w:rFonts w:ascii="Arial" w:hAnsi="Arial" w:cs="Arial"/>
        </w:rPr>
      </w:pPr>
    </w:p>
    <w:p w14:paraId="35C84910" w14:textId="763B9213" w:rsidR="006447C9" w:rsidRPr="0029259B" w:rsidRDefault="5C35C6D7" w:rsidP="00EB47E4">
      <w:pPr xmlns:w="http://schemas.openxmlformats.org/wordprocessingml/2006/main">
        <w:pStyle w:val="ListParagraph"/>
        <w:numPr>
          <w:ilvl w:val="0"/>
          <w:numId w:val="10"/>
        </w:numPr>
        <w:rPr>
          <w:rFonts w:ascii="Arial" w:eastAsiaTheme="majorEastAsia" w:hAnsi="Arial" w:cs="Arial"/>
          <w:szCs w:val="18"/>
        </w:rPr>
      </w:pPr>
      <w:r xmlns:w="http://schemas.openxmlformats.org/wordprocessingml/2006/main" w:rsidRPr="0029259B">
        <w:rPr>
          <w:rFonts w:ascii="Arial" w:hAnsi="Arial" w:cs="Arial"/>
        </w:rPr>
        <w:t xml:space="preserve">Môi trường SPILS đích sẽ được tạo trong thư mục làm việc (vị trí chứa mô hình đích).</w:t>
      </w:r>
    </w:p>
    <w:p w14:paraId="2C50B0B5" w14:textId="6589C44E" w:rsidR="00562159" w:rsidRPr="0029259B" w:rsidRDefault="701713F1" w:rsidP="00562159">
      <w:pPr xmlns:w="http://schemas.openxmlformats.org/wordprocessingml/2006/main">
        <w:pStyle w:val="ListParagraph"/>
        <w:rPr>
          <w:rFonts w:ascii="Arial" w:hAnsi="Arial" w:cs="Arial"/>
        </w:rPr>
      </w:pPr>
      <w:r xmlns:w="http://schemas.openxmlformats.org/wordprocessingml/2006/main" w:rsidRPr="0029259B">
        <w:rPr>
          <w:rFonts w:ascii="Arial" w:hAnsi="Arial" w:cs="Arial"/>
        </w:rPr>
        <w:t xml:space="preserve">Môi trường SPILS đích bao gồm các thư mục “slprj” và “&lt;Code generation target&gt;_etvpf”. Và các tệp cần thiết sẽ được tạo trong các thư mục này.</w:t>
      </w:r>
    </w:p>
    <w:p w14:paraId="6F71FD0A" w14:textId="0AEE10F0" w:rsidR="006E1F77" w:rsidRPr="0029259B" w:rsidRDefault="006E1F77"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szCs w:val="18"/>
        </w:rPr>
        <w:t xml:space="preserve">Tệp nguồn của thiết bị đích.</w:t>
      </w:r>
    </w:p>
    <w:p w14:paraId="7642BB21" w14:textId="257CC88F" w:rsidR="006E1F77" w:rsidRPr="0029259B" w:rsidRDefault="006E1F77"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szCs w:val="18"/>
        </w:rPr>
        <w:t xml:space="preserve">Các tệp nguồn C.</w:t>
      </w:r>
    </w:p>
    <w:p w14:paraId="6A3EB825" w14:textId="4C44EDA5" w:rsidR="00A00E0D" w:rsidRPr="0029259B" w:rsidRDefault="006E1F77"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szCs w:val="18"/>
        </w:rPr>
        <w:t xml:space="preserve">tạo tập tin</w:t>
      </w:r>
    </w:p>
    <w:p w14:paraId="0B5DBC72" w14:textId="4B1CD573" w:rsidR="00A00E0D" w:rsidRPr="0029259B" w:rsidRDefault="00A00E0D"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szCs w:val="18"/>
        </w:rPr>
        <w:t xml:space="preserve">Tệp thực thi VLAB</w:t>
      </w:r>
    </w:p>
    <w:p w14:paraId="3F26EB71" w14:textId="6DAD3047" w:rsidR="006E1F77" w:rsidRPr="0029259B" w:rsidRDefault="00A00E0D"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rPr>
        <w:t xml:space="preserve">Tệp nguồn bao bọc của thiết bị ngoại vi</w:t>
      </w:r>
    </w:p>
    <w:p w14:paraId="03FB0670" w14:textId="6A0C902A" w:rsidR="006E1F77" w:rsidRPr="0029259B" w:rsidRDefault="006E1F77"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szCs w:val="18"/>
        </w:rPr>
        <w:t xml:space="preserve">Tệp nguồn Python.</w:t>
      </w:r>
    </w:p>
    <w:p w14:paraId="7F03984F" w14:textId="285DFDE8" w:rsidR="006E1F77" w:rsidRPr="0029259B" w:rsidRDefault="00A00E0D" w:rsidP="00EB47E4">
      <w:pPr xmlns:w="http://schemas.openxmlformats.org/wordprocessingml/2006/main">
        <w:pStyle w:val="ListParagraph"/>
        <w:numPr>
          <w:ilvl w:val="0"/>
          <w:numId w:val="13"/>
        </w:numPr>
        <w:rPr>
          <w:rFonts w:ascii="Arial" w:hAnsi="Arial" w:cs="Arial"/>
        </w:rPr>
      </w:pPr>
      <w:r xmlns:w="http://schemas.openxmlformats.org/wordprocessingml/2006/main" w:rsidRPr="0029259B">
        <w:rPr>
          <w:rFonts w:ascii="Arial" w:hAnsi="Arial" w:cs="Arial"/>
          <w:szCs w:val="18"/>
        </w:rPr>
        <w:t xml:space="preserve">Xác định.h, OSTM_define.h, target.out.</w:t>
      </w:r>
    </w:p>
    <w:p w14:paraId="00A7F619" w14:textId="77777777" w:rsidR="006E1F77" w:rsidRPr="0029259B" w:rsidRDefault="006E1F77" w:rsidP="00562159">
      <w:pPr>
        <w:pStyle w:val="ListParagraph"/>
        <w:rPr>
          <w:rFonts w:ascii="Arial" w:hAnsi="Arial" w:cs="Arial"/>
        </w:rPr>
      </w:pPr>
    </w:p>
    <w:p w14:paraId="255F055E" w14:textId="77777777" w:rsidR="004F75FF" w:rsidRPr="0029259B" w:rsidRDefault="004F75FF" w:rsidP="004F75FF">
      <w:pPr xmlns:w="http://schemas.openxmlformats.org/wordprocessingml/2006/main">
        <w:pStyle w:val="ListParagraph"/>
        <w:rPr>
          <w:rFonts w:ascii="Arial" w:hAnsi="Arial" w:cs="Arial"/>
        </w:rPr>
      </w:pPr>
      <w:r xmlns:w="http://schemas.openxmlformats.org/wordprocessingml/2006/main" w:rsidRPr="0029259B">
        <w:rPr>
          <w:rFonts w:ascii="Arial" w:hAnsi="Arial" w:cs="Arial"/>
        </w:rPr>
        <w:t xml:space="preserve">Tệp mô hình được sao chép (tệp mô hình đích có cùng tên với tệp mô hình ban đầu nhưng hậu tố "_etvpf" được thêm vào).</w:t>
      </w:r>
    </w:p>
    <w:p w14:paraId="68BD2CC9" w14:textId="29660BDE" w:rsidR="004F75FF" w:rsidRPr="0029259B" w:rsidRDefault="004F75FF" w:rsidP="004F75FF">
      <w:pPr xmlns:w="http://schemas.openxmlformats.org/wordprocessingml/2006/main">
        <w:pStyle w:val="ListParagraph"/>
        <w:rPr>
          <w:rFonts w:ascii="Arial" w:hAnsi="Arial" w:cs="Arial"/>
        </w:rPr>
      </w:pPr>
      <w:r xmlns:w="http://schemas.openxmlformats.org/wordprocessingml/2006/main" w:rsidRPr="0029259B">
        <w:rPr>
          <w:rFonts w:ascii="Arial" w:hAnsi="Arial" w:cs="Arial"/>
        </w:rPr>
        <w:t xml:space="preserve">Hệ thống con trong khối đích tạo mã được thay thế bằng khối để thực thi tuần tự PIL (với tên khối là “VLAB Bridge”) để sao chép tệp mô hình.</w:t>
      </w:r>
    </w:p>
    <w:p w14:paraId="12AAF80C" w14:textId="3B6A8C24" w:rsidR="00B311DC" w:rsidRPr="0029259B" w:rsidRDefault="00B311DC" w:rsidP="00B311DC">
      <w:pPr>
        <w:rPr>
          <w:rFonts w:ascii="Arial" w:hAnsi="Arial" w:cs="Arial"/>
        </w:rPr>
      </w:pPr>
    </w:p>
    <w:p w14:paraId="018F01BF" w14:textId="2DEE0A74" w:rsidR="00B311DC" w:rsidRPr="0029259B" w:rsidRDefault="00B311DC" w:rsidP="00B311DC">
      <w:pPr>
        <w:jc w:val="center"/>
        <w:rPr>
          <w:rFonts w:ascii="Arial" w:hAnsi="Arial" w:cs="Arial"/>
        </w:rPr>
      </w:pPr>
      <w:r w:rsidRPr="0029259B">
        <w:rPr>
          <w:rFonts w:ascii="Arial" w:hAnsi="Arial" w:cs="Arial"/>
          <w:noProof/>
        </w:rPr>
        <w:drawing>
          <wp:inline distT="0" distB="0" distL="0" distR="0" wp14:anchorId="237AF5C9" wp14:editId="30F66563">
            <wp:extent cx="3944771" cy="234818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57269" cy="2355620"/>
                    </a:xfrm>
                    <a:prstGeom prst="rect">
                      <a:avLst/>
                    </a:prstGeom>
                  </pic:spPr>
                </pic:pic>
              </a:graphicData>
            </a:graphic>
          </wp:inline>
        </w:drawing>
      </w:r>
    </w:p>
    <w:p w14:paraId="2013CBB3" w14:textId="77777777" w:rsidR="00D86B2F" w:rsidRPr="0029259B" w:rsidRDefault="00D86B2F" w:rsidP="00B311DC">
      <w:pPr>
        <w:jc w:val="center"/>
        <w:rPr>
          <w:rFonts w:ascii="Arial" w:hAnsi="Arial" w:cs="Arial"/>
        </w:rPr>
      </w:pPr>
    </w:p>
    <w:p w14:paraId="02755B18" w14:textId="2EAD0BBA" w:rsidR="00B311DC" w:rsidRPr="0029259B" w:rsidRDefault="00B311DC" w:rsidP="00B311DC">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35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Ví dụ về thay thế khối để thực hiện tuần tự PIL</w:t>
      </w:r>
    </w:p>
    <w:p w14:paraId="402EBA4B" w14:textId="274890F8" w:rsidR="00D916D6" w:rsidRPr="0029259B" w:rsidRDefault="39145048" w:rsidP="00D916D6">
      <w:pPr xmlns:w="http://schemas.openxmlformats.org/wordprocessingml/2006/main">
        <w:pStyle w:val="Heading3"/>
        <w:rPr>
          <w:rFonts w:cs="Arial"/>
        </w:rPr>
      </w:pPr>
      <w:bookmarkStart xmlns:w="http://schemas.openxmlformats.org/wordprocessingml/2006/main" w:id="794" w:name="_Toc94021770"/>
      <w:bookmarkStart xmlns:w="http://schemas.openxmlformats.org/wordprocessingml/2006/main" w:id="795" w:name="_Toc1995471007"/>
      <w:bookmarkStart xmlns:w="http://schemas.openxmlformats.org/wordprocessingml/2006/main" w:id="796" w:name="_Toc1378479905"/>
      <w:bookmarkStart xmlns:w="http://schemas.openxmlformats.org/wordprocessingml/2006/main" w:id="797" w:name="_Toc55468251"/>
      <w:bookmarkStart xmlns:w="http://schemas.openxmlformats.org/wordprocessingml/2006/main" w:id="798" w:name="_Toc928310846"/>
      <w:bookmarkStart xmlns:w="http://schemas.openxmlformats.org/wordprocessingml/2006/main" w:id="799" w:name="_Toc2077454792"/>
      <w:bookmarkStart xmlns:w="http://schemas.openxmlformats.org/wordprocessingml/2006/main" w:id="800" w:name="_Toc1033131148"/>
      <w:bookmarkStart xmlns:w="http://schemas.openxmlformats.org/wordprocessingml/2006/main" w:id="801" w:name="_Toc138461666"/>
      <w:bookmarkStart xmlns:w="http://schemas.openxmlformats.org/wordprocessingml/2006/main" w:id="802" w:name="_Toc1734568089"/>
      <w:bookmarkStart xmlns:w="http://schemas.openxmlformats.org/wordprocessingml/2006/main" w:id="803" w:name="_Toc814922714"/>
      <w:bookmarkStart xmlns:w="http://schemas.openxmlformats.org/wordprocessingml/2006/main" w:id="804" w:name="_Toc437215304"/>
      <w:bookmarkStart xmlns:w="http://schemas.openxmlformats.org/wordprocessingml/2006/main" w:id="805" w:name="_Toc666310169"/>
      <w:bookmarkStart xmlns:w="http://schemas.openxmlformats.org/wordprocessingml/2006/main" w:id="806" w:name="_Toc1635261211"/>
      <w:bookmarkStart xmlns:w="http://schemas.openxmlformats.org/wordprocessingml/2006/main" w:id="807" w:name="_Toc1888136165"/>
      <w:bookmarkStart xmlns:w="http://schemas.openxmlformats.org/wordprocessingml/2006/main" w:id="808" w:name="_Toc952773176"/>
      <w:bookmarkStart xmlns:w="http://schemas.openxmlformats.org/wordprocessingml/2006/main" w:id="809" w:name="_Toc234931721"/>
      <w:bookmarkStart xmlns:w="http://schemas.openxmlformats.org/wordprocessingml/2006/main" w:id="810" w:name="_Toc1163319970"/>
      <w:bookmarkStart xmlns:w="http://schemas.openxmlformats.org/wordprocessingml/2006/main" w:id="811" w:name="_Toc864874327"/>
      <w:bookmarkStart xmlns:w="http://schemas.openxmlformats.org/wordprocessingml/2006/main" w:id="812" w:name="_Toc591111696"/>
      <w:bookmarkStart xmlns:w="http://schemas.openxmlformats.org/wordprocessingml/2006/main" w:id="813" w:name="_Toc1162606041"/>
      <w:bookmarkStart xmlns:w="http://schemas.openxmlformats.org/wordprocessingml/2006/main" w:id="814" w:name="_Toc797595014"/>
      <w:bookmarkStart xmlns:w="http://schemas.openxmlformats.org/wordprocessingml/2006/main" w:id="815" w:name="_Toc51873992"/>
      <w:bookmarkStart xmlns:w="http://schemas.openxmlformats.org/wordprocessingml/2006/main" w:id="816" w:name="_Toc177716806"/>
      <w:bookmarkStart xmlns:w="http://schemas.openxmlformats.org/wordprocessingml/2006/main" w:id="817" w:name="_Toc256743264"/>
      <w:bookmarkStart xmlns:w="http://schemas.openxmlformats.org/wordprocessingml/2006/main" w:id="818" w:name="_Toc650666767"/>
      <w:bookmarkStart xmlns:w="http://schemas.openxmlformats.org/wordprocessingml/2006/main" w:id="819" w:name="_Toc206090497"/>
      <w:bookmarkStart xmlns:w="http://schemas.openxmlformats.org/wordprocessingml/2006/main" w:id="820" w:name="_Toc440174264"/>
      <w:bookmarkStart xmlns:w="http://schemas.openxmlformats.org/wordprocessingml/2006/main" w:id="821" w:name="_Toc1321935634"/>
      <w:bookmarkStart xmlns:w="http://schemas.openxmlformats.org/wordprocessingml/2006/main" w:id="822" w:name="_Toc1408608408"/>
      <w:bookmarkStart xmlns:w="http://schemas.openxmlformats.org/wordprocessingml/2006/main" w:id="823" w:name="_Toc1438788454"/>
      <w:bookmarkStart xmlns:w="http://schemas.openxmlformats.org/wordprocessingml/2006/main" w:id="824" w:name="_Toc1365183142"/>
      <w:bookmarkStart xmlns:w="http://schemas.openxmlformats.org/wordprocessingml/2006/main" w:id="825" w:name="_Toc122608921"/>
      <w:r xmlns:w="http://schemas.openxmlformats.org/wordprocessingml/2006/main" w:rsidRPr="0029259B">
        <w:rPr>
          <w:rFonts w:cs="Arial"/>
        </w:rPr>
        <w:t xml:space="preserve">3.3.4 Biên dịch mã nguồn được tạo</w:t>
      </w:r>
      <w:bookmarkEnd xmlns:w="http://schemas.openxmlformats.org/wordprocessingml/2006/main" w:id="794"/>
      <w:bookmarkEnd xmlns:w="http://schemas.openxmlformats.org/wordprocessingml/2006/main" w:id="795"/>
      <w:bookmarkEnd xmlns:w="http://schemas.openxmlformats.org/wordprocessingml/2006/main" w:id="796"/>
      <w:bookmarkEnd xmlns:w="http://schemas.openxmlformats.org/wordprocessingml/2006/main" w:id="797"/>
      <w:bookmarkEnd xmlns:w="http://schemas.openxmlformats.org/wordprocessingml/2006/main" w:id="798"/>
      <w:bookmarkEnd xmlns:w="http://schemas.openxmlformats.org/wordprocessingml/2006/main" w:id="799"/>
      <w:bookmarkEnd xmlns:w="http://schemas.openxmlformats.org/wordprocessingml/2006/main" w:id="800"/>
      <w:bookmarkEnd xmlns:w="http://schemas.openxmlformats.org/wordprocessingml/2006/main" w:id="801"/>
      <w:bookmarkEnd xmlns:w="http://schemas.openxmlformats.org/wordprocessingml/2006/main" w:id="802"/>
      <w:bookmarkEnd xmlns:w="http://schemas.openxmlformats.org/wordprocessingml/2006/main" w:id="803"/>
      <w:bookmarkEnd xmlns:w="http://schemas.openxmlformats.org/wordprocessingml/2006/main" w:id="804"/>
      <w:bookmarkEnd xmlns:w="http://schemas.openxmlformats.org/wordprocessingml/2006/main" w:id="805"/>
      <w:bookmarkEnd xmlns:w="http://schemas.openxmlformats.org/wordprocessingml/2006/main" w:id="806"/>
      <w:bookmarkEnd xmlns:w="http://schemas.openxmlformats.org/wordprocessingml/2006/main" w:id="807"/>
      <w:bookmarkEnd xmlns:w="http://schemas.openxmlformats.org/wordprocessingml/2006/main" w:id="808"/>
      <w:bookmarkEnd xmlns:w="http://schemas.openxmlformats.org/wordprocessingml/2006/main" w:id="809"/>
      <w:bookmarkEnd xmlns:w="http://schemas.openxmlformats.org/wordprocessingml/2006/main" w:id="810"/>
      <w:bookmarkEnd xmlns:w="http://schemas.openxmlformats.org/wordprocessingml/2006/main" w:id="811"/>
      <w:bookmarkEnd xmlns:w="http://schemas.openxmlformats.org/wordprocessingml/2006/main" w:id="812"/>
      <w:bookmarkEnd xmlns:w="http://schemas.openxmlformats.org/wordprocessingml/2006/main" w:id="813"/>
      <w:bookmarkEnd xmlns:w="http://schemas.openxmlformats.org/wordprocessingml/2006/main" w:id="814"/>
      <w:bookmarkEnd xmlns:w="http://schemas.openxmlformats.org/wordprocessingml/2006/main" w:id="815"/>
      <w:bookmarkEnd xmlns:w="http://schemas.openxmlformats.org/wordprocessingml/2006/main" w:id="816"/>
      <w:bookmarkEnd xmlns:w="http://schemas.openxmlformats.org/wordprocessingml/2006/main" w:id="817"/>
      <w:bookmarkEnd xmlns:w="http://schemas.openxmlformats.org/wordprocessingml/2006/main" w:id="818"/>
      <w:bookmarkEnd xmlns:w="http://schemas.openxmlformats.org/wordprocessingml/2006/main" w:id="819"/>
      <w:bookmarkEnd xmlns:w="http://schemas.openxmlformats.org/wordprocessingml/2006/main" w:id="820"/>
      <w:bookmarkEnd xmlns:w="http://schemas.openxmlformats.org/wordprocessingml/2006/main" w:id="821"/>
      <w:bookmarkEnd xmlns:w="http://schemas.openxmlformats.org/wordprocessingml/2006/main" w:id="822"/>
      <w:bookmarkEnd xmlns:w="http://schemas.openxmlformats.org/wordprocessingml/2006/main" w:id="823"/>
      <w:bookmarkEnd xmlns:w="http://schemas.openxmlformats.org/wordprocessingml/2006/main" w:id="824"/>
      <w:bookmarkEnd xmlns:w="http://schemas.openxmlformats.org/wordprocessingml/2006/main" w:id="825"/>
    </w:p>
    <w:p w14:paraId="3309B90B" w14:textId="71E3040F" w:rsidR="000F3E74" w:rsidRPr="0029259B" w:rsidRDefault="000F3E74" w:rsidP="008F699B">
      <w:pPr>
        <w:rPr>
          <w:rFonts w:ascii="Arial" w:hAnsi="Arial" w:cs="Arial"/>
        </w:rPr>
      </w:pPr>
    </w:p>
    <w:p w14:paraId="2D1FA8DD" w14:textId="627DE998" w:rsidR="00D916D6" w:rsidRPr="0029259B" w:rsidRDefault="1DF39432"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Sau đó, các tệp nguồn C và tệp nguồn của thiết bị đích (có phần mở rộng là *.c, *.asm) sẽ được biên dịch thành các tệp đối tượng (có phần mở rộng là *.o) thông qua Cygwin.</w:t>
      </w:r>
    </w:p>
    <w:p w14:paraId="3C9BF26B" w14:textId="7053371F" w:rsidR="00EE0374" w:rsidRPr="0029259B" w:rsidRDefault="006A330E" w:rsidP="00EE0374">
      <w:pPr xmlns:w="http://schemas.openxmlformats.org/wordprocessingml/2006/main">
        <w:pStyle w:val="ListParagraph"/>
        <w:rPr>
          <w:rFonts w:ascii="Arial" w:hAnsi="Arial" w:cs="Arial"/>
        </w:rPr>
      </w:pPr>
      <w:r xmlns:w="http://schemas.openxmlformats.org/wordprocessingml/2006/main" w:rsidRPr="0029259B">
        <w:rPr>
          <w:rFonts w:ascii="Arial" w:hAnsi="Arial" w:cs="Arial"/>
        </w:rPr>
        <w:t xml:space="preserve">Các thông tin liên quan đến việc biên dịch sẽ được hiển thị trên Cửa sổ Lệnh của MATLAB.</w:t>
      </w:r>
    </w:p>
    <w:p w14:paraId="077D7A9D" w14:textId="31058604" w:rsidR="00EE0374" w:rsidRPr="0029259B" w:rsidRDefault="00EE0374" w:rsidP="00EE0374">
      <w:pPr>
        <w:rPr>
          <w:rFonts w:ascii="Arial" w:hAnsi="Arial" w:cs="Arial"/>
        </w:rPr>
      </w:pPr>
    </w:p>
    <w:p w14:paraId="3BF31D9F" w14:textId="79DE5646" w:rsidR="00EE0374" w:rsidRPr="0029259B" w:rsidRDefault="00847DEB" w:rsidP="00EE0374">
      <w:pPr>
        <w:jc w:val="center"/>
        <w:rPr>
          <w:rFonts w:ascii="Arial" w:hAnsi="Arial" w:cs="Arial"/>
        </w:rPr>
      </w:pPr>
      <w:r>
        <w:rPr>
          <w:rFonts w:ascii="Arial" w:hAnsi="Arial" w:cs="Arial"/>
          <w:noProof/>
        </w:rPr>
        <w:drawing>
          <wp:inline distT="0" distB="0" distL="0" distR="0" wp14:anchorId="61A0AFDE" wp14:editId="095CEF70">
            <wp:extent cx="6419850" cy="1963999"/>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445514" cy="1971850"/>
                    </a:xfrm>
                    <a:prstGeom prst="rect">
                      <a:avLst/>
                    </a:prstGeom>
                  </pic:spPr>
                </pic:pic>
              </a:graphicData>
            </a:graphic>
          </wp:inline>
        </w:drawing>
      </w:r>
    </w:p>
    <w:p w14:paraId="21B24F61" w14:textId="3488AB2E" w:rsidR="00EE0374" w:rsidRPr="0029259B" w:rsidRDefault="00EE0374" w:rsidP="00EE0374">
      <w:pPr>
        <w:jc w:val="center"/>
        <w:rPr>
          <w:rFonts w:ascii="Arial" w:hAnsi="Arial" w:cs="Arial"/>
        </w:rPr>
      </w:pPr>
    </w:p>
    <w:p w14:paraId="7A1BC50C" w14:textId="3103E675" w:rsidR="00EE0374" w:rsidRPr="0029259B" w:rsidRDefault="00EE0374" w:rsidP="00EE0374">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36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Quá trình biên dịch được hiển thị trên Cửa sổ lệnh MATLAB</w:t>
      </w:r>
    </w:p>
    <w:p w14:paraId="30394FA5" w14:textId="437693F3" w:rsidR="00A00E0D" w:rsidRPr="0029259B" w:rsidRDefault="00A00E0D" w:rsidP="008F699B">
      <w:pPr>
        <w:rPr>
          <w:rFonts w:ascii="Arial" w:hAnsi="Arial" w:cs="Arial"/>
        </w:rPr>
      </w:pPr>
    </w:p>
    <w:p w14:paraId="3716BC80" w14:textId="7B0676C0" w:rsidR="006A330E" w:rsidRPr="0029259B" w:rsidRDefault="6A6A0A46"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Sau đó, tệp “target.out” cũng được tạo. Sau đó, các tệp đối tượng và tệp “target.out” cũng được lưu trữ trong thư mục làm việc, trong thư mục “&lt;Đích tạo mã&gt;_etvpf”.</w:t>
      </w:r>
    </w:p>
    <w:p w14:paraId="04280411" w14:textId="679FA303" w:rsidR="0029200C" w:rsidRPr="0029259B" w:rsidRDefault="0029200C" w:rsidP="008F699B">
      <w:pPr>
        <w:rPr>
          <w:rFonts w:ascii="Arial" w:hAnsi="Arial" w:cs="Arial"/>
        </w:rPr>
      </w:pPr>
    </w:p>
    <w:p w14:paraId="3DDAB832" w14:textId="03958627" w:rsidR="00D916D6" w:rsidRPr="0029259B" w:rsidRDefault="39145048" w:rsidP="00D916D6">
      <w:pPr xmlns:w="http://schemas.openxmlformats.org/wordprocessingml/2006/main">
        <w:pStyle w:val="Heading3"/>
        <w:rPr>
          <w:rFonts w:cs="Arial"/>
        </w:rPr>
      </w:pPr>
      <w:bookmarkStart xmlns:w="http://schemas.openxmlformats.org/wordprocessingml/2006/main" w:id="826" w:name="_Toc94021771"/>
      <w:bookmarkStart xmlns:w="http://schemas.openxmlformats.org/wordprocessingml/2006/main" w:id="827" w:name="_Toc585826678"/>
      <w:bookmarkStart xmlns:w="http://schemas.openxmlformats.org/wordprocessingml/2006/main" w:id="828" w:name="_Toc1009198574"/>
      <w:bookmarkStart xmlns:w="http://schemas.openxmlformats.org/wordprocessingml/2006/main" w:id="829" w:name="_Toc423406825"/>
      <w:bookmarkStart xmlns:w="http://schemas.openxmlformats.org/wordprocessingml/2006/main" w:id="830" w:name="_Toc1482689071"/>
      <w:bookmarkStart xmlns:w="http://schemas.openxmlformats.org/wordprocessingml/2006/main" w:id="831" w:name="_Toc1714164283"/>
      <w:bookmarkStart xmlns:w="http://schemas.openxmlformats.org/wordprocessingml/2006/main" w:id="832" w:name="_Toc775874003"/>
      <w:bookmarkStart xmlns:w="http://schemas.openxmlformats.org/wordprocessingml/2006/main" w:id="833" w:name="_Toc1824816423"/>
      <w:bookmarkStart xmlns:w="http://schemas.openxmlformats.org/wordprocessingml/2006/main" w:id="834" w:name="_Toc425191394"/>
      <w:bookmarkStart xmlns:w="http://schemas.openxmlformats.org/wordprocessingml/2006/main" w:id="835" w:name="_Toc1912343741"/>
      <w:bookmarkStart xmlns:w="http://schemas.openxmlformats.org/wordprocessingml/2006/main" w:id="836" w:name="_Toc267465266"/>
      <w:bookmarkStart xmlns:w="http://schemas.openxmlformats.org/wordprocessingml/2006/main" w:id="837" w:name="_Toc741308544"/>
      <w:bookmarkStart xmlns:w="http://schemas.openxmlformats.org/wordprocessingml/2006/main" w:id="838" w:name="_Toc25612097"/>
      <w:bookmarkStart xmlns:w="http://schemas.openxmlformats.org/wordprocessingml/2006/main" w:id="839" w:name="_Toc1490013385"/>
      <w:bookmarkStart xmlns:w="http://schemas.openxmlformats.org/wordprocessingml/2006/main" w:id="840" w:name="_Toc704634351"/>
      <w:bookmarkStart xmlns:w="http://schemas.openxmlformats.org/wordprocessingml/2006/main" w:id="841" w:name="_Toc1470175580"/>
      <w:bookmarkStart xmlns:w="http://schemas.openxmlformats.org/wordprocessingml/2006/main" w:id="842" w:name="_Toc1995616809"/>
      <w:bookmarkStart xmlns:w="http://schemas.openxmlformats.org/wordprocessingml/2006/main" w:id="843" w:name="_Toc2017069414"/>
      <w:bookmarkStart xmlns:w="http://schemas.openxmlformats.org/wordprocessingml/2006/main" w:id="844" w:name="_Toc480152772"/>
      <w:bookmarkStart xmlns:w="http://schemas.openxmlformats.org/wordprocessingml/2006/main" w:id="845" w:name="_Toc1758002627"/>
      <w:bookmarkStart xmlns:w="http://schemas.openxmlformats.org/wordprocessingml/2006/main" w:id="846" w:name="_Toc191420424"/>
      <w:bookmarkStart xmlns:w="http://schemas.openxmlformats.org/wordprocessingml/2006/main" w:id="847" w:name="_Toc1967919654"/>
      <w:bookmarkStart xmlns:w="http://schemas.openxmlformats.org/wordprocessingml/2006/main" w:id="848" w:name="_Toc656196884"/>
      <w:bookmarkStart xmlns:w="http://schemas.openxmlformats.org/wordprocessingml/2006/main" w:id="849" w:name="_Toc1667555171"/>
      <w:bookmarkStart xmlns:w="http://schemas.openxmlformats.org/wordprocessingml/2006/main" w:id="850" w:name="_Toc733659925"/>
      <w:bookmarkStart xmlns:w="http://schemas.openxmlformats.org/wordprocessingml/2006/main" w:id="851" w:name="_Toc232478199"/>
      <w:bookmarkStart xmlns:w="http://schemas.openxmlformats.org/wordprocessingml/2006/main" w:id="852" w:name="_Toc18717054"/>
      <w:bookmarkStart xmlns:w="http://schemas.openxmlformats.org/wordprocessingml/2006/main" w:id="853" w:name="_Toc760112236"/>
      <w:bookmarkStart xmlns:w="http://schemas.openxmlformats.org/wordprocessingml/2006/main" w:id="854" w:name="_Toc686803281"/>
      <w:bookmarkStart xmlns:w="http://schemas.openxmlformats.org/wordprocessingml/2006/main" w:id="855" w:name="_Toc346511033"/>
      <w:bookmarkStart xmlns:w="http://schemas.openxmlformats.org/wordprocessingml/2006/main" w:id="856" w:name="_Toc2132682361"/>
      <w:bookmarkStart xmlns:w="http://schemas.openxmlformats.org/wordprocessingml/2006/main" w:id="857" w:name="_Toc122608922"/>
      <w:r xmlns:w="http://schemas.openxmlformats.org/wordprocessingml/2006/main" w:rsidRPr="0029259B">
        <w:rPr>
          <w:rFonts w:cs="Arial"/>
        </w:rPr>
        <w:t xml:space="preserve">3.3.5 Thực thi SPILS</w:t>
      </w:r>
      <w:bookmarkEnd xmlns:w="http://schemas.openxmlformats.org/wordprocessingml/2006/main" w:id="826"/>
      <w:bookmarkEnd xmlns:w="http://schemas.openxmlformats.org/wordprocessingml/2006/main" w:id="827"/>
      <w:bookmarkEnd xmlns:w="http://schemas.openxmlformats.org/wordprocessingml/2006/main" w:id="828"/>
      <w:bookmarkEnd xmlns:w="http://schemas.openxmlformats.org/wordprocessingml/2006/main" w:id="829"/>
      <w:bookmarkEnd xmlns:w="http://schemas.openxmlformats.org/wordprocessingml/2006/main" w:id="830"/>
      <w:bookmarkEnd xmlns:w="http://schemas.openxmlformats.org/wordprocessingml/2006/main" w:id="831"/>
      <w:bookmarkEnd xmlns:w="http://schemas.openxmlformats.org/wordprocessingml/2006/main" w:id="832"/>
      <w:bookmarkEnd xmlns:w="http://schemas.openxmlformats.org/wordprocessingml/2006/main" w:id="833"/>
      <w:bookmarkEnd xmlns:w="http://schemas.openxmlformats.org/wordprocessingml/2006/main" w:id="834"/>
      <w:bookmarkEnd xmlns:w="http://schemas.openxmlformats.org/wordprocessingml/2006/main" w:id="835"/>
      <w:bookmarkEnd xmlns:w="http://schemas.openxmlformats.org/wordprocessingml/2006/main" w:id="836"/>
      <w:bookmarkEnd xmlns:w="http://schemas.openxmlformats.org/wordprocessingml/2006/main" w:id="837"/>
      <w:bookmarkEnd xmlns:w="http://schemas.openxmlformats.org/wordprocessingml/2006/main" w:id="838"/>
      <w:bookmarkEnd xmlns:w="http://schemas.openxmlformats.org/wordprocessingml/2006/main" w:id="839"/>
      <w:bookmarkEnd xmlns:w="http://schemas.openxmlformats.org/wordprocessingml/2006/main" w:id="840"/>
      <w:bookmarkEnd xmlns:w="http://schemas.openxmlformats.org/wordprocessingml/2006/main" w:id="841"/>
      <w:bookmarkEnd xmlns:w="http://schemas.openxmlformats.org/wordprocessingml/2006/main" w:id="842"/>
      <w:bookmarkEnd xmlns:w="http://schemas.openxmlformats.org/wordprocessingml/2006/main" w:id="843"/>
      <w:bookmarkEnd xmlns:w="http://schemas.openxmlformats.org/wordprocessingml/2006/main" w:id="844"/>
      <w:bookmarkEnd xmlns:w="http://schemas.openxmlformats.org/wordprocessingml/2006/main" w:id="845"/>
      <w:bookmarkEnd xmlns:w="http://schemas.openxmlformats.org/wordprocessingml/2006/main" w:id="846"/>
      <w:bookmarkEnd xmlns:w="http://schemas.openxmlformats.org/wordprocessingml/2006/main" w:id="847"/>
      <w:bookmarkEnd xmlns:w="http://schemas.openxmlformats.org/wordprocessingml/2006/main" w:id="848"/>
      <w:bookmarkEnd xmlns:w="http://schemas.openxmlformats.org/wordprocessingml/2006/main" w:id="849"/>
      <w:bookmarkEnd xmlns:w="http://schemas.openxmlformats.org/wordprocessingml/2006/main" w:id="850"/>
      <w:bookmarkEnd xmlns:w="http://schemas.openxmlformats.org/wordprocessingml/2006/main" w:id="851"/>
      <w:bookmarkEnd xmlns:w="http://schemas.openxmlformats.org/wordprocessingml/2006/main" w:id="852"/>
      <w:bookmarkEnd xmlns:w="http://schemas.openxmlformats.org/wordprocessingml/2006/main" w:id="853"/>
      <w:bookmarkEnd xmlns:w="http://schemas.openxmlformats.org/wordprocessingml/2006/main" w:id="854"/>
      <w:bookmarkEnd xmlns:w="http://schemas.openxmlformats.org/wordprocessingml/2006/main" w:id="855"/>
      <w:bookmarkEnd xmlns:w="http://schemas.openxmlformats.org/wordprocessingml/2006/main" w:id="856"/>
      <w:bookmarkEnd xmlns:w="http://schemas.openxmlformats.org/wordprocessingml/2006/main" w:id="857"/>
    </w:p>
    <w:p w14:paraId="308A1F2C" w14:textId="1608BF94" w:rsidR="00D916D6" w:rsidRPr="0029259B" w:rsidRDefault="00D916D6" w:rsidP="008F699B">
      <w:pPr>
        <w:rPr>
          <w:rFonts w:ascii="Arial" w:hAnsi="Arial" w:cs="Arial"/>
        </w:rPr>
      </w:pPr>
    </w:p>
    <w:p w14:paraId="65948629" w14:textId="58A34D4B" w:rsidR="0029200C" w:rsidRPr="0029259B" w:rsidRDefault="6A6A0A46"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Sau khi biên dịch xong, VLAB được mở. Nền tảng ảo RH850 của hộp công cụ RH850/F1KM, </w:t>
      </w:r>
      <w:commentRangeStart xmlns:w="http://schemas.openxmlformats.org/wordprocessingml/2006/main" w:id="858"/>
      <w:r xmlns:w="http://schemas.openxmlformats.org/wordprocessingml/2006/main" w:rsidR="003558A1" w:rsidRPr="003558A1">
        <w:rPr>
          <w:rFonts w:ascii="Arial" w:hAnsi="Arial" w:cs="Arial"/>
          <w:highlight w:val="yellow"/>
        </w:rPr>
        <w:t xml:space="preserve">RH850/U2C </w:t>
      </w:r>
      <w:commentRangeEnd xmlns:w="http://schemas.openxmlformats.org/wordprocessingml/2006/main" w:id="858"/>
      <w:r xmlns:w="http://schemas.openxmlformats.org/wordprocessingml/2006/main" w:rsidR="003558A1">
        <w:rPr>
          <w:rStyle w:val="CommentReference"/>
        </w:rPr>
        <w:commentReference xmlns:w="http://schemas.openxmlformats.org/wordprocessingml/2006/main" w:id="858"/>
      </w:r>
      <w:bookmarkStart xmlns:w="http://schemas.openxmlformats.org/wordprocessingml/2006/main" w:id="859" w:name="V10000_Req_03_012"/>
      <w:bookmarkEnd xmlns:w="http://schemas.openxmlformats.org/wordprocessingml/2006/main" w:id="859"/>
      <w:r xmlns:w="http://schemas.openxmlformats.org/wordprocessingml/2006/main" w:rsidR="7B849B65" w:rsidRPr="0029259B">
        <w:rPr>
          <w:rFonts w:ascii="Arial" w:hAnsi="Arial" w:cs="Arial"/>
        </w:rPr>
        <w:t xml:space="preserve">, “target.out” và các tệp nguồn trong thư mục làm việc được tải.</w:t>
      </w:r>
    </w:p>
    <w:p w14:paraId="68AA5B2B" w14:textId="243D1089" w:rsidR="008F3D84" w:rsidRDefault="0029200C" w:rsidP="0029200C">
      <w:pPr xmlns:w="http://schemas.openxmlformats.org/wordprocessingml/2006/main">
        <w:pStyle w:val="ListParagraph"/>
        <w:rPr>
          <w:rFonts w:ascii="Arial" w:hAnsi="Arial" w:cs="Arial"/>
        </w:rPr>
      </w:pPr>
      <w:r xmlns:w="http://schemas.openxmlformats.org/wordprocessingml/2006/main" w:rsidRPr="0029259B">
        <w:rPr>
          <w:rFonts w:ascii="Arial" w:hAnsi="Arial" w:cs="Arial"/>
        </w:rPr>
        <w:t xml:space="preserve">Việc thực thi SPILS bắt đầu trên cả mô hình Simulink và VLAB.</w:t>
      </w:r>
    </w:p>
    <w:p w14:paraId="0C98A487" w14:textId="11D7318E" w:rsidR="0029200C" w:rsidRPr="0029259B" w:rsidRDefault="0029200C" w:rsidP="0029200C">
      <w:pPr>
        <w:rPr>
          <w:rFonts w:ascii="Arial" w:hAnsi="Arial" w:cs="Arial"/>
        </w:rPr>
      </w:pPr>
    </w:p>
    <w:p w14:paraId="4533CDF7" w14:textId="0CF745D3" w:rsidR="0029200C" w:rsidRPr="0029259B" w:rsidRDefault="00AA665A" w:rsidP="0029200C">
      <w:pPr>
        <w:jc w:val="center"/>
        <w:rPr>
          <w:rFonts w:ascii="Arial" w:hAnsi="Arial" w:cs="Arial"/>
        </w:rPr>
      </w:pPr>
      <w:r>
        <w:rPr>
          <w:rFonts w:ascii="Arial" w:hAnsi="Arial" w:cs="Arial"/>
          <w:noProof/>
        </w:rPr>
        <w:drawing>
          <wp:inline distT="0" distB="0" distL="0" distR="0" wp14:anchorId="053E5485" wp14:editId="525B53A0">
            <wp:extent cx="6419850" cy="4892758"/>
            <wp:effectExtent l="0" t="0" r="0" b="3175"/>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427550" cy="4898626"/>
                    </a:xfrm>
                    <a:prstGeom prst="rect">
                      <a:avLst/>
                    </a:prstGeom>
                  </pic:spPr>
                </pic:pic>
              </a:graphicData>
            </a:graphic>
          </wp:inline>
        </w:drawing>
      </w:r>
    </w:p>
    <w:p w14:paraId="08C97481" w14:textId="11CA37FC" w:rsidR="0029200C" w:rsidRPr="0029259B" w:rsidRDefault="0029200C" w:rsidP="0029200C">
      <w:pPr>
        <w:jc w:val="center"/>
        <w:rPr>
          <w:rFonts w:ascii="Arial" w:hAnsi="Arial" w:cs="Arial"/>
        </w:rPr>
      </w:pPr>
    </w:p>
    <w:p w14:paraId="41B2F95F" w14:textId="2DFC804F" w:rsidR="0029200C" w:rsidRPr="0029259B" w:rsidRDefault="0029200C" w:rsidP="0029200C">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37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Quá trình thực thi SPILS</w:t>
      </w:r>
    </w:p>
    <w:p w14:paraId="631F4413" w14:textId="77777777" w:rsidR="0003441F" w:rsidRPr="0029259B" w:rsidRDefault="0003441F" w:rsidP="008F699B">
      <w:pPr>
        <w:rPr>
          <w:rFonts w:ascii="Arial" w:hAnsi="Arial" w:cs="Arial"/>
        </w:rPr>
      </w:pPr>
    </w:p>
    <w:p w14:paraId="180E053F" w14:textId="4CA4A373" w:rsidR="0003441F" w:rsidRPr="0029259B" w:rsidRDefault="0003441F" w:rsidP="008F699B">
      <w:pPr>
        <w:rPr>
          <w:rFonts w:ascii="Arial" w:hAnsi="Arial" w:cs="Arial"/>
        </w:rPr>
      </w:pPr>
      <w:r w:rsidRPr="0029259B">
        <w:rPr>
          <w:rFonts w:ascii="Arial" w:hAnsi="Arial" w:cs="Arial"/>
        </w:rPr>
        <w:br w:type="page"/>
      </w:r>
    </w:p>
    <w:p w14:paraId="0C20AD55" w14:textId="77777777" w:rsidR="00FE47C8" w:rsidRPr="0029259B" w:rsidRDefault="00FE47C8" w:rsidP="008F699B">
      <w:pPr>
        <w:rPr>
          <w:rFonts w:ascii="Arial" w:hAnsi="Arial" w:cs="Arial"/>
        </w:rPr>
      </w:pPr>
    </w:p>
    <w:p w14:paraId="7F2DDF60" w14:textId="257772F4" w:rsidR="00FE47C8" w:rsidRPr="0029259B" w:rsidRDefault="71C18501" w:rsidP="00EB47E4">
      <w:pPr xmlns:w="http://schemas.openxmlformats.org/wordprocessingml/2006/main">
        <w:pStyle w:val="ListParagraph"/>
        <w:numPr>
          <w:ilvl w:val="0"/>
          <w:numId w:val="10"/>
        </w:numPr>
        <w:rPr>
          <w:rFonts w:ascii="Arial" w:hAnsi="Arial" w:cs="Arial"/>
        </w:rPr>
      </w:pPr>
      <w:r xmlns:w="http://schemas.openxmlformats.org/wordprocessingml/2006/main" w:rsidRPr="0029259B">
        <w:rPr>
          <w:rFonts w:ascii="Arial" w:hAnsi="Arial" w:cs="Arial"/>
        </w:rPr>
        <w:t xml:space="preserve">Kết quả của phạm vi bên dưới, kết quả MIL và ET-VPF là như nhau.</w:t>
      </w:r>
    </w:p>
    <w:p w14:paraId="44009D38" w14:textId="64A1393A" w:rsidR="00422800" w:rsidRPr="0029259B" w:rsidRDefault="00422800" w:rsidP="0003441F">
      <w:pPr>
        <w:rPr>
          <w:rFonts w:ascii="Arial" w:hAnsi="Arial" w:cs="Arial"/>
          <w:noProof/>
        </w:rPr>
      </w:pPr>
    </w:p>
    <w:p w14:paraId="181D606E" w14:textId="6E364D49" w:rsidR="00F52BB0" w:rsidRPr="0029259B" w:rsidRDefault="009E03A4" w:rsidP="00F52BB0">
      <w:pPr>
        <w:jc w:val="center"/>
        <w:rPr>
          <w:rFonts w:ascii="Arial" w:hAnsi="Arial" w:cs="Arial"/>
        </w:rPr>
      </w:pPr>
      <w:r w:rsidRPr="0029259B">
        <w:rPr>
          <w:rFonts w:ascii="Arial" w:hAnsi="Arial" w:cs="Arial"/>
          <w:noProof/>
        </w:rPr>
        <w:drawing>
          <wp:inline distT="0" distB="0" distL="0" distR="0" wp14:anchorId="343FE334" wp14:editId="11FC1B22">
            <wp:extent cx="5334744" cy="4820323"/>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81"/>
                    <a:stretch>
                      <a:fillRect/>
                    </a:stretch>
                  </pic:blipFill>
                  <pic:spPr>
                    <a:xfrm>
                      <a:off x="0" y="0"/>
                      <a:ext cx="5334744" cy="4820323"/>
                    </a:xfrm>
                    <a:prstGeom prst="rect">
                      <a:avLst/>
                    </a:prstGeom>
                  </pic:spPr>
                </pic:pic>
              </a:graphicData>
            </a:graphic>
          </wp:inline>
        </w:drawing>
      </w:r>
    </w:p>
    <w:p w14:paraId="7F16E6FF" w14:textId="60524C56" w:rsidR="0003441F" w:rsidRPr="0029259B" w:rsidRDefault="0003441F" w:rsidP="0003441F">
      <w:pPr>
        <w:jc w:val="center"/>
        <w:rPr>
          <w:rFonts w:ascii="Arial" w:hAnsi="Arial" w:cs="Arial"/>
        </w:rPr>
      </w:pPr>
    </w:p>
    <w:p w14:paraId="504760CC" w14:textId="179F0DD3" w:rsidR="0003441F" w:rsidRPr="0029259B" w:rsidRDefault="0003441F" w:rsidP="0003441F">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highlight w:val="yellow"/>
        </w:rPr>
        <w:t xml:space="preserve">Hình </w:t>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00341B7D">
        <w:rPr>
          <w:rFonts w:ascii="Arial" w:hAnsi="Arial" w:cs="Arial"/>
          <w:b/>
          <w:bCs/>
          <w:color w:val="auto"/>
          <w:highlight w:val="yellow"/>
        </w:rPr>
        <w:noBreakHyphen xmlns:w="http://schemas.openxmlformats.org/wordprocessingml/2006/main"/>
      </w:r>
      <w:r xmlns:w="http://schemas.openxmlformats.org/wordprocessingml/2006/main" w:rsidR="00341B7D">
        <w:rPr>
          <w:rFonts w:ascii="Arial" w:hAnsi="Arial" w:cs="Arial"/>
          <w:b/>
          <w:bCs/>
          <w:color w:val="auto"/>
          <w:highlight w:val="yellow"/>
        </w:rPr>
        <w:fldChar xmlns:w="http://schemas.openxmlformats.org/wordprocessingml/2006/main" w:fldCharType="begin"/>
      </w:r>
      <w:r xmlns:w="http://schemas.openxmlformats.org/wordprocessingml/2006/main" w:rsidR="00341B7D">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00341B7D">
        <w:rPr>
          <w:rFonts w:ascii="Arial" w:hAnsi="Arial" w:cs="Arial"/>
          <w:b/>
          <w:bCs/>
          <w:color w:val="auto"/>
          <w:highlight w:val="yellow"/>
        </w:rPr>
        <w:fldChar xmlns:w="http://schemas.openxmlformats.org/wordprocessingml/2006/main" w:fldCharType="separate"/>
      </w:r>
      <w:r xmlns:w="http://schemas.openxmlformats.org/wordprocessingml/2006/main" w:rsidR="00341B7D">
        <w:rPr>
          <w:rFonts w:ascii="Arial" w:hAnsi="Arial" w:cs="Arial"/>
          <w:b/>
          <w:bCs/>
          <w:noProof/>
          <w:color w:val="auto"/>
          <w:highlight w:val="yellow"/>
        </w:rPr>
        <w:t xml:space="preserve">38 </w:t>
      </w:r>
      <w:r xmlns:w="http://schemas.openxmlformats.org/wordprocessingml/2006/main" w:rsidR="00341B7D">
        <w:rPr>
          <w:rFonts w:ascii="Arial" w:hAnsi="Arial" w:cs="Arial"/>
          <w:b/>
          <w:bCs/>
          <w:color w:val="auto"/>
          <w:highlight w:val="yellow"/>
        </w:rPr>
        <w:fldChar xmlns:w="http://schemas.openxmlformats.org/wordprocessingml/2006/main" w:fldCharType="end"/>
      </w:r>
      <w:r xmlns:w="http://schemas.openxmlformats.org/wordprocessingml/2006/main" w:rsidRPr="0029259B">
        <w:rPr>
          <w:rFonts w:ascii="Arial" w:hAnsi="Arial" w:cs="Arial"/>
          <w:b/>
          <w:bCs/>
          <w:color w:val="auto"/>
          <w:highlight w:val="yellow"/>
        </w:rPr>
        <w:t xml:space="preserve">Kết quả của phạm vi</w:t>
      </w:r>
    </w:p>
    <w:p w14:paraId="471D9B18" w14:textId="55D3CDEC" w:rsidR="0003441F" w:rsidRPr="0029259B" w:rsidRDefault="0003441F" w:rsidP="0003441F">
      <w:pPr>
        <w:rPr>
          <w:rFonts w:ascii="Arial" w:hAnsi="Arial" w:cs="Arial"/>
        </w:rPr>
      </w:pPr>
    </w:p>
    <w:p w14:paraId="4FE37392" w14:textId="55806914" w:rsidR="0003441F" w:rsidRPr="0029259B" w:rsidRDefault="0003441F" w:rsidP="0003441F">
      <w:pPr xmlns:w="http://schemas.openxmlformats.org/wordprocessingml/2006/main">
        <w:ind w:left="1440" w:hanging="1440"/>
        <w:rPr>
          <w:rFonts w:ascii="Arial" w:hAnsi="Arial" w:cs="Arial"/>
        </w:rPr>
      </w:pPr>
      <w:r xmlns:w="http://schemas.openxmlformats.org/wordprocessingml/2006/main" w:rsidRPr="0029259B">
        <w:rPr>
          <w:rFonts w:ascii="Arial" w:hAnsi="Arial" w:cs="Arial"/>
        </w:rPr>
        <w:t xml:space="preserve">Ghi chú </w:t>
      </w:r>
      <w:r xmlns:w="http://schemas.openxmlformats.org/wordprocessingml/2006/main" w:rsidRPr="0029259B">
        <w:rPr>
          <w:rFonts w:ascii="Arial" w:hAnsi="Arial" w:cs="Arial"/>
        </w:rPr>
        <w:tab xmlns:w="http://schemas.openxmlformats.org/wordprocessingml/2006/main"/>
      </w:r>
      <w:r xmlns:w="http://schemas.openxmlformats.org/wordprocessingml/2006/main" w:rsidRPr="0029259B">
        <w:rPr>
          <w:rFonts w:ascii="Arial" w:hAnsi="Arial" w:cs="Arial"/>
        </w:rPr>
        <w:t xml:space="preserve">Vui lòng bỏ qua bước đầu tiên. Bởi vì, tại thời điểm đó, MATLAB và VLAB </w:t>
      </w:r>
      <w:r xmlns:w="http://schemas.openxmlformats.org/wordprocessingml/2006/main" w:rsidR="00685B8A" w:rsidRPr="0029259B">
        <w:rPr>
          <w:rFonts w:ascii="Arial" w:hAnsi="Arial" w:cs="Arial"/>
        </w:rPr>
        <w:t xml:space="preserve">được kết nối và một giá trị giả được gửi đến MATLAB bằng Đồng mô phỏng MATLAB.</w:t>
      </w:r>
    </w:p>
    <w:p w14:paraId="398FA748" w14:textId="77777777" w:rsidR="0003441F" w:rsidRPr="0029259B" w:rsidRDefault="0003441F" w:rsidP="0003441F">
      <w:pPr>
        <w:rPr>
          <w:rFonts w:ascii="Arial" w:hAnsi="Arial" w:cs="Arial"/>
        </w:rPr>
      </w:pPr>
    </w:p>
    <w:p w14:paraId="489D9A1A" w14:textId="32E2EFFD" w:rsidR="0003441F" w:rsidRPr="0029259B" w:rsidRDefault="0003441F" w:rsidP="0003441F">
      <w:pPr>
        <w:rPr>
          <w:rFonts w:ascii="Arial" w:hAnsi="Arial" w:cs="Arial"/>
        </w:rPr>
      </w:pPr>
      <w:r w:rsidRPr="0029259B">
        <w:rPr>
          <w:rFonts w:ascii="Arial" w:hAnsi="Arial" w:cs="Arial"/>
        </w:rPr>
        <w:br w:type="page"/>
      </w:r>
    </w:p>
    <w:p w14:paraId="5BEFEEE9" w14:textId="0D8D59C3" w:rsidR="00A557D3" w:rsidRPr="0029259B" w:rsidRDefault="73A1CDAB" w:rsidP="00A557D3">
      <w:pPr xmlns:w="http://schemas.openxmlformats.org/wordprocessingml/2006/main">
        <w:pStyle w:val="Heading2"/>
        <w:rPr>
          <w:rFonts w:cs="Arial"/>
        </w:rPr>
      </w:pPr>
      <w:bookmarkStart xmlns:w="http://schemas.openxmlformats.org/wordprocessingml/2006/main" w:id="860" w:name="_Toc94021772"/>
      <w:bookmarkStart xmlns:w="http://schemas.openxmlformats.org/wordprocessingml/2006/main" w:id="861" w:name="_Toc122608923"/>
      <w:bookmarkStart xmlns:w="http://schemas.openxmlformats.org/wordprocessingml/2006/main" w:id="862" w:name="_Toc1778715617"/>
      <w:bookmarkStart xmlns:w="http://schemas.openxmlformats.org/wordprocessingml/2006/main" w:id="863" w:name="_Toc1342818721"/>
      <w:bookmarkStart xmlns:w="http://schemas.openxmlformats.org/wordprocessingml/2006/main" w:id="864" w:name="_Toc741007612"/>
      <w:bookmarkStart xmlns:w="http://schemas.openxmlformats.org/wordprocessingml/2006/main" w:id="865" w:name="_Toc1261215014"/>
      <w:bookmarkStart xmlns:w="http://schemas.openxmlformats.org/wordprocessingml/2006/main" w:id="866" w:name="_Toc905898551"/>
      <w:bookmarkStart xmlns:w="http://schemas.openxmlformats.org/wordprocessingml/2006/main" w:id="867" w:name="_Toc1321156211"/>
      <w:bookmarkStart xmlns:w="http://schemas.openxmlformats.org/wordprocessingml/2006/main" w:id="868" w:name="_Toc826741646"/>
      <w:bookmarkStart xmlns:w="http://schemas.openxmlformats.org/wordprocessingml/2006/main" w:id="869" w:name="_Toc87993691"/>
      <w:bookmarkStart xmlns:w="http://schemas.openxmlformats.org/wordprocessingml/2006/main" w:id="870" w:name="_Toc559371833"/>
      <w:bookmarkStart xmlns:w="http://schemas.openxmlformats.org/wordprocessingml/2006/main" w:id="871" w:name="_Toc263159376"/>
      <w:bookmarkStart xmlns:w="http://schemas.openxmlformats.org/wordprocessingml/2006/main" w:id="872" w:name="_Toc881137057"/>
      <w:bookmarkStart xmlns:w="http://schemas.openxmlformats.org/wordprocessingml/2006/main" w:id="873" w:name="_Toc1357721810"/>
      <w:bookmarkStart xmlns:w="http://schemas.openxmlformats.org/wordprocessingml/2006/main" w:id="874" w:name="_Toc1408508234"/>
      <w:bookmarkStart xmlns:w="http://schemas.openxmlformats.org/wordprocessingml/2006/main" w:id="875" w:name="_Toc635622667"/>
      <w:bookmarkStart xmlns:w="http://schemas.openxmlformats.org/wordprocessingml/2006/main" w:id="876" w:name="_Toc527325997"/>
      <w:bookmarkStart xmlns:w="http://schemas.openxmlformats.org/wordprocessingml/2006/main" w:id="877" w:name="_Toc1656146397"/>
      <w:bookmarkStart xmlns:w="http://schemas.openxmlformats.org/wordprocessingml/2006/main" w:id="878" w:name="_Toc1888447121"/>
      <w:bookmarkStart xmlns:w="http://schemas.openxmlformats.org/wordprocessingml/2006/main" w:id="879" w:name="_Toc569052125"/>
      <w:bookmarkStart xmlns:w="http://schemas.openxmlformats.org/wordprocessingml/2006/main" w:id="880" w:name="_Toc576523830"/>
      <w:bookmarkStart xmlns:w="http://schemas.openxmlformats.org/wordprocessingml/2006/main" w:id="881" w:name="_Toc432682869"/>
      <w:bookmarkStart xmlns:w="http://schemas.openxmlformats.org/wordprocessingml/2006/main" w:id="882" w:name="_Toc2920122"/>
      <w:bookmarkStart xmlns:w="http://schemas.openxmlformats.org/wordprocessingml/2006/main" w:id="883" w:name="_Toc736209111"/>
      <w:bookmarkStart xmlns:w="http://schemas.openxmlformats.org/wordprocessingml/2006/main" w:id="884" w:name="_Toc337253955"/>
      <w:bookmarkStart xmlns:w="http://schemas.openxmlformats.org/wordprocessingml/2006/main" w:id="885" w:name="_Toc138690174"/>
      <w:bookmarkStart xmlns:w="http://schemas.openxmlformats.org/wordprocessingml/2006/main" w:id="886" w:name="_Toc33377854"/>
      <w:bookmarkStart xmlns:w="http://schemas.openxmlformats.org/wordprocessingml/2006/main" w:id="887" w:name="_Toc1868443308"/>
      <w:bookmarkStart xmlns:w="http://schemas.openxmlformats.org/wordprocessingml/2006/main" w:id="888" w:name="_Toc1251033971"/>
      <w:bookmarkStart xmlns:w="http://schemas.openxmlformats.org/wordprocessingml/2006/main" w:id="889" w:name="_Toc233949241"/>
      <w:bookmarkStart xmlns:w="http://schemas.openxmlformats.org/wordprocessingml/2006/main" w:id="890" w:name="_Toc1609525010"/>
      <w:bookmarkStart xmlns:w="http://schemas.openxmlformats.org/wordprocessingml/2006/main" w:id="891" w:name="_Toc895248496"/>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3.4 </w:t>
      </w:r>
      <w:r xmlns:w="http://schemas.openxmlformats.org/wordprocessingml/2006/main" w:rsidR="6799D5B2" w:rsidRPr="0029259B">
        <w:rPr>
          <w:rFonts w:cs="Arial"/>
        </w:rPr>
        <w:t xml:space="preserve">Đo thời gian</w:t>
      </w:r>
      <w:bookmarkEnd xmlns:w="http://schemas.openxmlformats.org/wordprocessingml/2006/main" w:id="860"/>
      <w:bookmarkEnd xmlns:w="http://schemas.openxmlformats.org/wordprocessingml/2006/main" w:id="861"/>
      <w:r xmlns:w="http://schemas.openxmlformats.org/wordprocessingml/2006/main" w:rsidRPr="0029259B">
        <w:rPr>
          <w:rFonts w:cs="Arial"/>
        </w:rPr>
        <w:t xml:space="preserve"> </w:t>
      </w:r>
      <w:bookmarkEnd xmlns:w="http://schemas.openxmlformats.org/wordprocessingml/2006/main" w:id="862"/>
      <w:bookmarkEnd xmlns:w="http://schemas.openxmlformats.org/wordprocessingml/2006/main" w:id="863"/>
      <w:bookmarkEnd xmlns:w="http://schemas.openxmlformats.org/wordprocessingml/2006/main" w:id="864"/>
      <w:bookmarkEnd xmlns:w="http://schemas.openxmlformats.org/wordprocessingml/2006/main" w:id="865"/>
      <w:bookmarkEnd xmlns:w="http://schemas.openxmlformats.org/wordprocessingml/2006/main" w:id="866"/>
      <w:bookmarkEnd xmlns:w="http://schemas.openxmlformats.org/wordprocessingml/2006/main" w:id="867"/>
      <w:bookmarkEnd xmlns:w="http://schemas.openxmlformats.org/wordprocessingml/2006/main" w:id="868"/>
      <w:bookmarkEnd xmlns:w="http://schemas.openxmlformats.org/wordprocessingml/2006/main" w:id="869"/>
      <w:bookmarkEnd xmlns:w="http://schemas.openxmlformats.org/wordprocessingml/2006/main" w:id="870"/>
      <w:bookmarkEnd xmlns:w="http://schemas.openxmlformats.org/wordprocessingml/2006/main" w:id="871"/>
      <w:bookmarkEnd xmlns:w="http://schemas.openxmlformats.org/wordprocessingml/2006/main" w:id="872"/>
      <w:bookmarkEnd xmlns:w="http://schemas.openxmlformats.org/wordprocessingml/2006/main" w:id="873"/>
      <w:bookmarkEnd xmlns:w="http://schemas.openxmlformats.org/wordprocessingml/2006/main" w:id="874"/>
      <w:bookmarkEnd xmlns:w="http://schemas.openxmlformats.org/wordprocessingml/2006/main" w:id="875"/>
      <w:bookmarkEnd xmlns:w="http://schemas.openxmlformats.org/wordprocessingml/2006/main" w:id="876"/>
      <w:bookmarkEnd xmlns:w="http://schemas.openxmlformats.org/wordprocessingml/2006/main" w:id="877"/>
      <w:bookmarkEnd xmlns:w="http://schemas.openxmlformats.org/wordprocessingml/2006/main" w:id="878"/>
      <w:bookmarkEnd xmlns:w="http://schemas.openxmlformats.org/wordprocessingml/2006/main" w:id="879"/>
      <w:bookmarkEnd xmlns:w="http://schemas.openxmlformats.org/wordprocessingml/2006/main" w:id="880"/>
      <w:bookmarkEnd xmlns:w="http://schemas.openxmlformats.org/wordprocessingml/2006/main" w:id="881"/>
      <w:bookmarkEnd xmlns:w="http://schemas.openxmlformats.org/wordprocessingml/2006/main" w:id="882"/>
      <w:bookmarkEnd xmlns:w="http://schemas.openxmlformats.org/wordprocessingml/2006/main" w:id="883"/>
      <w:bookmarkEnd xmlns:w="http://schemas.openxmlformats.org/wordprocessingml/2006/main" w:id="884"/>
      <w:bookmarkEnd xmlns:w="http://schemas.openxmlformats.org/wordprocessingml/2006/main" w:id="885"/>
      <w:bookmarkEnd xmlns:w="http://schemas.openxmlformats.org/wordprocessingml/2006/main" w:id="886"/>
      <w:bookmarkEnd xmlns:w="http://schemas.openxmlformats.org/wordprocessingml/2006/main" w:id="887"/>
      <w:bookmarkEnd xmlns:w="http://schemas.openxmlformats.org/wordprocessingml/2006/main" w:id="888"/>
      <w:bookmarkEnd xmlns:w="http://schemas.openxmlformats.org/wordprocessingml/2006/main" w:id="889"/>
      <w:bookmarkEnd xmlns:w="http://schemas.openxmlformats.org/wordprocessingml/2006/main" w:id="890"/>
      <w:bookmarkEnd xmlns:w="http://schemas.openxmlformats.org/wordprocessingml/2006/main" w:id="891"/>
    </w:p>
    <w:p w14:paraId="7B6C41E2" w14:textId="77777777" w:rsidR="00A557D3" w:rsidRPr="0029259B" w:rsidRDefault="00A557D3" w:rsidP="008F699B">
      <w:pPr>
        <w:rPr>
          <w:rFonts w:ascii="Arial" w:hAnsi="Arial" w:cs="Arial"/>
        </w:rPr>
      </w:pPr>
    </w:p>
    <w:p w14:paraId="58FA5DBB" w14:textId="3183C484" w:rsidR="004A5E88" w:rsidRDefault="004A5E88" w:rsidP="004A5E88">
      <w:pPr xmlns:w="http://schemas.openxmlformats.org/wordprocessingml/2006/main">
        <w:widowControl/>
        <w:rPr>
          <w:rFonts w:ascii="Arial" w:hAnsi="Arial" w:cs="Arial"/>
          <w:kern w:val="0"/>
          <w:szCs w:val="18"/>
        </w:rPr>
      </w:pPr>
      <w:r xmlns:w="http://schemas.openxmlformats.org/wordprocessingml/2006/main" w:rsidRPr="0029259B">
        <w:rPr>
          <w:rFonts w:ascii="Arial" w:hAnsi="Arial" w:cs="Arial"/>
          <w:kern w:val="0"/>
          <w:szCs w:val="18"/>
        </w:rPr>
        <w:t xml:space="preserve">Phần này mô tả phương pháp đo thời gian được sử dụng trong ET-VPF.</w:t>
      </w:r>
    </w:p>
    <w:p w14:paraId="2716DA97" w14:textId="0CA57AC6" w:rsidR="00F80471" w:rsidRDefault="00F80471" w:rsidP="00F80471">
      <w:pPr xmlns:w="http://schemas.openxmlformats.org/wordprocessingml/2006/main">
        <w:rPr>
          <w:rFonts w:ascii="Arial" w:hAnsi="Arial" w:cs="Arial"/>
        </w:rPr>
      </w:pPr>
      <w:commentRangeStart xmlns:w="http://schemas.openxmlformats.org/wordprocessingml/2006/main" w:id="892"/>
      <w:r xmlns:w="http://schemas.openxmlformats.org/wordprocessingml/2006/main" w:rsidRPr="00F80471">
        <w:rPr>
          <w:rFonts w:ascii="Arial" w:hAnsi="Arial" w:cs="Arial"/>
          <w:highlight w:val="yellow"/>
        </w:rPr>
        <w:t xml:space="preserve">Tiến trình </w:t>
      </w:r>
      <w:commentRangeEnd xmlns:w="http://schemas.openxmlformats.org/wordprocessingml/2006/main" w:id="892"/>
      <w:r xmlns:w="http://schemas.openxmlformats.org/wordprocessingml/2006/main">
        <w:rPr>
          <w:rStyle w:val="CommentReference"/>
        </w:rPr>
        <w:commentReference xmlns:w="http://schemas.openxmlformats.org/wordprocessingml/2006/main" w:id="892"/>
      </w:r>
      <w:r xmlns:w="http://schemas.openxmlformats.org/wordprocessingml/2006/main" w:rsidRPr="00F80471">
        <w:rPr>
          <w:rFonts w:ascii="Arial" w:hAnsi="Arial" w:cs="Arial"/>
          <w:highlight w:val="yellow"/>
        </w:rPr>
        <w:t xml:space="preserve">Gửi và Nhận từ cả mô hình Simulink và VLAB phụ thuộc vào Thời gian lấy mẫu.</w:t>
      </w:r>
    </w:p>
    <w:p w14:paraId="718E74F3" w14:textId="77777777" w:rsidR="00341B7D" w:rsidRPr="00D666E8" w:rsidRDefault="00A53C92" w:rsidP="00341B7D">
      <w:pPr>
        <w:keepNext/>
        <w:jc w:val="center"/>
        <w:rPr>
          <w:highlight w:val="yellow"/>
        </w:rPr>
      </w:pPr>
      <w:r w:rsidRPr="00D666E8">
        <w:rPr>
          <w:noProof/>
          <w:highlight w:val="yellow"/>
        </w:rPr>
        <w:drawing>
          <wp:inline distT="0" distB="0" distL="0" distR="0" wp14:anchorId="7C929F41" wp14:editId="75089AB9">
            <wp:extent cx="4542638" cy="2557338"/>
            <wp:effectExtent l="133350" t="114300" r="125095" b="16700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71517" cy="26298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63C7CF" w14:textId="4C20255B" w:rsidR="00A53C92" w:rsidRPr="00341B7D" w:rsidRDefault="00341B7D" w:rsidP="00341B7D">
      <w:pPr xmlns:w="http://schemas.openxmlformats.org/wordprocessingml/2006/main">
        <w:pStyle w:val="Caption"/>
        <w:jc w:val="center"/>
        <w:rPr>
          <w:rFonts w:ascii="Arial" w:hAnsi="Arial" w:cs="Arial"/>
          <w:b/>
          <w:bCs/>
          <w:color w:val="auto"/>
        </w:rPr>
      </w:pPr>
      <w:r xmlns:w="http://schemas.openxmlformats.org/wordprocessingml/2006/main" w:rsidRPr="00D666E8">
        <w:rPr>
          <w:rFonts w:ascii="Arial" w:hAnsi="Arial" w:cs="Arial"/>
          <w:b/>
          <w:bCs/>
          <w:color w:val="auto"/>
          <w:highlight w:val="yellow"/>
        </w:rPr>
        <w:t xml:space="preserve">Hình </w:t>
      </w:r>
      <w:r xmlns:w="http://schemas.openxmlformats.org/wordprocessingml/2006/main" w:rsidRPr="00D666E8">
        <w:rPr>
          <w:rFonts w:ascii="Arial" w:hAnsi="Arial" w:cs="Arial"/>
          <w:b/>
          <w:bCs/>
          <w:color w:val="auto"/>
          <w:highlight w:val="yellow"/>
        </w:rPr>
        <w:fldChar xmlns:w="http://schemas.openxmlformats.org/wordprocessingml/2006/main" w:fldCharType="begin"/>
      </w:r>
      <w:r xmlns:w="http://schemas.openxmlformats.org/wordprocessingml/2006/main" w:rsidRPr="00D666E8">
        <w:rPr>
          <w:rFonts w:ascii="Arial" w:hAnsi="Arial" w:cs="Arial"/>
          <w:b/>
          <w:bCs/>
          <w:color w:val="auto"/>
          <w:highlight w:val="yellow"/>
        </w:rPr>
        <w:instrText xmlns:w="http://schemas.openxmlformats.org/wordprocessingml/2006/main" xml:space="preserve"> STYLEREF 1 \s </w:instrText>
      </w:r>
      <w:r xmlns:w="http://schemas.openxmlformats.org/wordprocessingml/2006/main" w:rsidRPr="00D666E8">
        <w:rPr>
          <w:rFonts w:ascii="Arial" w:hAnsi="Arial" w:cs="Arial"/>
          <w:b/>
          <w:bCs/>
          <w:color w:val="auto"/>
          <w:highlight w:val="yellow"/>
        </w:rPr>
        <w:fldChar xmlns:w="http://schemas.openxmlformats.org/wordprocessingml/2006/main" w:fldCharType="separate"/>
      </w:r>
      <w:r xmlns:w="http://schemas.openxmlformats.org/wordprocessingml/2006/main" w:rsidRPr="00D666E8">
        <w:rPr>
          <w:rFonts w:ascii="Arial" w:hAnsi="Arial" w:cs="Arial"/>
          <w:b/>
          <w:bCs/>
          <w:color w:val="auto"/>
          <w:highlight w:val="yellow"/>
        </w:rPr>
        <w:t xml:space="preserve">3 </w:t>
      </w:r>
      <w:r xmlns:w="http://schemas.openxmlformats.org/wordprocessingml/2006/main" w:rsidRPr="00D666E8">
        <w:rPr>
          <w:rFonts w:ascii="Arial" w:hAnsi="Arial" w:cs="Arial"/>
          <w:b/>
          <w:bCs/>
          <w:color w:val="auto"/>
          <w:highlight w:val="yellow"/>
        </w:rPr>
        <w:fldChar xmlns:w="http://schemas.openxmlformats.org/wordprocessingml/2006/main" w:fldCharType="end"/>
      </w:r>
      <w:r xmlns:w="http://schemas.openxmlformats.org/wordprocessingml/2006/main" w:rsidRPr="00D666E8">
        <w:rPr>
          <w:rFonts w:ascii="Arial" w:hAnsi="Arial" w:cs="Arial"/>
          <w:b/>
          <w:bCs/>
          <w:color w:val="auto"/>
          <w:highlight w:val="yellow"/>
        </w:rPr>
        <w:noBreakHyphen xmlns:w="http://schemas.openxmlformats.org/wordprocessingml/2006/main"/>
      </w:r>
      <w:r xmlns:w="http://schemas.openxmlformats.org/wordprocessingml/2006/main" w:rsidRPr="00D666E8">
        <w:rPr>
          <w:rFonts w:ascii="Arial" w:hAnsi="Arial" w:cs="Arial"/>
          <w:b/>
          <w:bCs/>
          <w:color w:val="auto"/>
          <w:highlight w:val="yellow"/>
        </w:rPr>
        <w:fldChar xmlns:w="http://schemas.openxmlformats.org/wordprocessingml/2006/main" w:fldCharType="begin"/>
      </w:r>
      <w:r xmlns:w="http://schemas.openxmlformats.org/wordprocessingml/2006/main" w:rsidRPr="00D666E8">
        <w:rPr>
          <w:rFonts w:ascii="Arial" w:hAnsi="Arial" w:cs="Arial"/>
          <w:b/>
          <w:bCs/>
          <w:color w:val="auto"/>
          <w:highlight w:val="yellow"/>
        </w:rPr>
        <w:instrText xmlns:w="http://schemas.openxmlformats.org/wordprocessingml/2006/main" xml:space="preserve"> SEQ Figure \* ARABIC \s 1 </w:instrText>
      </w:r>
      <w:r xmlns:w="http://schemas.openxmlformats.org/wordprocessingml/2006/main" w:rsidRPr="00D666E8">
        <w:rPr>
          <w:rFonts w:ascii="Arial" w:hAnsi="Arial" w:cs="Arial"/>
          <w:b/>
          <w:bCs/>
          <w:color w:val="auto"/>
          <w:highlight w:val="yellow"/>
        </w:rPr>
        <w:fldChar xmlns:w="http://schemas.openxmlformats.org/wordprocessingml/2006/main" w:fldCharType="separate"/>
      </w:r>
      <w:r xmlns:w="http://schemas.openxmlformats.org/wordprocessingml/2006/main" w:rsidRPr="00D666E8">
        <w:rPr>
          <w:rFonts w:ascii="Arial" w:hAnsi="Arial" w:cs="Arial"/>
          <w:b/>
          <w:bCs/>
          <w:color w:val="auto"/>
          <w:highlight w:val="yellow"/>
        </w:rPr>
        <w:t xml:space="preserve">39 </w:t>
      </w:r>
      <w:r xmlns:w="http://schemas.openxmlformats.org/wordprocessingml/2006/main" w:rsidRPr="00D666E8">
        <w:rPr>
          <w:rFonts w:ascii="Arial" w:hAnsi="Arial" w:cs="Arial"/>
          <w:b/>
          <w:bCs/>
          <w:color w:val="auto"/>
          <w:highlight w:val="yellow"/>
        </w:rPr>
        <w:fldChar xmlns:w="http://schemas.openxmlformats.org/wordprocessingml/2006/main" w:fldCharType="end"/>
      </w:r>
      <w:r xmlns:w="http://schemas.openxmlformats.org/wordprocessingml/2006/main" w:rsidRPr="00D666E8">
        <w:rPr>
          <w:rFonts w:ascii="Arial" w:hAnsi="Arial" w:cs="Arial"/>
          <w:b/>
          <w:bCs/>
          <w:color w:val="auto"/>
          <w:highlight w:val="yellow"/>
        </w:rPr>
        <w:t xml:space="preserve">Phương pháp đo thời gian</w:t>
      </w:r>
    </w:p>
    <w:p w14:paraId="3FD91612" w14:textId="66E5ED86" w:rsidR="00A557D3" w:rsidRPr="0029259B" w:rsidRDefault="00A557D3" w:rsidP="008F699B">
      <w:pPr>
        <w:rPr>
          <w:rFonts w:ascii="Arial" w:hAnsi="Arial" w:cs="Arial"/>
        </w:rPr>
      </w:pPr>
    </w:p>
    <w:p w14:paraId="5574C945" w14:textId="3C63CE4A" w:rsidR="004A5E88" w:rsidRPr="0029259B" w:rsidRDefault="62FB7C4D" w:rsidP="3C0BE9D9">
      <w:pPr xmlns:w="http://schemas.openxmlformats.org/wordprocessingml/2006/main">
        <w:pStyle w:val="Heading3"/>
        <w:rPr>
          <w:rFonts w:cs="Arial"/>
          <w:b w:val="0"/>
        </w:rPr>
      </w:pPr>
      <w:bookmarkStart xmlns:w="http://schemas.openxmlformats.org/wordprocessingml/2006/main" w:id="893" w:name="_Toc93597452"/>
      <w:bookmarkStart xmlns:w="http://schemas.openxmlformats.org/wordprocessingml/2006/main" w:id="894" w:name="_Toc1420297188"/>
      <w:bookmarkStart xmlns:w="http://schemas.openxmlformats.org/wordprocessingml/2006/main" w:id="895" w:name="_Toc1561400251"/>
      <w:bookmarkStart xmlns:w="http://schemas.openxmlformats.org/wordprocessingml/2006/main" w:id="896" w:name="_Toc1948992505"/>
      <w:bookmarkStart xmlns:w="http://schemas.openxmlformats.org/wordprocessingml/2006/main" w:id="897" w:name="_Toc249054705"/>
      <w:bookmarkStart xmlns:w="http://schemas.openxmlformats.org/wordprocessingml/2006/main" w:id="898" w:name="_Toc721782752"/>
      <w:bookmarkStart xmlns:w="http://schemas.openxmlformats.org/wordprocessingml/2006/main" w:id="899" w:name="_Toc1166104339"/>
      <w:bookmarkStart xmlns:w="http://schemas.openxmlformats.org/wordprocessingml/2006/main" w:id="900" w:name="_Toc1167812323"/>
      <w:bookmarkStart xmlns:w="http://schemas.openxmlformats.org/wordprocessingml/2006/main" w:id="901" w:name="_Toc1819471705"/>
      <w:bookmarkStart xmlns:w="http://schemas.openxmlformats.org/wordprocessingml/2006/main" w:id="902" w:name="_Toc1177192716"/>
      <w:bookmarkStart xmlns:w="http://schemas.openxmlformats.org/wordprocessingml/2006/main" w:id="903" w:name="_Toc918824880"/>
      <w:bookmarkStart xmlns:w="http://schemas.openxmlformats.org/wordprocessingml/2006/main" w:id="904" w:name="_Toc163708988"/>
      <w:bookmarkStart xmlns:w="http://schemas.openxmlformats.org/wordprocessingml/2006/main" w:id="905" w:name="_Toc1468337789"/>
      <w:bookmarkStart xmlns:w="http://schemas.openxmlformats.org/wordprocessingml/2006/main" w:id="906" w:name="_Toc1993981788"/>
      <w:bookmarkStart xmlns:w="http://schemas.openxmlformats.org/wordprocessingml/2006/main" w:id="907" w:name="_Toc880812395"/>
      <w:bookmarkStart xmlns:w="http://schemas.openxmlformats.org/wordprocessingml/2006/main" w:id="908" w:name="_Toc2131604758"/>
      <w:bookmarkStart xmlns:w="http://schemas.openxmlformats.org/wordprocessingml/2006/main" w:id="909" w:name="_Toc94899680"/>
      <w:bookmarkStart xmlns:w="http://schemas.openxmlformats.org/wordprocessingml/2006/main" w:id="910" w:name="_Toc1002215460"/>
      <w:bookmarkStart xmlns:w="http://schemas.openxmlformats.org/wordprocessingml/2006/main" w:id="911" w:name="_Toc675378012"/>
      <w:bookmarkStart xmlns:w="http://schemas.openxmlformats.org/wordprocessingml/2006/main" w:id="912" w:name="_Toc1175059393"/>
      <w:bookmarkStart xmlns:w="http://schemas.openxmlformats.org/wordprocessingml/2006/main" w:id="913" w:name="_Toc731961990"/>
      <w:bookmarkStart xmlns:w="http://schemas.openxmlformats.org/wordprocessingml/2006/main" w:id="914" w:name="_Toc1159007443"/>
      <w:bookmarkStart xmlns:w="http://schemas.openxmlformats.org/wordprocessingml/2006/main" w:id="915" w:name="_Toc1802881518"/>
      <w:bookmarkStart xmlns:w="http://schemas.openxmlformats.org/wordprocessingml/2006/main" w:id="916" w:name="_Toc40204084"/>
      <w:bookmarkStart xmlns:w="http://schemas.openxmlformats.org/wordprocessingml/2006/main" w:id="917" w:name="_Toc876069442"/>
      <w:bookmarkStart xmlns:w="http://schemas.openxmlformats.org/wordprocessingml/2006/main" w:id="918" w:name="_Toc1981637484"/>
      <w:bookmarkStart xmlns:w="http://schemas.openxmlformats.org/wordprocessingml/2006/main" w:id="919" w:name="_Toc830249358"/>
      <w:bookmarkStart xmlns:w="http://schemas.openxmlformats.org/wordprocessingml/2006/main" w:id="920" w:name="_Toc1885224716"/>
      <w:bookmarkStart xmlns:w="http://schemas.openxmlformats.org/wordprocessingml/2006/main" w:id="921" w:name="_Toc162277202"/>
      <w:bookmarkStart xmlns:w="http://schemas.openxmlformats.org/wordprocessingml/2006/main" w:id="922" w:name="_Toc1637173728"/>
      <w:bookmarkStart xmlns:w="http://schemas.openxmlformats.org/wordprocessingml/2006/main" w:id="923" w:name="_Toc1262018043"/>
      <w:bookmarkStart xmlns:w="http://schemas.openxmlformats.org/wordprocessingml/2006/main" w:id="924" w:name="_Toc122608924"/>
      <w:r xmlns:w="http://schemas.openxmlformats.org/wordprocessingml/2006/main" w:rsidRPr="0029259B">
        <w:rPr>
          <w:rFonts w:cs="Arial"/>
        </w:rPr>
        <w:t xml:space="preserve">3.4.1. Cấu trúc của Mô hình Simulink để đo lường</w:t>
      </w:r>
      <w:bookmarkEnd xmlns:w="http://schemas.openxmlformats.org/wordprocessingml/2006/main" w:id="893"/>
      <w:bookmarkEnd xmlns:w="http://schemas.openxmlformats.org/wordprocessingml/2006/main" w:id="894"/>
      <w:bookmarkEnd xmlns:w="http://schemas.openxmlformats.org/wordprocessingml/2006/main" w:id="895"/>
      <w:bookmarkEnd xmlns:w="http://schemas.openxmlformats.org/wordprocessingml/2006/main" w:id="896"/>
      <w:bookmarkEnd xmlns:w="http://schemas.openxmlformats.org/wordprocessingml/2006/main" w:id="897"/>
      <w:bookmarkEnd xmlns:w="http://schemas.openxmlformats.org/wordprocessingml/2006/main" w:id="898"/>
      <w:bookmarkEnd xmlns:w="http://schemas.openxmlformats.org/wordprocessingml/2006/main" w:id="899"/>
      <w:bookmarkEnd xmlns:w="http://schemas.openxmlformats.org/wordprocessingml/2006/main" w:id="900"/>
      <w:bookmarkEnd xmlns:w="http://schemas.openxmlformats.org/wordprocessingml/2006/main" w:id="901"/>
      <w:bookmarkEnd xmlns:w="http://schemas.openxmlformats.org/wordprocessingml/2006/main" w:id="902"/>
      <w:bookmarkEnd xmlns:w="http://schemas.openxmlformats.org/wordprocessingml/2006/main" w:id="903"/>
      <w:bookmarkEnd xmlns:w="http://schemas.openxmlformats.org/wordprocessingml/2006/main" w:id="904"/>
      <w:bookmarkEnd xmlns:w="http://schemas.openxmlformats.org/wordprocessingml/2006/main" w:id="905"/>
      <w:bookmarkEnd xmlns:w="http://schemas.openxmlformats.org/wordprocessingml/2006/main" w:id="906"/>
      <w:bookmarkEnd xmlns:w="http://schemas.openxmlformats.org/wordprocessingml/2006/main" w:id="907"/>
      <w:bookmarkEnd xmlns:w="http://schemas.openxmlformats.org/wordprocessingml/2006/main" w:id="908"/>
      <w:bookmarkEnd xmlns:w="http://schemas.openxmlformats.org/wordprocessingml/2006/main" w:id="909"/>
      <w:bookmarkEnd xmlns:w="http://schemas.openxmlformats.org/wordprocessingml/2006/main" w:id="910"/>
      <w:bookmarkEnd xmlns:w="http://schemas.openxmlformats.org/wordprocessingml/2006/main" w:id="911"/>
      <w:bookmarkEnd xmlns:w="http://schemas.openxmlformats.org/wordprocessingml/2006/main" w:id="912"/>
      <w:bookmarkEnd xmlns:w="http://schemas.openxmlformats.org/wordprocessingml/2006/main" w:id="913"/>
      <w:bookmarkEnd xmlns:w="http://schemas.openxmlformats.org/wordprocessingml/2006/main" w:id="914"/>
      <w:bookmarkEnd xmlns:w="http://schemas.openxmlformats.org/wordprocessingml/2006/main" w:id="915"/>
      <w:bookmarkEnd xmlns:w="http://schemas.openxmlformats.org/wordprocessingml/2006/main" w:id="916"/>
      <w:bookmarkEnd xmlns:w="http://schemas.openxmlformats.org/wordprocessingml/2006/main" w:id="917"/>
      <w:bookmarkEnd xmlns:w="http://schemas.openxmlformats.org/wordprocessingml/2006/main" w:id="918"/>
      <w:bookmarkEnd xmlns:w="http://schemas.openxmlformats.org/wordprocessingml/2006/main" w:id="919"/>
      <w:bookmarkEnd xmlns:w="http://schemas.openxmlformats.org/wordprocessingml/2006/main" w:id="920"/>
      <w:bookmarkEnd xmlns:w="http://schemas.openxmlformats.org/wordprocessingml/2006/main" w:id="921"/>
      <w:bookmarkEnd xmlns:w="http://schemas.openxmlformats.org/wordprocessingml/2006/main" w:id="922"/>
      <w:bookmarkEnd xmlns:w="http://schemas.openxmlformats.org/wordprocessingml/2006/main" w:id="923"/>
      <w:bookmarkEnd xmlns:w="http://schemas.openxmlformats.org/wordprocessingml/2006/main" w:id="924"/>
    </w:p>
    <w:p w14:paraId="1DD62711" w14:textId="77777777" w:rsidR="004A5E88" w:rsidRPr="0029259B" w:rsidRDefault="004A5E88" w:rsidP="008F699B">
      <w:pPr>
        <w:rPr>
          <w:rFonts w:ascii="Arial" w:hAnsi="Arial" w:cs="Arial"/>
        </w:rPr>
      </w:pPr>
    </w:p>
    <w:p w14:paraId="5620C38A" w14:textId="741591A2" w:rsidR="004A5E88" w:rsidRPr="0029259B" w:rsidRDefault="004A5E88" w:rsidP="004A5E88">
      <w:pPr>
        <w:jc w:val="center"/>
        <w:rPr>
          <w:rFonts w:ascii="Arial" w:hAnsi="Arial" w:cs="Arial"/>
        </w:rPr>
      </w:pPr>
      <w:r w:rsidRPr="0029259B">
        <w:rPr>
          <w:rFonts w:ascii="Arial" w:hAnsi="Arial" w:cs="Arial"/>
          <w:noProof/>
        </w:rPr>
        <w:drawing>
          <wp:inline distT="0" distB="0" distL="0" distR="0" wp14:anchorId="3E2B5BD8" wp14:editId="206F3EFE">
            <wp:extent cx="6457950" cy="3797750"/>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57950" cy="3797750"/>
                    </a:xfrm>
                    <a:prstGeom prst="rect">
                      <a:avLst/>
                    </a:prstGeom>
                    <a:noFill/>
                  </pic:spPr>
                </pic:pic>
              </a:graphicData>
            </a:graphic>
          </wp:inline>
        </w:drawing>
      </w:r>
    </w:p>
    <w:p w14:paraId="7A80ED3B" w14:textId="71A70B70" w:rsidR="004A5E88" w:rsidRPr="0029259B" w:rsidRDefault="004A5E88" w:rsidP="004A5E88">
      <w:pPr>
        <w:jc w:val="center"/>
        <w:rPr>
          <w:rFonts w:ascii="Arial" w:hAnsi="Arial" w:cs="Arial"/>
        </w:rPr>
      </w:pPr>
    </w:p>
    <w:p w14:paraId="306EB5AF" w14:textId="790F97FC" w:rsidR="004A5E88" w:rsidRPr="0029259B" w:rsidRDefault="004A5E88" w:rsidP="00AB7AF7">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40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Cấu trúc mô hình Simulink để đo lường</w:t>
      </w:r>
    </w:p>
    <w:p w14:paraId="373C57BE" w14:textId="77777777" w:rsidR="00AB7AF7" w:rsidRPr="0029259B" w:rsidRDefault="00AB7AF7" w:rsidP="004A5E88">
      <w:pPr>
        <w:rPr>
          <w:rFonts w:ascii="Arial" w:hAnsi="Arial" w:cs="Arial"/>
          <w:bCs/>
        </w:rPr>
      </w:pPr>
    </w:p>
    <w:p w14:paraId="78FDCF45" w14:textId="5D94F9B4" w:rsidR="004A5E88" w:rsidRPr="0029259B" w:rsidRDefault="004A5E88" w:rsidP="004A5E88">
      <w:pPr xmlns:w="http://schemas.openxmlformats.org/wordprocessingml/2006/main">
        <w:rPr>
          <w:rFonts w:ascii="Arial" w:hAnsi="Arial" w:cs="Arial"/>
        </w:rPr>
      </w:pPr>
      <w:r xmlns:w="http://schemas.openxmlformats.org/wordprocessingml/2006/main" w:rsidRPr="0029259B">
        <w:rPr>
          <w:rFonts w:ascii="Arial" w:hAnsi="Arial" w:cs="Arial"/>
          <w:bCs/>
        </w:rPr>
        <w:t xml:space="preserve">Ghi chú </w:t>
      </w:r>
      <w:r xmlns:w="http://schemas.openxmlformats.org/wordprocessingml/2006/main" w:rsidRPr="0029259B">
        <w:rPr>
          <w:rFonts w:ascii="Arial" w:hAnsi="Arial" w:cs="Arial"/>
        </w:rPr>
        <w:tab xmlns:w="http://schemas.openxmlformats.org/wordprocessingml/2006/main"/>
      </w:r>
      <w:r xmlns:w="http://schemas.openxmlformats.org/wordprocessingml/2006/main" w:rsidRPr="0029259B">
        <w:rPr>
          <w:rFonts w:ascii="Arial" w:hAnsi="Arial" w:cs="Arial"/>
        </w:rPr>
        <w:t xml:space="preserve">(*1): Khối được đo đáp ứng mọi yêu cầu về phép đo.</w:t>
      </w:r>
    </w:p>
    <w:p w14:paraId="3C058E77" w14:textId="726FCF16" w:rsidR="004A5E88" w:rsidRPr="0029259B" w:rsidRDefault="004A5E88" w:rsidP="00AB7AF7">
      <w:pPr xmlns:w="http://schemas.openxmlformats.org/wordprocessingml/2006/main">
        <w:ind w:left="1440"/>
        <w:rPr>
          <w:rFonts w:ascii="Arial" w:hAnsi="Arial" w:cs="Arial"/>
        </w:rPr>
      </w:pPr>
      <w:r xmlns:w="http://schemas.openxmlformats.org/wordprocessingml/2006/main" w:rsidRPr="0029259B">
        <w:rPr>
          <w:rFonts w:ascii="Arial" w:hAnsi="Arial" w:cs="Arial"/>
        </w:rPr>
        <w:t xml:space="preserve">(*2): Quyết định của người dùng: Không đo khối này. Vì vậy, họ không cần phải chuyển đổi nó thành Hệ thống con nguyên tử. Tham khảo mục </w:t>
      </w:r>
      <w:r xmlns:w="http://schemas.openxmlformats.org/wordprocessingml/2006/main" w:rsidR="00AB7AF7" w:rsidRPr="0029259B">
        <w:rPr>
          <w:rFonts w:ascii="Arial" w:hAnsi="Arial" w:cs="Arial"/>
          <w:b/>
          <w:bCs/>
        </w:rPr>
        <w:fldChar xmlns:w="http://schemas.openxmlformats.org/wordprocessingml/2006/main" w:fldCharType="begin"/>
      </w:r>
      <w:r xmlns:w="http://schemas.openxmlformats.org/wordprocessingml/2006/main" w:rsidR="00AB7AF7" w:rsidRPr="0029259B">
        <w:rPr>
          <w:rFonts w:ascii="Arial" w:hAnsi="Arial" w:cs="Arial"/>
          <w:b/>
          <w:bCs/>
        </w:rPr>
        <w:instrText xmlns:w="http://schemas.openxmlformats.org/wordprocessingml/2006/main" xml:space="preserve"> REF _Ref94107619 \h  \* MERGEFORMAT </w:instrText>
      </w:r>
      <w:r xmlns:w="http://schemas.openxmlformats.org/wordprocessingml/2006/main" w:rsidR="00AB7AF7" w:rsidRPr="0029259B">
        <w:rPr>
          <w:rFonts w:ascii="Arial" w:hAnsi="Arial" w:cs="Arial"/>
          <w:b/>
          <w:bCs/>
        </w:rPr>
        <w:fldChar xmlns:w="http://schemas.openxmlformats.org/wordprocessingml/2006/main" w:fldCharType="separate"/>
      </w:r>
      <w:r xmlns:w="http://schemas.openxmlformats.org/wordprocessingml/2006/main" w:rsidR="003C2150" w:rsidRPr="003C2150">
        <w:rPr>
          <w:rFonts w:ascii="Arial" w:hAnsi="Arial" w:cs="Arial"/>
          <w:b/>
          <w:bCs/>
        </w:rPr>
        <w:t xml:space="preserve">3.4.3. Cách thay đổi Hệ thống con bình thường thành Hệ thống con nguyên tử </w:t>
      </w:r>
      <w:r xmlns:w="http://schemas.openxmlformats.org/wordprocessingml/2006/main" w:rsidR="00AB7AF7" w:rsidRPr="0029259B">
        <w:rPr>
          <w:rFonts w:ascii="Arial" w:hAnsi="Arial" w:cs="Arial"/>
          <w:b/>
          <w:bCs/>
        </w:rPr>
        <w:fldChar xmlns:w="http://schemas.openxmlformats.org/wordprocessingml/2006/main" w:fldCharType="end"/>
      </w:r>
      <w:r xmlns:w="http://schemas.openxmlformats.org/wordprocessingml/2006/main" w:rsidRPr="0029259B">
        <w:rPr>
          <w:rFonts w:ascii="Arial" w:hAnsi="Arial" w:cs="Arial"/>
        </w:rPr>
        <w:t xml:space="preserve">.</w:t>
      </w:r>
    </w:p>
    <w:p w14:paraId="3C374392" w14:textId="0996197E" w:rsidR="004A5E88" w:rsidRPr="0029259B" w:rsidRDefault="004A5E88" w:rsidP="004A5E88">
      <w:pPr xmlns:w="http://schemas.openxmlformats.org/wordprocessingml/2006/main">
        <w:rPr>
          <w:rFonts w:ascii="Arial" w:hAnsi="Arial" w:cs="Arial"/>
        </w:rPr>
      </w:pPr>
      <w:r xmlns:w="http://schemas.openxmlformats.org/wordprocessingml/2006/main" w:rsidRPr="0029259B">
        <w:rPr>
          <w:rFonts w:ascii="Arial" w:hAnsi="Arial" w:cs="Arial"/>
        </w:rPr>
        <w:tab xmlns:w="http://schemas.openxmlformats.org/wordprocessingml/2006/main"/>
      </w:r>
      <w:r xmlns:w="http://schemas.openxmlformats.org/wordprocessingml/2006/main" w:rsidR="004C71D0" w:rsidRPr="0029259B">
        <w:rPr>
          <w:rFonts w:ascii="Arial" w:hAnsi="Arial" w:cs="Arial"/>
        </w:rPr>
        <w:tab xmlns:w="http://schemas.openxmlformats.org/wordprocessingml/2006/main"/>
      </w:r>
      <w:r xmlns:w="http://schemas.openxmlformats.org/wordprocessingml/2006/main" w:rsidRPr="0029259B">
        <w:rPr>
          <w:rFonts w:ascii="Arial" w:hAnsi="Arial" w:cs="Arial"/>
        </w:rPr>
        <w:t xml:space="preserve">(*3): Tuy là Atomic Subsystem nhưng người dùng không định nghĩa trong file input_subsystem.txt.</w:t>
      </w:r>
    </w:p>
    <w:p w14:paraId="2F2817CC" w14:textId="77777777" w:rsidR="004A5E88" w:rsidRPr="0029259B" w:rsidRDefault="004A5E88" w:rsidP="004A5E88">
      <w:pPr>
        <w:rPr>
          <w:rFonts w:ascii="Arial" w:hAnsi="Arial" w:cs="Arial"/>
        </w:rPr>
      </w:pPr>
    </w:p>
    <w:p w14:paraId="3025CC32" w14:textId="77777777" w:rsidR="004A5E88" w:rsidRPr="0029259B" w:rsidRDefault="004A5E88" w:rsidP="004A5E88">
      <w:pPr xmlns:w="http://schemas.openxmlformats.org/wordprocessingml/2006/main">
        <w:rPr>
          <w:rFonts w:ascii="Arial" w:hAnsi="Arial" w:cs="Arial"/>
        </w:rPr>
      </w:pPr>
      <w:r xmlns:w="http://schemas.openxmlformats.org/wordprocessingml/2006/main" w:rsidRPr="0029259B">
        <w:rPr>
          <w:rFonts w:ascii="Arial" w:hAnsi="Arial" w:cs="Arial"/>
        </w:rPr>
        <w:t xml:space="preserve">Dưới đây là yêu cầu đối với khối được đo:</w:t>
      </w:r>
    </w:p>
    <w:p w14:paraId="351760E6" w14:textId="77777777" w:rsidR="004A5E88" w:rsidRPr="0029259B" w:rsidRDefault="004A5E88" w:rsidP="004A5E88">
      <w:pPr xmlns:w="http://schemas.openxmlformats.org/wordprocessingml/2006/main">
        <w:ind w:firstLine="720"/>
        <w:rPr>
          <w:rFonts w:ascii="Arial" w:hAnsi="Arial" w:cs="Arial"/>
        </w:rPr>
      </w:pPr>
      <w:r xmlns:w="http://schemas.openxmlformats.org/wordprocessingml/2006/main" w:rsidRPr="0029259B">
        <w:rPr>
          <w:rFonts w:ascii="Arial" w:hAnsi="Arial" w:cs="Arial"/>
        </w:rPr>
        <w:t xml:space="preserve">1. Chỉ đo khối bên trong Khối người dùng.</w:t>
      </w:r>
    </w:p>
    <w:p w14:paraId="5CED1D03" w14:textId="039AE39C" w:rsidR="004A5E88" w:rsidRPr="0029259B" w:rsidRDefault="004A5E88" w:rsidP="004A5E88">
      <w:pPr xmlns:w="http://schemas.openxmlformats.org/wordprocessingml/2006/main">
        <w:ind w:firstLine="720"/>
        <w:rPr>
          <w:rFonts w:ascii="Arial" w:hAnsi="Arial" w:cs="Arial"/>
        </w:rPr>
      </w:pPr>
      <w:r xmlns:w="http://schemas.openxmlformats.org/wordprocessingml/2006/main" w:rsidRPr="0029259B">
        <w:rPr>
          <w:rFonts w:ascii="Arial" w:hAnsi="Arial" w:cs="Arial"/>
        </w:rPr>
        <w:t xml:space="preserve">2. Chỉ đo cho khối được xác định trong input_subsystem.txt. Tham khảo mục </w:t>
      </w:r>
      <w:r xmlns:w="http://schemas.openxmlformats.org/wordprocessingml/2006/main" w:rsidR="00AB7AF7" w:rsidRPr="0029259B">
        <w:rPr>
          <w:rFonts w:ascii="Arial" w:hAnsi="Arial" w:cs="Arial"/>
          <w:b/>
          <w:bCs/>
        </w:rPr>
        <w:fldChar xmlns:w="http://schemas.openxmlformats.org/wordprocessingml/2006/main" w:fldCharType="begin"/>
      </w:r>
      <w:r xmlns:w="http://schemas.openxmlformats.org/wordprocessingml/2006/main" w:rsidR="00AB7AF7" w:rsidRPr="0029259B">
        <w:rPr>
          <w:rFonts w:ascii="Arial" w:hAnsi="Arial" w:cs="Arial"/>
          <w:b/>
          <w:bCs/>
        </w:rPr>
        <w:instrText xmlns:w="http://schemas.openxmlformats.org/wordprocessingml/2006/main" xml:space="preserve"> REF _Ref94107658 \h  \* MERGEFORMAT </w:instrText>
      </w:r>
      <w:r xmlns:w="http://schemas.openxmlformats.org/wordprocessingml/2006/main" w:rsidR="00AB7AF7" w:rsidRPr="0029259B">
        <w:rPr>
          <w:rFonts w:ascii="Arial" w:hAnsi="Arial" w:cs="Arial"/>
          <w:b/>
          <w:bCs/>
        </w:rPr>
        <w:fldChar xmlns:w="http://schemas.openxmlformats.org/wordprocessingml/2006/main" w:fldCharType="separate"/>
      </w:r>
      <w:r xmlns:w="http://schemas.openxmlformats.org/wordprocessingml/2006/main" w:rsidR="003C2150" w:rsidRPr="003C2150">
        <w:rPr>
          <w:rFonts w:ascii="Arial" w:hAnsi="Arial" w:cs="Arial"/>
          <w:b/>
          <w:bCs/>
        </w:rPr>
        <w:t xml:space="preserve">3.4.2. Tệp đầu vào cho Phép đo </w:t>
      </w:r>
      <w:r xmlns:w="http://schemas.openxmlformats.org/wordprocessingml/2006/main" w:rsidR="00AB7AF7" w:rsidRPr="0029259B">
        <w:rPr>
          <w:rFonts w:ascii="Arial" w:hAnsi="Arial" w:cs="Arial"/>
          <w:b/>
          <w:bCs/>
        </w:rPr>
        <w:fldChar xmlns:w="http://schemas.openxmlformats.org/wordprocessingml/2006/main" w:fldCharType="end"/>
      </w:r>
      <w:r xmlns:w="http://schemas.openxmlformats.org/wordprocessingml/2006/main" w:rsidRPr="0029259B">
        <w:rPr>
          <w:rFonts w:ascii="Arial" w:hAnsi="Arial" w:cs="Arial"/>
        </w:rPr>
        <w:t xml:space="preserve">.</w:t>
      </w:r>
    </w:p>
    <w:p w14:paraId="0F7EE48B" w14:textId="77777777" w:rsidR="004A5E88" w:rsidRPr="0029259B" w:rsidRDefault="004A5E88" w:rsidP="004A5E88">
      <w:pPr xmlns:w="http://schemas.openxmlformats.org/wordprocessingml/2006/main">
        <w:ind w:firstLine="720"/>
        <w:rPr>
          <w:rFonts w:ascii="Arial" w:hAnsi="Arial" w:cs="Arial"/>
        </w:rPr>
      </w:pPr>
      <w:r xmlns:w="http://schemas.openxmlformats.org/wordprocessingml/2006/main" w:rsidRPr="0029259B">
        <w:rPr>
          <w:rFonts w:ascii="Arial" w:hAnsi="Arial" w:cs="Arial"/>
        </w:rPr>
        <w:t xml:space="preserve">3. Nó phải là Hệ thống con nguyên tử.</w:t>
      </w:r>
    </w:p>
    <w:p w14:paraId="7477DF76" w14:textId="0421C4BC" w:rsidR="00385339" w:rsidRPr="0029259B" w:rsidRDefault="00385339" w:rsidP="008F699B">
      <w:pPr>
        <w:rPr>
          <w:rFonts w:ascii="Arial" w:hAnsi="Arial" w:cs="Arial"/>
        </w:rPr>
      </w:pPr>
      <w:r w:rsidRPr="0029259B">
        <w:rPr>
          <w:rFonts w:ascii="Arial" w:hAnsi="Arial" w:cs="Arial"/>
        </w:rPr>
        <w:br w:type="page"/>
      </w:r>
    </w:p>
    <w:p w14:paraId="35C4AD5A" w14:textId="62380B22" w:rsidR="00385339" w:rsidRPr="0029259B" w:rsidRDefault="6C39A910" w:rsidP="3C0BE9D9">
      <w:pPr xmlns:w="http://schemas.openxmlformats.org/wordprocessingml/2006/main">
        <w:pStyle w:val="Heading3"/>
        <w:rPr>
          <w:rFonts w:cs="Arial"/>
          <w:b w:val="0"/>
        </w:rPr>
      </w:pPr>
      <w:bookmarkStart xmlns:w="http://schemas.openxmlformats.org/wordprocessingml/2006/main" w:id="925" w:name="_Toc93597454"/>
      <w:bookmarkStart xmlns:w="http://schemas.openxmlformats.org/wordprocessingml/2006/main" w:id="926" w:name="_Ref94107658"/>
      <w:bookmarkStart xmlns:w="http://schemas.openxmlformats.org/wordprocessingml/2006/main" w:id="927" w:name="_Ref94107900"/>
      <w:bookmarkStart xmlns:w="http://schemas.openxmlformats.org/wordprocessingml/2006/main" w:id="928" w:name="_Toc1668713369"/>
      <w:bookmarkStart xmlns:w="http://schemas.openxmlformats.org/wordprocessingml/2006/main" w:id="929" w:name="_Toc750304930"/>
      <w:bookmarkStart xmlns:w="http://schemas.openxmlformats.org/wordprocessingml/2006/main" w:id="930" w:name="_Toc1087206661"/>
      <w:bookmarkStart xmlns:w="http://schemas.openxmlformats.org/wordprocessingml/2006/main" w:id="931" w:name="_Toc863919021"/>
      <w:bookmarkStart xmlns:w="http://schemas.openxmlformats.org/wordprocessingml/2006/main" w:id="932" w:name="_Toc2062903980"/>
      <w:bookmarkStart xmlns:w="http://schemas.openxmlformats.org/wordprocessingml/2006/main" w:id="933" w:name="_Toc1750564453"/>
      <w:bookmarkStart xmlns:w="http://schemas.openxmlformats.org/wordprocessingml/2006/main" w:id="934" w:name="_Toc613345373"/>
      <w:bookmarkStart xmlns:w="http://schemas.openxmlformats.org/wordprocessingml/2006/main" w:id="935" w:name="_Toc996121803"/>
      <w:bookmarkStart xmlns:w="http://schemas.openxmlformats.org/wordprocessingml/2006/main" w:id="936" w:name="_Toc355563151"/>
      <w:bookmarkStart xmlns:w="http://schemas.openxmlformats.org/wordprocessingml/2006/main" w:id="937" w:name="_Toc1315082329"/>
      <w:bookmarkStart xmlns:w="http://schemas.openxmlformats.org/wordprocessingml/2006/main" w:id="938" w:name="_Toc272645801"/>
      <w:bookmarkStart xmlns:w="http://schemas.openxmlformats.org/wordprocessingml/2006/main" w:id="939" w:name="_Toc707287705"/>
      <w:bookmarkStart xmlns:w="http://schemas.openxmlformats.org/wordprocessingml/2006/main" w:id="940" w:name="_Toc1483502197"/>
      <w:bookmarkStart xmlns:w="http://schemas.openxmlformats.org/wordprocessingml/2006/main" w:id="941" w:name="_Toc1193000258"/>
      <w:bookmarkStart xmlns:w="http://schemas.openxmlformats.org/wordprocessingml/2006/main" w:id="942" w:name="_Toc127645296"/>
      <w:bookmarkStart xmlns:w="http://schemas.openxmlformats.org/wordprocessingml/2006/main" w:id="943" w:name="_Toc712241170"/>
      <w:bookmarkStart xmlns:w="http://schemas.openxmlformats.org/wordprocessingml/2006/main" w:id="944" w:name="_Toc132302061"/>
      <w:bookmarkStart xmlns:w="http://schemas.openxmlformats.org/wordprocessingml/2006/main" w:id="945" w:name="_Toc568194831"/>
      <w:bookmarkStart xmlns:w="http://schemas.openxmlformats.org/wordprocessingml/2006/main" w:id="946" w:name="_Toc2040551582"/>
      <w:bookmarkStart xmlns:w="http://schemas.openxmlformats.org/wordprocessingml/2006/main" w:id="947" w:name="_Toc60954166"/>
      <w:bookmarkStart xmlns:w="http://schemas.openxmlformats.org/wordprocessingml/2006/main" w:id="948" w:name="_Toc48883756"/>
      <w:bookmarkStart xmlns:w="http://schemas.openxmlformats.org/wordprocessingml/2006/main" w:id="949" w:name="_Toc1622735256"/>
      <w:bookmarkStart xmlns:w="http://schemas.openxmlformats.org/wordprocessingml/2006/main" w:id="950" w:name="_Toc1061847913"/>
      <w:bookmarkStart xmlns:w="http://schemas.openxmlformats.org/wordprocessingml/2006/main" w:id="951" w:name="_Toc1133788524"/>
      <w:bookmarkStart xmlns:w="http://schemas.openxmlformats.org/wordprocessingml/2006/main" w:id="952" w:name="_Toc1831874315"/>
      <w:bookmarkStart xmlns:w="http://schemas.openxmlformats.org/wordprocessingml/2006/main" w:id="953" w:name="_Toc1271585937"/>
      <w:bookmarkStart xmlns:w="http://schemas.openxmlformats.org/wordprocessingml/2006/main" w:id="954" w:name="_Toc122209149"/>
      <w:bookmarkStart xmlns:w="http://schemas.openxmlformats.org/wordprocessingml/2006/main" w:id="955" w:name="_Toc1163261008"/>
      <w:bookmarkStart xmlns:w="http://schemas.openxmlformats.org/wordprocessingml/2006/main" w:id="956" w:name="_Toc501866625"/>
      <w:bookmarkStart xmlns:w="http://schemas.openxmlformats.org/wordprocessingml/2006/main" w:id="957" w:name="_Toc1911913502"/>
      <w:bookmarkStart xmlns:w="http://schemas.openxmlformats.org/wordprocessingml/2006/main" w:id="958" w:name="_Toc122608925"/>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3.4. </w:t>
      </w:r>
      <w:r xmlns:w="http://schemas.openxmlformats.org/wordprocessingml/2006/main" w:rsidR="77B834A6" w:rsidRPr="0029259B">
        <w:rPr>
          <w:rFonts w:cs="Arial"/>
        </w:rPr>
        <w:t xml:space="preserve">2. Tệp đầu vào để Đo lường</w:t>
      </w:r>
      <w:bookmarkEnd xmlns:w="http://schemas.openxmlformats.org/wordprocessingml/2006/main" w:id="925"/>
      <w:bookmarkEnd xmlns:w="http://schemas.openxmlformats.org/wordprocessingml/2006/main" w:id="926"/>
      <w:bookmarkEnd xmlns:w="http://schemas.openxmlformats.org/wordprocessingml/2006/main" w:id="927"/>
      <w:bookmarkEnd xmlns:w="http://schemas.openxmlformats.org/wordprocessingml/2006/main" w:id="928"/>
      <w:bookmarkEnd xmlns:w="http://schemas.openxmlformats.org/wordprocessingml/2006/main" w:id="929"/>
      <w:bookmarkEnd xmlns:w="http://schemas.openxmlformats.org/wordprocessingml/2006/main" w:id="930"/>
      <w:bookmarkEnd xmlns:w="http://schemas.openxmlformats.org/wordprocessingml/2006/main" w:id="931"/>
      <w:bookmarkEnd xmlns:w="http://schemas.openxmlformats.org/wordprocessingml/2006/main" w:id="932"/>
      <w:bookmarkEnd xmlns:w="http://schemas.openxmlformats.org/wordprocessingml/2006/main" w:id="933"/>
      <w:bookmarkEnd xmlns:w="http://schemas.openxmlformats.org/wordprocessingml/2006/main" w:id="934"/>
      <w:bookmarkEnd xmlns:w="http://schemas.openxmlformats.org/wordprocessingml/2006/main" w:id="935"/>
      <w:bookmarkEnd xmlns:w="http://schemas.openxmlformats.org/wordprocessingml/2006/main" w:id="936"/>
      <w:bookmarkEnd xmlns:w="http://schemas.openxmlformats.org/wordprocessingml/2006/main" w:id="937"/>
      <w:bookmarkEnd xmlns:w="http://schemas.openxmlformats.org/wordprocessingml/2006/main" w:id="938"/>
      <w:bookmarkEnd xmlns:w="http://schemas.openxmlformats.org/wordprocessingml/2006/main" w:id="939"/>
      <w:bookmarkEnd xmlns:w="http://schemas.openxmlformats.org/wordprocessingml/2006/main" w:id="940"/>
      <w:bookmarkEnd xmlns:w="http://schemas.openxmlformats.org/wordprocessingml/2006/main" w:id="941"/>
      <w:bookmarkEnd xmlns:w="http://schemas.openxmlformats.org/wordprocessingml/2006/main" w:id="942"/>
      <w:bookmarkEnd xmlns:w="http://schemas.openxmlformats.org/wordprocessingml/2006/main" w:id="943"/>
      <w:bookmarkEnd xmlns:w="http://schemas.openxmlformats.org/wordprocessingml/2006/main" w:id="944"/>
      <w:bookmarkEnd xmlns:w="http://schemas.openxmlformats.org/wordprocessingml/2006/main" w:id="945"/>
      <w:bookmarkEnd xmlns:w="http://schemas.openxmlformats.org/wordprocessingml/2006/main" w:id="946"/>
      <w:bookmarkEnd xmlns:w="http://schemas.openxmlformats.org/wordprocessingml/2006/main" w:id="947"/>
      <w:bookmarkEnd xmlns:w="http://schemas.openxmlformats.org/wordprocessingml/2006/main" w:id="948"/>
      <w:bookmarkEnd xmlns:w="http://schemas.openxmlformats.org/wordprocessingml/2006/main" w:id="949"/>
      <w:bookmarkEnd xmlns:w="http://schemas.openxmlformats.org/wordprocessingml/2006/main" w:id="950"/>
      <w:bookmarkEnd xmlns:w="http://schemas.openxmlformats.org/wordprocessingml/2006/main" w:id="951"/>
      <w:bookmarkEnd xmlns:w="http://schemas.openxmlformats.org/wordprocessingml/2006/main" w:id="952"/>
      <w:bookmarkEnd xmlns:w="http://schemas.openxmlformats.org/wordprocessingml/2006/main" w:id="953"/>
      <w:bookmarkEnd xmlns:w="http://schemas.openxmlformats.org/wordprocessingml/2006/main" w:id="954"/>
      <w:bookmarkEnd xmlns:w="http://schemas.openxmlformats.org/wordprocessingml/2006/main" w:id="955"/>
      <w:bookmarkEnd xmlns:w="http://schemas.openxmlformats.org/wordprocessingml/2006/main" w:id="956"/>
      <w:bookmarkEnd xmlns:w="http://schemas.openxmlformats.org/wordprocessingml/2006/main" w:id="957"/>
      <w:bookmarkEnd xmlns:w="http://schemas.openxmlformats.org/wordprocessingml/2006/main" w:id="958"/>
    </w:p>
    <w:p w14:paraId="0339ED27" w14:textId="77777777" w:rsidR="00385339" w:rsidRPr="0029259B" w:rsidRDefault="00385339" w:rsidP="008F699B">
      <w:pPr>
        <w:rPr>
          <w:rFonts w:ascii="Arial" w:hAnsi="Arial" w:cs="Arial"/>
        </w:rPr>
      </w:pPr>
    </w:p>
    <w:p w14:paraId="58DAF72B" w14:textId="74279283" w:rsidR="00385339" w:rsidRPr="0029259B" w:rsidRDefault="00385339" w:rsidP="00385339">
      <w:pPr xmlns:w="http://schemas.openxmlformats.org/wordprocessingml/2006/main">
        <w:rPr>
          <w:rFonts w:ascii="Arial" w:hAnsi="Arial" w:cs="Arial"/>
        </w:rPr>
      </w:pPr>
      <w:r xmlns:w="http://schemas.openxmlformats.org/wordprocessingml/2006/main" w:rsidRPr="0029259B">
        <w:rPr>
          <w:rFonts w:ascii="Arial" w:hAnsi="Arial" w:cs="Arial"/>
        </w:rPr>
        <w:t xml:space="preserve">Trong thư mục mô hình, để quyết định khối được đo nào, hãy chuẩn bị input_subsystem.txt với định dạng bên dưới:</w:t>
      </w:r>
    </w:p>
    <w:p w14:paraId="2D2CA054" w14:textId="77777777" w:rsidR="00385339" w:rsidRPr="0029259B" w:rsidRDefault="00385339" w:rsidP="00385339">
      <w:pPr>
        <w:rPr>
          <w:rFonts w:ascii="Arial" w:hAnsi="Arial" w:cs="Arial"/>
        </w:rPr>
      </w:pPr>
    </w:p>
    <w:p w14:paraId="1F060B66" w14:textId="77777777" w:rsidR="00EA41AD" w:rsidRDefault="00385339" w:rsidP="00385339">
      <w:pPr xmlns:w="http://schemas.openxmlformats.org/wordprocessingml/2006/main">
        <w:pBdr>
          <w:top w:val="single" w:sz="4" w:space="1" w:color="auto"/>
          <w:left w:val="single" w:sz="4" w:space="4" w:color="auto"/>
          <w:bottom w:val="single" w:sz="4" w:space="1" w:color="auto"/>
          <w:right w:val="single" w:sz="4" w:space="4" w:color="auto"/>
        </w:pBdr>
        <w:rPr>
          <w:rFonts w:ascii="Arial" w:hAnsi="Arial" w:cs="Arial"/>
        </w:rPr>
      </w:pPr>
      <w:r xmlns:w="http://schemas.openxmlformats.org/wordprocessingml/2006/main" w:rsidRPr="0029259B">
        <w:rPr>
          <w:rFonts w:ascii="Arial" w:hAnsi="Arial" w:cs="Arial"/>
        </w:rPr>
        <w:t xml:space="preserve">&lt;Đường dẫn của Atomic_Subsystem_name_1&gt;,&lt;Lõi đầu tiên&gt;</w:t>
      </w:r>
    </w:p>
    <w:p w14:paraId="0305747E" w14:textId="3FD30F7D" w:rsidR="00385339" w:rsidRPr="0029259B" w:rsidRDefault="00385339" w:rsidP="00385339">
      <w:pPr xmlns:w="http://schemas.openxmlformats.org/wordprocessingml/2006/main">
        <w:pBdr>
          <w:top w:val="single" w:sz="4" w:space="1" w:color="auto"/>
          <w:left w:val="single" w:sz="4" w:space="4" w:color="auto"/>
          <w:bottom w:val="single" w:sz="4" w:space="1" w:color="auto"/>
          <w:right w:val="single" w:sz="4" w:space="4" w:color="auto"/>
        </w:pBdr>
        <w:rPr>
          <w:rFonts w:ascii="Arial" w:hAnsi="Arial" w:cs="Arial"/>
        </w:rPr>
      </w:pPr>
      <w:r xmlns:w="http://schemas.openxmlformats.org/wordprocessingml/2006/main" w:rsidRPr="0029259B">
        <w:rPr>
          <w:rFonts w:ascii="Arial" w:hAnsi="Arial" w:cs="Arial"/>
        </w:rPr>
        <w:t xml:space="preserve">&lt;Đường dẫn của Atomic_Subsystem_name_2&gt;,&lt;Lõi đầu tiên&gt;</w:t>
      </w:r>
    </w:p>
    <w:p w14:paraId="0352B68E" w14:textId="77777777" w:rsidR="00385339" w:rsidRPr="0029259B" w:rsidRDefault="00385339" w:rsidP="00385339">
      <w:pPr xmlns:w="http://schemas.openxmlformats.org/wordprocessingml/2006/main">
        <w:pBdr>
          <w:top w:val="single" w:sz="4" w:space="1" w:color="auto"/>
          <w:left w:val="single" w:sz="4" w:space="4" w:color="auto"/>
          <w:bottom w:val="single" w:sz="4" w:space="1" w:color="auto"/>
          <w:right w:val="single" w:sz="4" w:space="4" w:color="auto"/>
        </w:pBdr>
        <w:rPr>
          <w:rFonts w:ascii="Arial" w:hAnsi="Arial" w:cs="Arial"/>
        </w:rPr>
      </w:pPr>
      <w:r xmlns:w="http://schemas.openxmlformats.org/wordprocessingml/2006/main" w:rsidRPr="0029259B">
        <w:rPr>
          <w:rFonts w:ascii="Arial" w:hAnsi="Arial" w:cs="Arial"/>
        </w:rPr>
        <w:t xml:space="preserve">…</w:t>
      </w:r>
    </w:p>
    <w:p w14:paraId="17322295" w14:textId="1C66BF44" w:rsidR="00385339" w:rsidRPr="0029259B" w:rsidRDefault="00385339" w:rsidP="00385339">
      <w:pPr xmlns:w="http://schemas.openxmlformats.org/wordprocessingml/2006/main">
        <w:pBdr>
          <w:top w:val="single" w:sz="4" w:space="1" w:color="auto"/>
          <w:left w:val="single" w:sz="4" w:space="4" w:color="auto"/>
          <w:bottom w:val="single" w:sz="4" w:space="1" w:color="auto"/>
          <w:right w:val="single" w:sz="4" w:space="4" w:color="auto"/>
        </w:pBdr>
        <w:rPr>
          <w:rFonts w:ascii="Arial" w:hAnsi="Arial" w:cs="Arial"/>
        </w:rPr>
      </w:pPr>
      <w:r xmlns:w="http://schemas.openxmlformats.org/wordprocessingml/2006/main" w:rsidRPr="0029259B">
        <w:rPr>
          <w:rFonts w:ascii="Arial" w:hAnsi="Arial" w:cs="Arial"/>
        </w:rPr>
        <w:t xml:space="preserve">&lt;Đường dẫn của Atomic_Subsystem_name_N&gt;,&lt;Lõi đầu tiên&gt;</w:t>
      </w:r>
    </w:p>
    <w:p w14:paraId="7965730E" w14:textId="77777777" w:rsidR="00385339" w:rsidRPr="0029259B" w:rsidRDefault="00385339" w:rsidP="00385339">
      <w:pPr>
        <w:rPr>
          <w:rFonts w:ascii="Arial" w:hAnsi="Arial" w:cs="Arial"/>
        </w:rPr>
      </w:pPr>
    </w:p>
    <w:p w14:paraId="43FBDCDC" w14:textId="77777777" w:rsidR="00385339" w:rsidRPr="0029259B" w:rsidRDefault="00385339" w:rsidP="00385339">
      <w:pPr>
        <w:rPr>
          <w:rFonts w:ascii="Arial" w:hAnsi="Arial" w:cs="Arial"/>
        </w:rPr>
      </w:pPr>
    </w:p>
    <w:p w14:paraId="3054C69B" w14:textId="72432560" w:rsidR="00385339" w:rsidRPr="0029259B" w:rsidRDefault="00385339" w:rsidP="00385339">
      <w:pPr xmlns:w="http://schemas.openxmlformats.org/wordprocessingml/2006/main">
        <w:rPr>
          <w:rFonts w:ascii="Arial" w:hAnsi="Arial" w:cs="Arial"/>
          <w:bCs/>
        </w:rPr>
      </w:pPr>
      <w:r xmlns:w="http://schemas.openxmlformats.org/wordprocessingml/2006/main" w:rsidRPr="0029259B">
        <w:rPr>
          <w:rFonts w:ascii="Arial" w:hAnsi="Arial" w:cs="Arial"/>
          <w:bCs/>
        </w:rPr>
        <w:t xml:space="preserve">Ví dụ:</w:t>
      </w:r>
    </w:p>
    <w:p w14:paraId="14FDC5FE" w14:textId="77777777" w:rsidR="00385339" w:rsidRPr="0029259B" w:rsidRDefault="00385339" w:rsidP="00385339">
      <w:pPr>
        <w:rPr>
          <w:rFonts w:ascii="Arial" w:hAnsi="Arial" w:cs="Arial"/>
          <w:b/>
        </w:rPr>
      </w:pPr>
    </w:p>
    <w:p w14:paraId="3F53E440" w14:textId="66A16D53" w:rsidR="00385339" w:rsidRPr="0029259B" w:rsidRDefault="00385339" w:rsidP="00385339">
      <w:pPr>
        <w:jc w:val="center"/>
        <w:rPr>
          <w:rFonts w:ascii="Arial" w:hAnsi="Arial" w:cs="Arial"/>
        </w:rPr>
      </w:pPr>
      <w:r w:rsidRPr="0029259B">
        <w:rPr>
          <w:rFonts w:ascii="Arial" w:hAnsi="Arial" w:cs="Arial"/>
          <w:noProof/>
          <w:lang w:eastAsia="en-US"/>
        </w:rPr>
        <w:drawing>
          <wp:inline distT="0" distB="0" distL="0" distR="0" wp14:anchorId="10685115" wp14:editId="0CFB4057">
            <wp:extent cx="4607560" cy="1009650"/>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07560" cy="1009650"/>
                    </a:xfrm>
                    <a:prstGeom prst="rect">
                      <a:avLst/>
                    </a:prstGeom>
                    <a:noFill/>
                    <a:ln>
                      <a:noFill/>
                    </a:ln>
                  </pic:spPr>
                </pic:pic>
              </a:graphicData>
            </a:graphic>
          </wp:inline>
        </w:drawing>
      </w:r>
    </w:p>
    <w:p w14:paraId="59EBF100" w14:textId="787A2424" w:rsidR="00385339" w:rsidRPr="0029259B" w:rsidRDefault="00385339" w:rsidP="00385339">
      <w:pPr>
        <w:jc w:val="center"/>
        <w:rPr>
          <w:rFonts w:ascii="Arial" w:hAnsi="Arial" w:cs="Arial"/>
        </w:rPr>
      </w:pPr>
    </w:p>
    <w:p w14:paraId="00C96188" w14:textId="338D89E8" w:rsidR="00385339" w:rsidRPr="0029259B" w:rsidRDefault="00385339" w:rsidP="00AB7AF7">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41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Ví dụ về input_subsystem.txt cho Đo thời gian</w:t>
      </w:r>
    </w:p>
    <w:p w14:paraId="1947AB65" w14:textId="77777777" w:rsidR="007833B8" w:rsidRPr="0029259B" w:rsidRDefault="007833B8" w:rsidP="008F699B">
      <w:pPr>
        <w:rPr>
          <w:rFonts w:ascii="Arial" w:hAnsi="Arial" w:cs="Arial"/>
        </w:rPr>
      </w:pPr>
    </w:p>
    <w:p w14:paraId="6FCB4985" w14:textId="01CB49B1" w:rsidR="007833B8" w:rsidRPr="0029259B" w:rsidRDefault="5B4FC797" w:rsidP="3C0BE9D9">
      <w:pPr xmlns:w="http://schemas.openxmlformats.org/wordprocessingml/2006/main">
        <w:pStyle w:val="Heading3"/>
        <w:rPr>
          <w:rFonts w:cs="Arial"/>
          <w:b w:val="0"/>
        </w:rPr>
      </w:pPr>
      <w:bookmarkStart xmlns:w="http://schemas.openxmlformats.org/wordprocessingml/2006/main" w:id="959" w:name="_Toc93597455"/>
      <w:bookmarkStart xmlns:w="http://schemas.openxmlformats.org/wordprocessingml/2006/main" w:id="960" w:name="_Ref94107619"/>
      <w:bookmarkStart xmlns:w="http://schemas.openxmlformats.org/wordprocessingml/2006/main" w:id="961" w:name="_Toc1924691178"/>
      <w:bookmarkStart xmlns:w="http://schemas.openxmlformats.org/wordprocessingml/2006/main" w:id="962" w:name="_Toc1266952321"/>
      <w:bookmarkStart xmlns:w="http://schemas.openxmlformats.org/wordprocessingml/2006/main" w:id="963" w:name="_Toc301490597"/>
      <w:bookmarkStart xmlns:w="http://schemas.openxmlformats.org/wordprocessingml/2006/main" w:id="964" w:name="_Toc1303864294"/>
      <w:bookmarkStart xmlns:w="http://schemas.openxmlformats.org/wordprocessingml/2006/main" w:id="965" w:name="_Toc363872241"/>
      <w:bookmarkStart xmlns:w="http://schemas.openxmlformats.org/wordprocessingml/2006/main" w:id="966" w:name="_Toc154009258"/>
      <w:bookmarkStart xmlns:w="http://schemas.openxmlformats.org/wordprocessingml/2006/main" w:id="967" w:name="_Toc36897829"/>
      <w:bookmarkStart xmlns:w="http://schemas.openxmlformats.org/wordprocessingml/2006/main" w:id="968" w:name="_Toc1204929321"/>
      <w:bookmarkStart xmlns:w="http://schemas.openxmlformats.org/wordprocessingml/2006/main" w:id="969" w:name="_Toc150378674"/>
      <w:bookmarkStart xmlns:w="http://schemas.openxmlformats.org/wordprocessingml/2006/main" w:id="970" w:name="_Toc1669338245"/>
      <w:bookmarkStart xmlns:w="http://schemas.openxmlformats.org/wordprocessingml/2006/main" w:id="971" w:name="_Toc544805350"/>
      <w:bookmarkStart xmlns:w="http://schemas.openxmlformats.org/wordprocessingml/2006/main" w:id="972" w:name="_Toc1091463545"/>
      <w:bookmarkStart xmlns:w="http://schemas.openxmlformats.org/wordprocessingml/2006/main" w:id="973" w:name="_Toc118301090"/>
      <w:bookmarkStart xmlns:w="http://schemas.openxmlformats.org/wordprocessingml/2006/main" w:id="974" w:name="_Toc860899066"/>
      <w:bookmarkStart xmlns:w="http://schemas.openxmlformats.org/wordprocessingml/2006/main" w:id="975" w:name="_Toc611117355"/>
      <w:bookmarkStart xmlns:w="http://schemas.openxmlformats.org/wordprocessingml/2006/main" w:id="976" w:name="_Toc204231068"/>
      <w:bookmarkStart xmlns:w="http://schemas.openxmlformats.org/wordprocessingml/2006/main" w:id="977" w:name="_Toc1482908686"/>
      <w:bookmarkStart xmlns:w="http://schemas.openxmlformats.org/wordprocessingml/2006/main" w:id="978" w:name="_Toc126818495"/>
      <w:bookmarkStart xmlns:w="http://schemas.openxmlformats.org/wordprocessingml/2006/main" w:id="979" w:name="_Toc1203402794"/>
      <w:bookmarkStart xmlns:w="http://schemas.openxmlformats.org/wordprocessingml/2006/main" w:id="980" w:name="_Toc1118119228"/>
      <w:bookmarkStart xmlns:w="http://schemas.openxmlformats.org/wordprocessingml/2006/main" w:id="981" w:name="_Toc1126589454"/>
      <w:bookmarkStart xmlns:w="http://schemas.openxmlformats.org/wordprocessingml/2006/main" w:id="982" w:name="_Toc910756536"/>
      <w:bookmarkStart xmlns:w="http://schemas.openxmlformats.org/wordprocessingml/2006/main" w:id="983" w:name="_Toc1396474209"/>
      <w:bookmarkStart xmlns:w="http://schemas.openxmlformats.org/wordprocessingml/2006/main" w:id="984" w:name="_Toc1461632772"/>
      <w:bookmarkStart xmlns:w="http://schemas.openxmlformats.org/wordprocessingml/2006/main" w:id="985" w:name="_Toc2078256083"/>
      <w:bookmarkStart xmlns:w="http://schemas.openxmlformats.org/wordprocessingml/2006/main" w:id="986" w:name="_Toc1118157514"/>
      <w:bookmarkStart xmlns:w="http://schemas.openxmlformats.org/wordprocessingml/2006/main" w:id="987" w:name="_Toc1163343582"/>
      <w:bookmarkStart xmlns:w="http://schemas.openxmlformats.org/wordprocessingml/2006/main" w:id="988" w:name="_Toc290458245"/>
      <w:bookmarkStart xmlns:w="http://schemas.openxmlformats.org/wordprocessingml/2006/main" w:id="989" w:name="_Toc621420077"/>
      <w:bookmarkStart xmlns:w="http://schemas.openxmlformats.org/wordprocessingml/2006/main" w:id="990" w:name="_Toc764454531"/>
      <w:bookmarkStart xmlns:w="http://schemas.openxmlformats.org/wordprocessingml/2006/main" w:id="991" w:name="_Toc122608926"/>
      <w:r xmlns:w="http://schemas.openxmlformats.org/wordprocessingml/2006/main" w:rsidRPr="0029259B">
        <w:rPr>
          <w:rFonts w:cs="Arial"/>
        </w:rPr>
        <w:t xml:space="preserve">3.4.3. Cách thay đổi Hệ thống con bình thường thành Hệ thống con nguyên tử</w:t>
      </w:r>
      <w:bookmarkEnd xmlns:w="http://schemas.openxmlformats.org/wordprocessingml/2006/main" w:id="959"/>
      <w:bookmarkEnd xmlns:w="http://schemas.openxmlformats.org/wordprocessingml/2006/main" w:id="960"/>
      <w:bookmarkEnd xmlns:w="http://schemas.openxmlformats.org/wordprocessingml/2006/main" w:id="961"/>
      <w:bookmarkEnd xmlns:w="http://schemas.openxmlformats.org/wordprocessingml/2006/main" w:id="962"/>
      <w:bookmarkEnd xmlns:w="http://schemas.openxmlformats.org/wordprocessingml/2006/main" w:id="963"/>
      <w:bookmarkEnd xmlns:w="http://schemas.openxmlformats.org/wordprocessingml/2006/main" w:id="964"/>
      <w:bookmarkEnd xmlns:w="http://schemas.openxmlformats.org/wordprocessingml/2006/main" w:id="965"/>
      <w:bookmarkEnd xmlns:w="http://schemas.openxmlformats.org/wordprocessingml/2006/main" w:id="966"/>
      <w:bookmarkEnd xmlns:w="http://schemas.openxmlformats.org/wordprocessingml/2006/main" w:id="967"/>
      <w:bookmarkEnd xmlns:w="http://schemas.openxmlformats.org/wordprocessingml/2006/main" w:id="968"/>
      <w:bookmarkEnd xmlns:w="http://schemas.openxmlformats.org/wordprocessingml/2006/main" w:id="969"/>
      <w:bookmarkEnd xmlns:w="http://schemas.openxmlformats.org/wordprocessingml/2006/main" w:id="970"/>
      <w:bookmarkEnd xmlns:w="http://schemas.openxmlformats.org/wordprocessingml/2006/main" w:id="971"/>
      <w:bookmarkEnd xmlns:w="http://schemas.openxmlformats.org/wordprocessingml/2006/main" w:id="972"/>
      <w:bookmarkEnd xmlns:w="http://schemas.openxmlformats.org/wordprocessingml/2006/main" w:id="973"/>
      <w:bookmarkEnd xmlns:w="http://schemas.openxmlformats.org/wordprocessingml/2006/main" w:id="974"/>
      <w:bookmarkEnd xmlns:w="http://schemas.openxmlformats.org/wordprocessingml/2006/main" w:id="975"/>
      <w:bookmarkEnd xmlns:w="http://schemas.openxmlformats.org/wordprocessingml/2006/main" w:id="976"/>
      <w:bookmarkEnd xmlns:w="http://schemas.openxmlformats.org/wordprocessingml/2006/main" w:id="977"/>
      <w:bookmarkEnd xmlns:w="http://schemas.openxmlformats.org/wordprocessingml/2006/main" w:id="978"/>
      <w:bookmarkEnd xmlns:w="http://schemas.openxmlformats.org/wordprocessingml/2006/main" w:id="979"/>
      <w:bookmarkEnd xmlns:w="http://schemas.openxmlformats.org/wordprocessingml/2006/main" w:id="980"/>
      <w:bookmarkEnd xmlns:w="http://schemas.openxmlformats.org/wordprocessingml/2006/main" w:id="981"/>
      <w:bookmarkEnd xmlns:w="http://schemas.openxmlformats.org/wordprocessingml/2006/main" w:id="982"/>
      <w:bookmarkEnd xmlns:w="http://schemas.openxmlformats.org/wordprocessingml/2006/main" w:id="983"/>
      <w:bookmarkEnd xmlns:w="http://schemas.openxmlformats.org/wordprocessingml/2006/main" w:id="984"/>
      <w:bookmarkEnd xmlns:w="http://schemas.openxmlformats.org/wordprocessingml/2006/main" w:id="985"/>
      <w:bookmarkEnd xmlns:w="http://schemas.openxmlformats.org/wordprocessingml/2006/main" w:id="986"/>
      <w:bookmarkEnd xmlns:w="http://schemas.openxmlformats.org/wordprocessingml/2006/main" w:id="987"/>
      <w:bookmarkEnd xmlns:w="http://schemas.openxmlformats.org/wordprocessingml/2006/main" w:id="988"/>
      <w:bookmarkEnd xmlns:w="http://schemas.openxmlformats.org/wordprocessingml/2006/main" w:id="989"/>
      <w:bookmarkEnd xmlns:w="http://schemas.openxmlformats.org/wordprocessingml/2006/main" w:id="990"/>
      <w:bookmarkEnd xmlns:w="http://schemas.openxmlformats.org/wordprocessingml/2006/main" w:id="991"/>
    </w:p>
    <w:p w14:paraId="69D5558A" w14:textId="77777777" w:rsidR="007833B8" w:rsidRPr="0029259B" w:rsidRDefault="007833B8" w:rsidP="008F699B">
      <w:pPr>
        <w:rPr>
          <w:rFonts w:ascii="Arial" w:hAnsi="Arial" w:cs="Arial"/>
        </w:rPr>
      </w:pPr>
    </w:p>
    <w:p w14:paraId="55278445" w14:textId="1BBDED84" w:rsidR="007833B8" w:rsidRPr="0029259B" w:rsidRDefault="007833B8" w:rsidP="007833B8">
      <w:pPr xmlns:w="http://schemas.openxmlformats.org/wordprocessingml/2006/main">
        <w:rPr>
          <w:rFonts w:ascii="Arial" w:hAnsi="Arial" w:cs="Arial"/>
        </w:rPr>
      </w:pPr>
      <w:r xmlns:w="http://schemas.openxmlformats.org/wordprocessingml/2006/main" w:rsidRPr="0029259B">
        <w:rPr>
          <w:rFonts w:ascii="Arial" w:hAnsi="Arial" w:cs="Arial"/>
        </w:rPr>
        <w:t xml:space="preserve">Để thay đổi Hệ thống con bình thường thành Hệ thống con nguyên tử, hãy làm theo bước sau:</w:t>
      </w:r>
    </w:p>
    <w:p w14:paraId="680A225B" w14:textId="22F7B994" w:rsidR="007833B8" w:rsidRPr="0029259B" w:rsidRDefault="007833B8" w:rsidP="00D30948">
      <w:pPr xmlns:w="http://schemas.openxmlformats.org/wordprocessingml/2006/main">
        <w:pStyle w:val="ListParagraph"/>
        <w:numPr>
          <w:ilvl w:val="0"/>
          <w:numId w:val="25"/>
        </w:numPr>
        <w:rPr>
          <w:rFonts w:ascii="Arial" w:hAnsi="Arial" w:cs="Arial"/>
        </w:rPr>
      </w:pPr>
      <w:r xmlns:w="http://schemas.openxmlformats.org/wordprocessingml/2006/main" w:rsidRPr="0029259B">
        <w:rPr>
          <w:rFonts w:ascii="Arial" w:hAnsi="Arial" w:cs="Arial"/>
        </w:rPr>
        <w:t xml:space="preserve">Nhấp chuột phải vào Hệ thống con bình thường -&gt; Chọn Thuộc tính</w:t>
      </w:r>
    </w:p>
    <w:p w14:paraId="67D4EE59" w14:textId="0B916F06" w:rsidR="007833B8" w:rsidRPr="0029259B" w:rsidRDefault="007833B8" w:rsidP="00D30948">
      <w:pPr xmlns:w="http://schemas.openxmlformats.org/wordprocessingml/2006/main">
        <w:pStyle w:val="ListParagraph"/>
        <w:numPr>
          <w:ilvl w:val="0"/>
          <w:numId w:val="25"/>
        </w:numPr>
        <w:rPr>
          <w:rFonts w:ascii="Arial" w:hAnsi="Arial" w:cs="Arial"/>
        </w:rPr>
      </w:pPr>
      <w:r xmlns:w="http://schemas.openxmlformats.org/wordprocessingml/2006/main" w:rsidRPr="0029259B">
        <w:rPr>
          <w:rFonts w:ascii="Arial" w:hAnsi="Arial" w:cs="Arial"/>
        </w:rPr>
        <w:t xml:space="preserve">Trong tab Chính, chọn cài đặt [coi như đơn vị nguyên tử].</w:t>
      </w:r>
    </w:p>
    <w:p w14:paraId="6EC8BEBF" w14:textId="4918EC30" w:rsidR="007833B8" w:rsidRPr="0029259B" w:rsidRDefault="007833B8" w:rsidP="00D30948">
      <w:pPr xmlns:w="http://schemas.openxmlformats.org/wordprocessingml/2006/main">
        <w:pStyle w:val="ListParagraph"/>
        <w:numPr>
          <w:ilvl w:val="0"/>
          <w:numId w:val="25"/>
        </w:numPr>
        <w:rPr>
          <w:rFonts w:ascii="Arial" w:hAnsi="Arial" w:cs="Arial"/>
        </w:rPr>
      </w:pPr>
      <w:r xmlns:w="http://schemas.openxmlformats.org/wordprocessingml/2006/main" w:rsidRPr="0029259B">
        <w:rPr>
          <w:rFonts w:ascii="Arial" w:hAnsi="Arial" w:cs="Arial"/>
        </w:rPr>
        <w:t xml:space="preserve">Trong tab Tạo mã, đặt [Đóng gói chức năng] thành “Chức năng tái sử dụng”.</w:t>
      </w:r>
    </w:p>
    <w:p w14:paraId="264A8D3D" w14:textId="77777777" w:rsidR="007833B8" w:rsidRPr="0029259B" w:rsidRDefault="007833B8" w:rsidP="007833B8">
      <w:pPr>
        <w:rPr>
          <w:rFonts w:ascii="Arial" w:hAnsi="Arial" w:cs="Arial"/>
        </w:rPr>
      </w:pPr>
    </w:p>
    <w:p w14:paraId="2949FA77" w14:textId="77777777" w:rsidR="007833B8" w:rsidRPr="0029259B" w:rsidRDefault="007833B8" w:rsidP="007833B8">
      <w:pPr>
        <w:jc w:val="center"/>
        <w:rPr>
          <w:rFonts w:ascii="Arial" w:hAnsi="Arial" w:cs="Arial"/>
        </w:rPr>
      </w:pPr>
      <w:r w:rsidRPr="0029259B">
        <w:rPr>
          <w:rFonts w:ascii="Arial" w:hAnsi="Arial" w:cs="Arial"/>
          <w:noProof/>
        </w:rPr>
        <w:drawing>
          <wp:inline distT="0" distB="0" distL="0" distR="0" wp14:anchorId="01FB5CB6" wp14:editId="2320716F">
            <wp:extent cx="2469906" cy="2406167"/>
            <wp:effectExtent l="0" t="0" r="6985"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85"/>
                    <a:stretch>
                      <a:fillRect/>
                    </a:stretch>
                  </pic:blipFill>
                  <pic:spPr>
                    <a:xfrm>
                      <a:off x="0" y="0"/>
                      <a:ext cx="2491840" cy="2427535"/>
                    </a:xfrm>
                    <a:prstGeom prst="rect">
                      <a:avLst/>
                    </a:prstGeom>
                  </pic:spPr>
                </pic:pic>
              </a:graphicData>
            </a:graphic>
          </wp:inline>
        </w:drawing>
      </w:r>
      <w:r w:rsidRPr="0029259B">
        <w:rPr>
          <w:rFonts w:ascii="Arial" w:hAnsi="Arial" w:cs="Arial"/>
        </w:rPr>
        <w:tab/>
      </w:r>
      <w:r w:rsidRPr="0029259B">
        <w:rPr>
          <w:rFonts w:ascii="Arial" w:hAnsi="Arial" w:cs="Arial"/>
        </w:rPr>
        <w:tab/>
      </w:r>
      <w:r w:rsidRPr="0029259B">
        <w:rPr>
          <w:rFonts w:ascii="Arial" w:hAnsi="Arial" w:cs="Arial"/>
          <w:noProof/>
        </w:rPr>
        <w:drawing>
          <wp:inline distT="0" distB="0" distL="0" distR="0" wp14:anchorId="2EAC7576" wp14:editId="2922FAF2">
            <wp:extent cx="2455777" cy="2406770"/>
            <wp:effectExtent l="0" t="0" r="1905" b="0"/>
            <wp:docPr id="206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Picture 2" descr="Graphical user interface, text, application, emai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5647" cy="2426243"/>
                    </a:xfrm>
                    <a:prstGeom prst="rect">
                      <a:avLst/>
                    </a:prstGeom>
                    <a:noFill/>
                    <a:ln>
                      <a:noFill/>
                    </a:ln>
                  </pic:spPr>
                </pic:pic>
              </a:graphicData>
            </a:graphic>
          </wp:inline>
        </w:drawing>
      </w:r>
    </w:p>
    <w:p w14:paraId="11EA804F" w14:textId="77777777" w:rsidR="007833B8" w:rsidRPr="0029259B" w:rsidRDefault="007833B8" w:rsidP="007833B8">
      <w:pPr>
        <w:jc w:val="center"/>
        <w:rPr>
          <w:rFonts w:ascii="Arial" w:hAnsi="Arial" w:cs="Arial"/>
        </w:rPr>
      </w:pPr>
    </w:p>
    <w:p w14:paraId="270B36AC" w14:textId="7889609D" w:rsidR="007833B8" w:rsidRPr="0029259B" w:rsidRDefault="007833B8" w:rsidP="00AB7AF7">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42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Thay đổi hệ thống con bình thường thành hệ thống con nguyên tử</w:t>
      </w:r>
    </w:p>
    <w:p w14:paraId="70ADBEF9" w14:textId="07B390F2" w:rsidR="008F14E1" w:rsidRPr="0029259B" w:rsidRDefault="008F14E1" w:rsidP="007833B8">
      <w:pPr>
        <w:rPr>
          <w:rFonts w:ascii="Arial" w:hAnsi="Arial" w:cs="Arial"/>
        </w:rPr>
      </w:pPr>
      <w:r w:rsidRPr="0029259B">
        <w:rPr>
          <w:rFonts w:ascii="Arial" w:hAnsi="Arial" w:cs="Arial"/>
        </w:rPr>
        <w:br w:type="page"/>
      </w:r>
    </w:p>
    <w:p w14:paraId="7FA9B4D6" w14:textId="45C3652C" w:rsidR="005C6138" w:rsidRPr="0029259B" w:rsidRDefault="596F5FE4" w:rsidP="3C0BE9D9">
      <w:pPr xmlns:w="http://schemas.openxmlformats.org/wordprocessingml/2006/main">
        <w:pStyle w:val="Heading3"/>
        <w:rPr>
          <w:rFonts w:cs="Arial"/>
          <w:b w:val="0"/>
        </w:rPr>
      </w:pPr>
      <w:bookmarkStart xmlns:w="http://schemas.openxmlformats.org/wordprocessingml/2006/main" w:id="992" w:name="_Toc93597458"/>
      <w:bookmarkStart xmlns:w="http://schemas.openxmlformats.org/wordprocessingml/2006/main" w:id="993" w:name="_Toc1266517229"/>
      <w:bookmarkStart xmlns:w="http://schemas.openxmlformats.org/wordprocessingml/2006/main" w:id="994" w:name="_Toc1208925264"/>
      <w:bookmarkStart xmlns:w="http://schemas.openxmlformats.org/wordprocessingml/2006/main" w:id="995" w:name="_Toc1539604290"/>
      <w:bookmarkStart xmlns:w="http://schemas.openxmlformats.org/wordprocessingml/2006/main" w:id="996" w:name="_Toc1115875974"/>
      <w:bookmarkStart xmlns:w="http://schemas.openxmlformats.org/wordprocessingml/2006/main" w:id="997" w:name="_Toc240889088"/>
      <w:bookmarkStart xmlns:w="http://schemas.openxmlformats.org/wordprocessingml/2006/main" w:id="998" w:name="_Toc1160178634"/>
      <w:bookmarkStart xmlns:w="http://schemas.openxmlformats.org/wordprocessingml/2006/main" w:id="999" w:name="_Toc1200824586"/>
      <w:bookmarkStart xmlns:w="http://schemas.openxmlformats.org/wordprocessingml/2006/main" w:id="1000" w:name="_Toc1826783705"/>
      <w:bookmarkStart xmlns:w="http://schemas.openxmlformats.org/wordprocessingml/2006/main" w:id="1001" w:name="_Toc1161636761"/>
      <w:bookmarkStart xmlns:w="http://schemas.openxmlformats.org/wordprocessingml/2006/main" w:id="1002" w:name="_Toc376250540"/>
      <w:bookmarkStart xmlns:w="http://schemas.openxmlformats.org/wordprocessingml/2006/main" w:id="1003" w:name="_Toc1024703507"/>
      <w:bookmarkStart xmlns:w="http://schemas.openxmlformats.org/wordprocessingml/2006/main" w:id="1004" w:name="_Toc1126800153"/>
      <w:bookmarkStart xmlns:w="http://schemas.openxmlformats.org/wordprocessingml/2006/main" w:id="1005" w:name="_Toc561135363"/>
      <w:bookmarkStart xmlns:w="http://schemas.openxmlformats.org/wordprocessingml/2006/main" w:id="1006" w:name="_Toc121067882"/>
      <w:bookmarkStart xmlns:w="http://schemas.openxmlformats.org/wordprocessingml/2006/main" w:id="1007" w:name="_Toc1106334612"/>
      <w:bookmarkStart xmlns:w="http://schemas.openxmlformats.org/wordprocessingml/2006/main" w:id="1008" w:name="_Toc1245041026"/>
      <w:bookmarkStart xmlns:w="http://schemas.openxmlformats.org/wordprocessingml/2006/main" w:id="1009" w:name="_Toc2087065802"/>
      <w:bookmarkStart xmlns:w="http://schemas.openxmlformats.org/wordprocessingml/2006/main" w:id="1010" w:name="_Toc123911561"/>
      <w:bookmarkStart xmlns:w="http://schemas.openxmlformats.org/wordprocessingml/2006/main" w:id="1011" w:name="_Toc1991390048"/>
      <w:bookmarkStart xmlns:w="http://schemas.openxmlformats.org/wordprocessingml/2006/main" w:id="1012" w:name="_Toc406143023"/>
      <w:bookmarkStart xmlns:w="http://schemas.openxmlformats.org/wordprocessingml/2006/main" w:id="1013" w:name="_Toc1512168547"/>
      <w:bookmarkStart xmlns:w="http://schemas.openxmlformats.org/wordprocessingml/2006/main" w:id="1014" w:name="_Toc453173539"/>
      <w:bookmarkStart xmlns:w="http://schemas.openxmlformats.org/wordprocessingml/2006/main" w:id="1015" w:name="_Toc696690326"/>
      <w:bookmarkStart xmlns:w="http://schemas.openxmlformats.org/wordprocessingml/2006/main" w:id="1016" w:name="_Toc1590384140"/>
      <w:bookmarkStart xmlns:w="http://schemas.openxmlformats.org/wordprocessingml/2006/main" w:id="1017" w:name="_Toc2028804398"/>
      <w:bookmarkStart xmlns:w="http://schemas.openxmlformats.org/wordprocessingml/2006/main" w:id="1018" w:name="_Toc1606922772"/>
      <w:bookmarkStart xmlns:w="http://schemas.openxmlformats.org/wordprocessingml/2006/main" w:id="1019" w:name="_Toc735906643"/>
      <w:bookmarkStart xmlns:w="http://schemas.openxmlformats.org/wordprocessingml/2006/main" w:id="1020" w:name="_Toc686068352"/>
      <w:bookmarkStart xmlns:w="http://schemas.openxmlformats.org/wordprocessingml/2006/main" w:id="1021" w:name="_Toc727222523"/>
      <w:bookmarkStart xmlns:w="http://schemas.openxmlformats.org/wordprocessingml/2006/main" w:id="1022" w:name="_Toc680073937"/>
      <w:bookmarkStart xmlns:w="http://schemas.openxmlformats.org/wordprocessingml/2006/main" w:id="1023" w:name="_Toc122608927"/>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3.4. </w:t>
      </w:r>
      <w:r xmlns:w="http://schemas.openxmlformats.org/wordprocessingml/2006/main" w:rsidR="5FFEB34C" w:rsidRPr="0029259B">
        <w:rPr>
          <w:rFonts w:cs="Arial"/>
        </w:rPr>
        <w:t xml:space="preserve">4 Trình xem biểu đồ</w:t>
      </w:r>
      <w:bookmarkEnd xmlns:w="http://schemas.openxmlformats.org/wordprocessingml/2006/main" w:id="992"/>
      <w:bookmarkEnd xmlns:w="http://schemas.openxmlformats.org/wordprocessingml/2006/main" w:id="993"/>
      <w:bookmarkEnd xmlns:w="http://schemas.openxmlformats.org/wordprocessingml/2006/main" w:id="994"/>
      <w:bookmarkEnd xmlns:w="http://schemas.openxmlformats.org/wordprocessingml/2006/main" w:id="995"/>
      <w:bookmarkEnd xmlns:w="http://schemas.openxmlformats.org/wordprocessingml/2006/main" w:id="996"/>
      <w:bookmarkEnd xmlns:w="http://schemas.openxmlformats.org/wordprocessingml/2006/main" w:id="997"/>
      <w:bookmarkEnd xmlns:w="http://schemas.openxmlformats.org/wordprocessingml/2006/main" w:id="998"/>
      <w:bookmarkEnd xmlns:w="http://schemas.openxmlformats.org/wordprocessingml/2006/main" w:id="999"/>
      <w:bookmarkEnd xmlns:w="http://schemas.openxmlformats.org/wordprocessingml/2006/main" w:id="1000"/>
      <w:bookmarkEnd xmlns:w="http://schemas.openxmlformats.org/wordprocessingml/2006/main" w:id="1001"/>
      <w:bookmarkEnd xmlns:w="http://schemas.openxmlformats.org/wordprocessingml/2006/main" w:id="1002"/>
      <w:bookmarkEnd xmlns:w="http://schemas.openxmlformats.org/wordprocessingml/2006/main" w:id="1003"/>
      <w:bookmarkEnd xmlns:w="http://schemas.openxmlformats.org/wordprocessingml/2006/main" w:id="1004"/>
      <w:bookmarkEnd xmlns:w="http://schemas.openxmlformats.org/wordprocessingml/2006/main" w:id="1005"/>
      <w:bookmarkEnd xmlns:w="http://schemas.openxmlformats.org/wordprocessingml/2006/main" w:id="1006"/>
      <w:bookmarkEnd xmlns:w="http://schemas.openxmlformats.org/wordprocessingml/2006/main" w:id="1007"/>
      <w:bookmarkEnd xmlns:w="http://schemas.openxmlformats.org/wordprocessingml/2006/main" w:id="1008"/>
      <w:bookmarkEnd xmlns:w="http://schemas.openxmlformats.org/wordprocessingml/2006/main" w:id="1009"/>
      <w:bookmarkEnd xmlns:w="http://schemas.openxmlformats.org/wordprocessingml/2006/main" w:id="1010"/>
      <w:bookmarkEnd xmlns:w="http://schemas.openxmlformats.org/wordprocessingml/2006/main" w:id="1011"/>
      <w:bookmarkEnd xmlns:w="http://schemas.openxmlformats.org/wordprocessingml/2006/main" w:id="1012"/>
      <w:bookmarkEnd xmlns:w="http://schemas.openxmlformats.org/wordprocessingml/2006/main" w:id="1013"/>
      <w:bookmarkEnd xmlns:w="http://schemas.openxmlformats.org/wordprocessingml/2006/main" w:id="1014"/>
      <w:bookmarkEnd xmlns:w="http://schemas.openxmlformats.org/wordprocessingml/2006/main" w:id="1015"/>
      <w:bookmarkEnd xmlns:w="http://schemas.openxmlformats.org/wordprocessingml/2006/main" w:id="1016"/>
      <w:bookmarkEnd xmlns:w="http://schemas.openxmlformats.org/wordprocessingml/2006/main" w:id="1017"/>
      <w:bookmarkEnd xmlns:w="http://schemas.openxmlformats.org/wordprocessingml/2006/main" w:id="1018"/>
      <w:bookmarkEnd xmlns:w="http://schemas.openxmlformats.org/wordprocessingml/2006/main" w:id="1019"/>
      <w:bookmarkEnd xmlns:w="http://schemas.openxmlformats.org/wordprocessingml/2006/main" w:id="1020"/>
      <w:bookmarkEnd xmlns:w="http://schemas.openxmlformats.org/wordprocessingml/2006/main" w:id="1021"/>
      <w:bookmarkEnd xmlns:w="http://schemas.openxmlformats.org/wordprocessingml/2006/main" w:id="1022"/>
      <w:bookmarkEnd xmlns:w="http://schemas.openxmlformats.org/wordprocessingml/2006/main" w:id="1023"/>
    </w:p>
    <w:p w14:paraId="2C8B7F89" w14:textId="77777777" w:rsidR="005C6138" w:rsidRPr="0029259B" w:rsidRDefault="005C6138" w:rsidP="005C6138">
      <w:pPr>
        <w:rPr>
          <w:rFonts w:ascii="Arial" w:hAnsi="Arial" w:cs="Arial"/>
        </w:rPr>
      </w:pPr>
    </w:p>
    <w:p w14:paraId="7EA8861B" w14:textId="15CFD28B" w:rsidR="005C6138" w:rsidRPr="0029259B" w:rsidRDefault="596F5FE4" w:rsidP="003A1EB3">
      <w:pPr xmlns:w="http://schemas.openxmlformats.org/wordprocessingml/2006/main">
        <w:pStyle w:val="Heading4"/>
        <w:rPr>
          <w:rFonts w:cs="Arial"/>
        </w:rPr>
      </w:pPr>
      <w:r xmlns:w="http://schemas.openxmlformats.org/wordprocessingml/2006/main" w:rsidRPr="0029259B">
        <w:rPr>
          <w:rFonts w:cs="Arial"/>
        </w:rPr>
        <w:t xml:space="preserve">3.4.4.1 Dữ liệu đầu vào</w:t>
      </w:r>
    </w:p>
    <w:p w14:paraId="2EE8B01F" w14:textId="77777777" w:rsidR="005C6138" w:rsidRPr="0029259B" w:rsidRDefault="005C6138" w:rsidP="005C6138">
      <w:pPr>
        <w:rPr>
          <w:rFonts w:ascii="Arial" w:hAnsi="Arial" w:cs="Arial"/>
        </w:rPr>
      </w:pPr>
    </w:p>
    <w:p w14:paraId="5E3C7D7C" w14:textId="77777777" w:rsidR="00C42948" w:rsidRPr="0029259B" w:rsidRDefault="00C42948" w:rsidP="00C42948">
      <w:pPr xmlns:w="http://schemas.openxmlformats.org/wordprocessingml/2006/main">
        <w:rPr>
          <w:rFonts w:ascii="Arial" w:hAnsi="Arial" w:cs="Arial"/>
        </w:rPr>
      </w:pPr>
      <w:r xmlns:w="http://schemas.openxmlformats.org/wordprocessingml/2006/main" w:rsidRPr="0029259B">
        <w:rPr>
          <w:rFonts w:ascii="Arial" w:hAnsi="Arial" w:cs="Arial"/>
        </w:rPr>
        <w:t xml:space="preserve">Từ điển thời gian thực hiện:</w:t>
      </w:r>
    </w:p>
    <w:p w14:paraId="51A6E599" w14:textId="77777777" w:rsidR="00C42948" w:rsidRPr="0029259B" w:rsidRDefault="00C42948" w:rsidP="00C42948">
      <w:pPr xmlns:w="http://schemas.openxmlformats.org/wordprocessingml/2006/main">
        <w:rPr>
          <w:rFonts w:ascii="Arial" w:hAnsi="Arial" w:cs="Arial"/>
        </w:rPr>
      </w:pPr>
      <w:r xmlns:w="http://schemas.openxmlformats.org/wordprocessingml/2006/main" w:rsidRPr="0029259B">
        <w:rPr>
          <w:rFonts w:ascii="Arial" w:hAnsi="Arial" w:cs="Arial"/>
        </w:rPr>
        <w:tab xmlns:w="http://schemas.openxmlformats.org/wordprocessingml/2006/main"/>
      </w:r>
      <w:r xmlns:w="http://schemas.openxmlformats.org/wordprocessingml/2006/main" w:rsidRPr="0029259B">
        <w:rPr>
          <w:rFonts w:ascii="Arial" w:hAnsi="Arial" w:cs="Arial"/>
        </w:rPr>
        <w:t xml:space="preserve">“Hệ thống con1”: [bắt đầu kết thúc bắt đầu kết thúc bắt đầu ….]</w:t>
      </w:r>
    </w:p>
    <w:p w14:paraId="0AC2F979" w14:textId="77777777" w:rsidR="00C42948" w:rsidRPr="0029259B" w:rsidRDefault="00C42948" w:rsidP="00C42948">
      <w:pPr xmlns:w="http://schemas.openxmlformats.org/wordprocessingml/2006/main">
        <w:rPr>
          <w:rFonts w:ascii="Arial" w:hAnsi="Arial" w:cs="Arial"/>
        </w:rPr>
      </w:pPr>
      <w:r xmlns:w="http://schemas.openxmlformats.org/wordprocessingml/2006/main" w:rsidRPr="0029259B">
        <w:rPr>
          <w:rFonts w:ascii="Arial" w:hAnsi="Arial" w:cs="Arial"/>
        </w:rPr>
        <w:tab xmlns:w="http://schemas.openxmlformats.org/wordprocessingml/2006/main"/>
      </w:r>
      <w:r xmlns:w="http://schemas.openxmlformats.org/wordprocessingml/2006/main" w:rsidRPr="0029259B">
        <w:rPr>
          <w:rFonts w:ascii="Arial" w:hAnsi="Arial" w:cs="Arial"/>
        </w:rPr>
        <w:t xml:space="preserve">“Hệ thống con2”: [bắt đầu kết thúc bắt đầu kết thúc bắt đầu ….]</w:t>
      </w:r>
    </w:p>
    <w:p w14:paraId="74E95718" w14:textId="77777777" w:rsidR="00C42948" w:rsidRPr="0029259B" w:rsidRDefault="00C42948" w:rsidP="00C42948">
      <w:pPr xmlns:w="http://schemas.openxmlformats.org/wordprocessingml/2006/main">
        <w:rPr>
          <w:rFonts w:ascii="Arial" w:hAnsi="Arial" w:cs="Arial"/>
        </w:rPr>
      </w:pPr>
      <w:r xmlns:w="http://schemas.openxmlformats.org/wordprocessingml/2006/main" w:rsidRPr="0029259B">
        <w:rPr>
          <w:rFonts w:ascii="Arial" w:hAnsi="Arial" w:cs="Arial"/>
        </w:rPr>
        <w:tab xmlns:w="http://schemas.openxmlformats.org/wordprocessingml/2006/main"/>
      </w:r>
      <w:r xmlns:w="http://schemas.openxmlformats.org/wordprocessingml/2006/main" w:rsidRPr="0029259B">
        <w:rPr>
          <w:rFonts w:ascii="Arial" w:hAnsi="Arial" w:cs="Arial"/>
        </w:rPr>
        <w:t xml:space="preserve">“Hệ thống con3”: [bắt đầu kết thúc bắt đầu kết thúc bắt đầu ….]</w:t>
      </w:r>
    </w:p>
    <w:p w14:paraId="36BF2024" w14:textId="77777777" w:rsidR="00C42948" w:rsidRPr="0029259B" w:rsidRDefault="00C42948" w:rsidP="00C42948">
      <w:pPr>
        <w:rPr>
          <w:rFonts w:ascii="Arial" w:hAnsi="Arial" w:cs="Arial"/>
        </w:rPr>
      </w:pPr>
    </w:p>
    <w:p w14:paraId="5D40D89F" w14:textId="77777777" w:rsidR="00C42948" w:rsidRPr="0029259B" w:rsidRDefault="00C42948" w:rsidP="00C42948">
      <w:pPr xmlns:w="http://schemas.openxmlformats.org/wordprocessingml/2006/main">
        <w:rPr>
          <w:rFonts w:ascii="Arial" w:hAnsi="Arial" w:cs="Arial"/>
        </w:rPr>
      </w:pPr>
      <w:r xmlns:w="http://schemas.openxmlformats.org/wordprocessingml/2006/main" w:rsidRPr="0029259B">
        <w:rPr>
          <w:rFonts w:ascii="Arial" w:hAnsi="Arial" w:cs="Arial"/>
        </w:rPr>
        <w:t xml:space="preserve">Bằng cách sử dụng phương pháp này, có thể lấy/đặt thời gian bắt đầu và kết thúc bằng cách sử dụng nhãn chức năng.</w:t>
      </w:r>
    </w:p>
    <w:p w14:paraId="650E1318" w14:textId="77777777" w:rsidR="00C42948" w:rsidRPr="0029259B" w:rsidRDefault="00C42948" w:rsidP="005C6138">
      <w:pPr>
        <w:rPr>
          <w:rFonts w:ascii="Arial" w:hAnsi="Arial" w:cs="Arial"/>
        </w:rPr>
      </w:pPr>
    </w:p>
    <w:p w14:paraId="222DA3C2" w14:textId="57E8072D" w:rsidR="005C6138" w:rsidRPr="0029259B" w:rsidRDefault="005C6138" w:rsidP="005C6138">
      <w:pPr xmlns:w="http://schemas.openxmlformats.org/wordprocessingml/2006/main">
        <w:rPr>
          <w:rFonts w:ascii="Arial" w:hAnsi="Arial" w:cs="Arial"/>
        </w:rPr>
      </w:pPr>
      <w:r xmlns:w="http://schemas.openxmlformats.org/wordprocessingml/2006/main" w:rsidRPr="0029259B">
        <w:rPr>
          <w:rFonts w:ascii="Arial" w:hAnsi="Arial" w:cs="Arial"/>
        </w:rPr>
        <w:t xml:space="preserve">Đầu vào 1: tệp thực thi_data.csv đề cập đến cấu trúc dữ liệu phía trên.</w:t>
      </w:r>
    </w:p>
    <w:p w14:paraId="4BF01D52" w14:textId="46660242" w:rsidR="005C6138" w:rsidRPr="0029259B" w:rsidRDefault="005C6138" w:rsidP="00D30948">
      <w:pPr xmlns:w="http://schemas.openxmlformats.org/wordprocessingml/2006/main">
        <w:pStyle w:val="ListParagraph"/>
        <w:widowControl/>
        <w:numPr>
          <w:ilvl w:val="0"/>
          <w:numId w:val="26"/>
        </w:numPr>
        <w:spacing w:after="160" w:line="259" w:lineRule="auto"/>
        <w:jc w:val="left"/>
        <w:rPr>
          <w:rFonts w:ascii="Arial" w:hAnsi="Arial" w:cs="Arial"/>
        </w:rPr>
      </w:pPr>
      <w:r xmlns:w="http://schemas.openxmlformats.org/wordprocessingml/2006/main" w:rsidRPr="0029259B">
        <w:rPr>
          <w:rFonts w:ascii="Arial" w:hAnsi="Arial" w:cs="Arial"/>
        </w:rPr>
        <w:t xml:space="preserve">Đơn vị của nó là pico giây.</w:t>
      </w:r>
    </w:p>
    <w:p w14:paraId="55A1B671" w14:textId="5271897F" w:rsidR="005C6138" w:rsidRPr="0029259B" w:rsidRDefault="005C6138" w:rsidP="00D30948">
      <w:pPr xmlns:w="http://schemas.openxmlformats.org/wordprocessingml/2006/main">
        <w:pStyle w:val="ListParagraph"/>
        <w:widowControl/>
        <w:numPr>
          <w:ilvl w:val="0"/>
          <w:numId w:val="26"/>
        </w:numPr>
        <w:spacing w:after="160" w:line="259" w:lineRule="auto"/>
        <w:jc w:val="left"/>
        <w:rPr>
          <w:rFonts w:ascii="Arial" w:hAnsi="Arial" w:cs="Arial"/>
        </w:rPr>
      </w:pPr>
      <w:r xmlns:w="http://schemas.openxmlformats.org/wordprocessingml/2006/main" w:rsidRPr="0029259B">
        <w:rPr>
          <w:rFonts w:ascii="Arial" w:hAnsi="Arial" w:cs="Arial"/>
        </w:rPr>
        <w:t xml:space="preserve">Nó chứa thời gian thực hiện của từng bước và bắt đầu kết thúc của mỗi hệ thống con.</w:t>
      </w:r>
    </w:p>
    <w:p w14:paraId="37E0FD38" w14:textId="77777777" w:rsidR="005C6138" w:rsidRPr="0029259B" w:rsidRDefault="005C6138" w:rsidP="00D30948">
      <w:pPr xmlns:w="http://schemas.openxmlformats.org/wordprocessingml/2006/main">
        <w:pStyle w:val="ListParagraph"/>
        <w:widowControl/>
        <w:numPr>
          <w:ilvl w:val="0"/>
          <w:numId w:val="26"/>
        </w:numPr>
        <w:spacing w:after="160" w:line="259" w:lineRule="auto"/>
        <w:jc w:val="left"/>
        <w:rPr>
          <w:rFonts w:ascii="Arial" w:hAnsi="Arial" w:cs="Arial"/>
        </w:rPr>
      </w:pPr>
      <w:r xmlns:w="http://schemas.openxmlformats.org/wordprocessingml/2006/main" w:rsidRPr="0029259B">
        <w:rPr>
          <w:rFonts w:ascii="Arial" w:hAnsi="Arial" w:cs="Arial"/>
        </w:rPr>
        <w:t xml:space="preserve">Giá trị của start end là giá trị tương đối.</w:t>
      </w:r>
    </w:p>
    <w:p w14:paraId="34CF6F09" w14:textId="77777777" w:rsidR="00AB7AF7" w:rsidRPr="0029259B" w:rsidRDefault="00AB7AF7" w:rsidP="005C6138">
      <w:pPr>
        <w:rPr>
          <w:rFonts w:ascii="Arial" w:hAnsi="Arial" w:cs="Arial"/>
        </w:rPr>
      </w:pPr>
    </w:p>
    <w:p w14:paraId="41F6BD8A" w14:textId="77777777" w:rsidR="00AB7AF7" w:rsidRPr="0029259B" w:rsidRDefault="00AB7AF7" w:rsidP="00AB7AF7">
      <w:pPr>
        <w:jc w:val="center"/>
        <w:rPr>
          <w:rFonts w:ascii="Arial" w:hAnsi="Arial" w:cs="Arial"/>
        </w:rPr>
      </w:pPr>
      <w:r w:rsidRPr="0029259B">
        <w:rPr>
          <w:rFonts w:ascii="Arial" w:hAnsi="Arial" w:cs="Arial"/>
          <w:noProof/>
        </w:rPr>
        <w:drawing>
          <wp:inline distT="0" distB="0" distL="0" distR="0" wp14:anchorId="18B00FB3" wp14:editId="3556F383">
            <wp:extent cx="5734050" cy="3657600"/>
            <wp:effectExtent l="0" t="0" r="0" b="0"/>
            <wp:docPr id="85"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 Exce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a:noFill/>
                    </a:ln>
                  </pic:spPr>
                </pic:pic>
              </a:graphicData>
            </a:graphic>
          </wp:inline>
        </w:drawing>
      </w:r>
    </w:p>
    <w:p w14:paraId="67DE6FEE" w14:textId="2F3856CE" w:rsidR="00AB7AF7" w:rsidRPr="0029259B" w:rsidRDefault="00AB7AF7" w:rsidP="00AB7AF7">
      <w:pPr>
        <w:rPr>
          <w:rFonts w:ascii="Arial" w:hAnsi="Arial" w:cs="Arial"/>
        </w:rPr>
      </w:pPr>
    </w:p>
    <w:p w14:paraId="1F66F7A7" w14:textId="77777777" w:rsidR="003754E1" w:rsidRPr="0029259B" w:rsidRDefault="003754E1" w:rsidP="00AB7AF7">
      <w:pPr>
        <w:rPr>
          <w:rFonts w:ascii="Arial" w:hAnsi="Arial" w:cs="Arial"/>
        </w:rPr>
      </w:pPr>
    </w:p>
    <w:p w14:paraId="4B501AFE" w14:textId="3E014D7D" w:rsidR="003754E1" w:rsidRPr="0029259B" w:rsidRDefault="003754E1" w:rsidP="00AB7AF7">
      <w:pPr xmlns:w="http://schemas.openxmlformats.org/wordprocessingml/2006/main">
        <w:rPr>
          <w:rFonts w:ascii="Arial" w:hAnsi="Arial" w:cs="Arial"/>
          <w:b/>
          <w:bCs/>
        </w:rPr>
      </w:pPr>
      <w:r xmlns:w="http://schemas.openxmlformats.org/wordprocessingml/2006/main" w:rsidRPr="0029259B">
        <w:rPr>
          <w:rFonts w:ascii="Arial" w:hAnsi="Arial" w:cs="Arial"/>
        </w:rPr>
        <w:t xml:space="preserve">Đầu vào 2: tệp input_subsystem.txt tham khảo phần </w:t>
      </w:r>
      <w:r xmlns:w="http://schemas.openxmlformats.org/wordprocessingml/2006/main" w:rsidRPr="0029259B">
        <w:rPr>
          <w:rFonts w:ascii="Arial" w:hAnsi="Arial" w:cs="Arial"/>
          <w:b/>
          <w:bCs/>
        </w:rPr>
        <w:fldChar xmlns:w="http://schemas.openxmlformats.org/wordprocessingml/2006/main" w:fldCharType="begin"/>
      </w:r>
      <w:r xmlns:w="http://schemas.openxmlformats.org/wordprocessingml/2006/main" w:rsidRPr="0029259B">
        <w:rPr>
          <w:rFonts w:ascii="Arial" w:hAnsi="Arial" w:cs="Arial"/>
          <w:b/>
          <w:bCs/>
        </w:rPr>
        <w:instrText xmlns:w="http://schemas.openxmlformats.org/wordprocessingml/2006/main" xml:space="preserve"> REF _Ref94107900 \h  \* MERGEFORMAT </w:instrText>
      </w:r>
      <w:r xmlns:w="http://schemas.openxmlformats.org/wordprocessingml/2006/main" w:rsidRPr="0029259B">
        <w:rPr>
          <w:rFonts w:ascii="Arial" w:hAnsi="Arial" w:cs="Arial"/>
          <w:b/>
          <w:bCs/>
        </w:rPr>
        <w:fldChar xmlns:w="http://schemas.openxmlformats.org/wordprocessingml/2006/main" w:fldCharType="separate"/>
      </w:r>
      <w:r xmlns:w="http://schemas.openxmlformats.org/wordprocessingml/2006/main" w:rsidR="003C2150" w:rsidRPr="003C2150">
        <w:rPr>
          <w:rFonts w:ascii="Arial" w:hAnsi="Arial" w:cs="Arial"/>
          <w:b/>
          <w:bCs/>
        </w:rPr>
        <w:t xml:space="preserve">3.4.2. Tệp đầu vào cho Phép đo </w:t>
      </w:r>
      <w:r xmlns:w="http://schemas.openxmlformats.org/wordprocessingml/2006/main" w:rsidRPr="0029259B">
        <w:rPr>
          <w:rFonts w:ascii="Arial" w:hAnsi="Arial" w:cs="Arial"/>
          <w:b/>
          <w:bCs/>
        </w:rPr>
        <w:fldChar xmlns:w="http://schemas.openxmlformats.org/wordprocessingml/2006/main" w:fldCharType="end"/>
      </w:r>
      <w:r xmlns:w="http://schemas.openxmlformats.org/wordprocessingml/2006/main" w:rsidRPr="0029259B">
        <w:rPr>
          <w:rFonts w:ascii="Arial" w:hAnsi="Arial" w:cs="Arial"/>
        </w:rPr>
        <w:t xml:space="preserve">.</w:t>
      </w:r>
    </w:p>
    <w:p w14:paraId="35152536" w14:textId="646F1F88" w:rsidR="003754E1" w:rsidRPr="0029259B" w:rsidRDefault="003754E1" w:rsidP="00AB7AF7">
      <w:pPr>
        <w:rPr>
          <w:rFonts w:ascii="Arial" w:hAnsi="Arial" w:cs="Arial"/>
          <w:b/>
          <w:bCs/>
        </w:rPr>
      </w:pPr>
      <w:r w:rsidRPr="0029259B">
        <w:rPr>
          <w:rFonts w:ascii="Arial" w:hAnsi="Arial" w:cs="Arial"/>
          <w:b/>
          <w:bCs/>
        </w:rPr>
        <w:br w:type="page"/>
      </w:r>
    </w:p>
    <w:p w14:paraId="5DCE21CE" w14:textId="2A1E8218" w:rsidR="003754E1" w:rsidRPr="0029259B" w:rsidRDefault="3331EC06" w:rsidP="003A1EB3">
      <w:pPr xmlns:w="http://schemas.openxmlformats.org/wordprocessingml/2006/main">
        <w:pStyle w:val="Heading4"/>
        <w:rPr>
          <w:rFonts w:cs="Arial"/>
        </w:rPr>
      </w:pPr>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3.4. </w:t>
      </w:r>
      <w:r xmlns:w="http://schemas.openxmlformats.org/wordprocessingml/2006/main" w:rsidR="5FFEB34C" w:rsidRPr="0029259B">
        <w:rPr>
          <w:rFonts w:cs="Arial"/>
        </w:rPr>
        <w:t xml:space="preserve">4.2 Hình đầu ra</w:t>
      </w:r>
      <w:r xmlns:w="http://schemas.openxmlformats.org/wordprocessingml/2006/main" w:rsidR="003754E1" w:rsidRPr="0029259B">
        <w:rPr>
          <w:rFonts w:cs="Arial"/>
        </w:rPr>
        <w:tab xmlns:w="http://schemas.openxmlformats.org/wordprocessingml/2006/main"/>
      </w:r>
    </w:p>
    <w:p w14:paraId="47F3CB67" w14:textId="70627D80" w:rsidR="003754E1" w:rsidRPr="0029259B" w:rsidRDefault="003754E1" w:rsidP="003754E1">
      <w:pPr>
        <w:rPr>
          <w:rFonts w:ascii="Arial" w:hAnsi="Arial" w:cs="Arial"/>
        </w:rPr>
      </w:pPr>
    </w:p>
    <w:p w14:paraId="0D7595E8" w14:textId="6055AEAC" w:rsidR="006E7641" w:rsidRPr="0029259B" w:rsidRDefault="006E7641" w:rsidP="003754E1">
      <w:pPr xmlns:w="http://schemas.openxmlformats.org/wordprocessingml/2006/main">
        <w:rPr>
          <w:rFonts w:ascii="Arial" w:hAnsi="Arial" w:cs="Arial"/>
        </w:rPr>
      </w:pPr>
      <w:r xmlns:w="http://schemas.openxmlformats.org/wordprocessingml/2006/main" w:rsidRPr="0029259B">
        <w:rPr>
          <w:rFonts w:ascii="Arial" w:hAnsi="Arial" w:cs="Arial"/>
        </w:rPr>
        <w:t xml:space="preserve">Sau đây là hình đầu ra sẽ được hiển thị khi thực hiện lệnh của Graph Viewer (ETVPF_Launch_GraphViewer.m) trong Cửa sổ lệnh MATLAB, sử dụng cú pháp sau.</w:t>
      </w:r>
    </w:p>
    <w:p w14:paraId="693C757E" w14:textId="77777777" w:rsidR="000E1A74" w:rsidRPr="0029259B" w:rsidRDefault="000E1A74" w:rsidP="003754E1">
      <w:pPr>
        <w:rPr>
          <w:rFonts w:ascii="Arial" w:hAnsi="Arial" w:cs="Arial"/>
        </w:rPr>
      </w:pPr>
    </w:p>
    <w:p w14:paraId="75E5C8AE" w14:textId="77777777" w:rsidR="006E7641" w:rsidRPr="0029259B" w:rsidRDefault="006E7641" w:rsidP="006E7641">
      <w:pPr xmlns:w="http://schemas.openxmlformats.org/wordprocessingml/2006/main">
        <w:rPr>
          <w:rFonts w:ascii="Arial" w:hAnsi="Arial" w:cs="Arial"/>
        </w:rPr>
      </w:pPr>
      <w:r xmlns:w="http://schemas.openxmlformats.org/wordprocessingml/2006/main" w:rsidRPr="0029259B">
        <w:rPr>
          <w:rFonts w:ascii="Arial" w:hAnsi="Arial" w:cs="Arial"/>
        </w:rPr>
        <w:t xml:space="preserve">Ở đây "&gt;&gt;" biểu thị dấu nhắc lệnh và "[Enter]" biểu thị mục nhập của phím Enter.</w:t>
      </w:r>
    </w:p>
    <w:p w14:paraId="0B50BCFE" w14:textId="77777777" w:rsidR="006E7641" w:rsidRPr="0029259B" w:rsidRDefault="006E7641" w:rsidP="006E7641">
      <w:pPr>
        <w:ind w:leftChars="850" w:left="1530" w:firstLine="1"/>
        <w:rPr>
          <w:rFonts w:ascii="Arial" w:hAnsi="Arial" w:cs="Arial"/>
        </w:rPr>
      </w:pPr>
      <w:r w:rsidRPr="0029259B">
        <w:rPr>
          <w:rFonts w:ascii="Arial" w:hAnsi="Arial" w:cs="Arial"/>
          <w:noProof/>
          <w:lang w:eastAsia="en-US"/>
        </w:rPr>
        <mc:AlternateContent>
          <mc:Choice Requires="wps">
            <w:drawing>
              <wp:anchor distT="0" distB="0" distL="114300" distR="114300" simplePos="0" relativeHeight="251670528" behindDoc="0" locked="0" layoutInCell="1" allowOverlap="1" wp14:anchorId="7616A0FC" wp14:editId="5D2ACB2C">
                <wp:simplePos x="0" y="0"/>
                <wp:positionH relativeFrom="margin">
                  <wp:align>center</wp:align>
                </wp:positionH>
                <wp:positionV relativeFrom="paragraph">
                  <wp:posOffset>51435</wp:posOffset>
                </wp:positionV>
                <wp:extent cx="4450080" cy="272415"/>
                <wp:effectExtent l="0" t="0" r="26670" b="13335"/>
                <wp:wrapNone/>
                <wp:docPr id="100"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4BBF5A20" w14:textId="09827632" w:rsidR="00494F6C" w:rsidRPr="00AC47A1" w:rsidRDefault="00494F6C" w:rsidP="006E7641">
                            <w:pPr>
                              <w:rPr>
                                <w:rFonts w:ascii="Arial" w:hAnsi="Arial" w:cs="Arial"/>
                                <w:szCs w:val="18"/>
                              </w:rPr>
                            </w:pPr>
                            <w:r w:rsidRPr="00AC47A1">
                              <w:rPr>
                                <w:rFonts w:ascii="Arial" w:hAnsi="Arial" w:cs="Arial"/>
                                <w:szCs w:val="18"/>
                              </w:rPr>
                              <w:t xml:space="preserve">&gt;&gt; </w:t>
                            </w:r>
                            <w:r>
                              <w:rPr>
                                <w:rFonts w:ascii="Arial" w:hAnsi="Arial" w:cs="Arial"/>
                              </w:rPr>
                              <w:t>ETVPF</w:t>
                            </w:r>
                            <w:r w:rsidRPr="000E1A74">
                              <w:rPr>
                                <w:rFonts w:ascii="Arial" w:hAnsi="Arial" w:cs="Arial"/>
                              </w:rPr>
                              <w:t>_Launch_GraphViewer</w:t>
                            </w:r>
                            <w:r w:rsidRPr="00AC47A1">
                              <w:rPr>
                                <w:rFonts w:ascii="Arial" w:hAnsi="Arial"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6A0FC" id="_x0000_s1030" style="position:absolute;left:0;text-align:left;margin-left:0;margin-top:4.05pt;width:350.4pt;height:21.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">
                <v:shadow opacity=".5" offset="6pt,6pt"/>
                <v:textbox>
                  <w:txbxContent>
                    <w:p w14:paraId="4BBF5A20" w14:textId="09827632" w:rsidR="00494F6C" w:rsidRPr="00AC47A1" w:rsidRDefault="00494F6C" w:rsidP="006E7641">
                      <w:pPr>
                        <w:rPr>
                          <w:rFonts w:ascii="Arial" w:hAnsi="Arial" w:cs="Arial"/>
                          <w:szCs w:val="18"/>
                        </w:rPr>
                      </w:pPr>
                      <w:r w:rsidRPr="00AC47A1">
                        <w:rPr>
                          <w:rFonts w:ascii="Arial" w:hAnsi="Arial" w:cs="Arial"/>
                          <w:szCs w:val="18"/>
                        </w:rPr>
                        <w:t xml:space="preserve">&gt;&gt; </w:t>
                      </w:r>
                      <w:r>
                        <w:rPr>
                          <w:rFonts w:ascii="Arial" w:hAnsi="Arial" w:cs="Arial"/>
                        </w:rPr>
                        <w:t>ETVPF</w:t>
                      </w:r>
                      <w:r w:rsidRPr="000E1A74">
                        <w:rPr>
                          <w:rFonts w:ascii="Arial" w:hAnsi="Arial" w:cs="Arial"/>
                        </w:rPr>
                        <w:t>_Launch_GraphViewer</w:t>
                      </w:r>
                      <w:r w:rsidRPr="00AC47A1">
                        <w:rPr>
                          <w:rFonts w:ascii="Arial" w:hAnsi="Arial" w:cs="Arial"/>
                          <w:szCs w:val="18"/>
                        </w:rPr>
                        <w:t xml:space="preserve"> [Enter]</w:t>
                      </w:r>
                    </w:p>
                  </w:txbxContent>
                </v:textbox>
                <w10:wrap anchorx="margin"/>
              </v:rect>
            </w:pict>
          </mc:Fallback>
        </mc:AlternateContent>
      </w:r>
    </w:p>
    <w:p w14:paraId="336F0077" w14:textId="77777777" w:rsidR="006E7641" w:rsidRPr="0029259B" w:rsidRDefault="006E7641" w:rsidP="006E7641">
      <w:pPr>
        <w:ind w:leftChars="850" w:left="1530" w:firstLine="1"/>
        <w:rPr>
          <w:rFonts w:ascii="Arial" w:hAnsi="Arial" w:cs="Arial"/>
        </w:rPr>
      </w:pPr>
    </w:p>
    <w:p w14:paraId="4471A4CE" w14:textId="77777777" w:rsidR="006E7641" w:rsidRPr="0029259B" w:rsidRDefault="006E7641" w:rsidP="006E7641">
      <w:pPr>
        <w:pStyle w:val="ListParagraph"/>
        <w:rPr>
          <w:rFonts w:ascii="Arial" w:hAnsi="Arial" w:cs="Arial"/>
        </w:rPr>
      </w:pPr>
    </w:p>
    <w:p w14:paraId="76029130" w14:textId="77777777" w:rsidR="006E7641" w:rsidRPr="0029259B" w:rsidRDefault="006E7641" w:rsidP="003754E1">
      <w:pPr>
        <w:rPr>
          <w:rFonts w:ascii="Arial" w:hAnsi="Arial" w:cs="Arial"/>
        </w:rPr>
      </w:pPr>
    </w:p>
    <w:p w14:paraId="6ECF1A03" w14:textId="31A66E6A" w:rsidR="003754E1" w:rsidRPr="0029259B" w:rsidRDefault="00A970E3" w:rsidP="003754E1">
      <w:pPr>
        <w:jc w:val="center"/>
        <w:rPr>
          <w:rFonts w:ascii="Arial" w:hAnsi="Arial" w:cs="Arial"/>
        </w:rPr>
      </w:pPr>
      <w:r w:rsidRPr="0029259B">
        <w:rPr>
          <w:rFonts w:ascii="Arial" w:hAnsi="Arial" w:cs="Arial"/>
          <w:noProof/>
        </w:rPr>
        <w:drawing>
          <wp:inline distT="0" distB="0" distL="0" distR="0" wp14:anchorId="028E20D1" wp14:editId="67C953F3">
            <wp:extent cx="6858000" cy="34290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1A25DF00" w14:textId="77777777" w:rsidR="003754E1" w:rsidRPr="0029259B" w:rsidRDefault="003754E1" w:rsidP="003754E1">
      <w:pPr>
        <w:jc w:val="center"/>
        <w:rPr>
          <w:rFonts w:ascii="Arial" w:hAnsi="Arial" w:cs="Arial"/>
        </w:rPr>
      </w:pPr>
    </w:p>
    <w:p w14:paraId="39E8CADB" w14:textId="42F48909" w:rsidR="003754E1" w:rsidRPr="0029259B" w:rsidRDefault="003754E1" w:rsidP="003754E1">
      <w:pPr xmlns:w="http://schemas.openxmlformats.org/wordprocessingml/2006/main">
        <w:pStyle w:val="Caption"/>
        <w:jc w:val="center"/>
        <w:rPr>
          <w:rFonts w:ascii="Arial" w:hAnsi="Arial" w:cs="Arial"/>
          <w:b/>
          <w:bCs/>
          <w:i w:val="0"/>
          <w:iCs w:val="0"/>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43 Hình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đầu ra của phép đo thời gian</w:t>
      </w:r>
    </w:p>
    <w:p w14:paraId="32BB14D1" w14:textId="77777777" w:rsidR="003754E1" w:rsidRPr="0029259B" w:rsidRDefault="003754E1" w:rsidP="003754E1">
      <w:pPr>
        <w:jc w:val="center"/>
        <w:rPr>
          <w:rFonts w:ascii="Arial" w:hAnsi="Arial" w:cs="Arial"/>
        </w:rPr>
      </w:pPr>
    </w:p>
    <w:p w14:paraId="4E1A66EC" w14:textId="1B803189" w:rsidR="003754E1" w:rsidRPr="0029259B" w:rsidRDefault="003754E1" w:rsidP="003754E1">
      <w:pPr xmlns:w="http://schemas.openxmlformats.org/wordprocessingml/2006/main">
        <w:rPr>
          <w:rFonts w:ascii="Arial" w:hAnsi="Arial" w:cs="Arial"/>
        </w:rPr>
      </w:pPr>
      <w:r xmlns:w="http://schemas.openxmlformats.org/wordprocessingml/2006/main" w:rsidRPr="0029259B">
        <w:rPr>
          <w:rFonts w:ascii="Arial" w:hAnsi="Arial" w:cs="Arial"/>
          <w:bCs/>
        </w:rPr>
        <w:t xml:space="preserve">Ghi chú </w:t>
      </w:r>
      <w:r xmlns:w="http://schemas.openxmlformats.org/wordprocessingml/2006/main" w:rsidRPr="0029259B">
        <w:rPr>
          <w:rFonts w:ascii="Arial" w:hAnsi="Arial" w:cs="Arial"/>
          <w:bCs/>
        </w:rPr>
        <w:tab xmlns:w="http://schemas.openxmlformats.org/wordprocessingml/2006/main"/>
      </w:r>
      <w:r xmlns:w="http://schemas.openxmlformats.org/wordprocessingml/2006/main" w:rsidRPr="0029259B">
        <w:rPr>
          <w:rFonts w:ascii="Arial" w:hAnsi="Arial" w:cs="Arial"/>
          <w:bCs/>
        </w:rPr>
        <w:tab xmlns:w="http://schemas.openxmlformats.org/wordprocessingml/2006/main"/>
      </w:r>
      <w:r xmlns:w="http://schemas.openxmlformats.org/wordprocessingml/2006/main" w:rsidRPr="0029259B">
        <w:rPr>
          <w:rFonts w:ascii="Arial" w:hAnsi="Arial" w:cs="Arial"/>
        </w:rPr>
        <w:t xml:space="preserve">Hiện tại, trong Trình xem biểu đồ không có thời gian thực thi của mã nguồn ngoại vi.</w:t>
      </w:r>
    </w:p>
    <w:p w14:paraId="6FCBC3AE" w14:textId="626D433F" w:rsidR="00724BA3" w:rsidRPr="0029259B" w:rsidRDefault="00724BA3" w:rsidP="00AB7AF7">
      <w:pPr>
        <w:rPr>
          <w:rFonts w:ascii="Arial" w:hAnsi="Arial" w:cs="Arial"/>
        </w:rPr>
      </w:pPr>
    </w:p>
    <w:p w14:paraId="76D2FAC3" w14:textId="77777777" w:rsidR="00724BA3" w:rsidRPr="0029259B" w:rsidRDefault="00724BA3" w:rsidP="00724BA3">
      <w:pPr xmlns:w="http://schemas.openxmlformats.org/wordprocessingml/2006/main">
        <w:rPr>
          <w:rFonts w:ascii="Arial" w:hAnsi="Arial" w:cs="Arial"/>
        </w:rPr>
      </w:pPr>
      <w:r xmlns:w="http://schemas.openxmlformats.org/wordprocessingml/2006/main" w:rsidRPr="0029259B">
        <w:rPr>
          <w:rFonts w:ascii="Arial" w:hAnsi="Arial" w:cs="Arial"/>
        </w:rPr>
        <w:t xml:space="preserve">Người dùng có thể thực hiện một số chức năng khác như sau:</w:t>
      </w:r>
    </w:p>
    <w:p w14:paraId="5C63C1BC" w14:textId="6B44B674" w:rsidR="000301D6" w:rsidRPr="0029259B" w:rsidRDefault="000301D6" w:rsidP="00D30948">
      <w:pPr xmlns:w="http://schemas.openxmlformats.org/wordprocessingml/2006/main">
        <w:pStyle w:val="ListParagraph"/>
        <w:numPr>
          <w:ilvl w:val="0"/>
          <w:numId w:val="27"/>
        </w:numPr>
        <w:rPr>
          <w:rFonts w:ascii="Arial" w:hAnsi="Arial" w:cs="Arial"/>
        </w:rPr>
      </w:pPr>
      <w:r xmlns:w="http://schemas.openxmlformats.org/wordprocessingml/2006/main" w:rsidRPr="0029259B">
        <w:rPr>
          <w:rFonts w:ascii="Arial" w:hAnsi="Arial" w:cs="Arial"/>
        </w:rPr>
        <w:t xml:space="preserve">Nhấn [Show Step Graph] để hiển thị thời gian thực hiện của từng Subsystem cho một bước hoặc nhiều bước do người dùng lựa chọn trong “Bước bắt đầu” và “Bước kết thúc”.</w:t>
      </w:r>
    </w:p>
    <w:p w14:paraId="75D57528" w14:textId="77777777" w:rsidR="000301D6" w:rsidRPr="0029259B" w:rsidRDefault="000301D6" w:rsidP="000301D6">
      <w:pPr>
        <w:rPr>
          <w:rFonts w:ascii="Arial" w:hAnsi="Arial" w:cs="Arial"/>
        </w:rPr>
      </w:pPr>
    </w:p>
    <w:p w14:paraId="5DE48E80" w14:textId="7D0AEA5B" w:rsidR="000301D6" w:rsidRPr="0029259B" w:rsidRDefault="00A970E3" w:rsidP="000301D6">
      <w:pPr>
        <w:jc w:val="center"/>
        <w:rPr>
          <w:rFonts w:ascii="Arial" w:hAnsi="Arial" w:cs="Arial"/>
        </w:rPr>
      </w:pPr>
      <w:r w:rsidRPr="0029259B">
        <w:rPr>
          <w:rFonts w:ascii="Arial" w:hAnsi="Arial" w:cs="Arial"/>
          <w:noProof/>
        </w:rPr>
        <w:lastRenderedPageBreak/>
        <w:drawing>
          <wp:inline distT="0" distB="0" distL="0" distR="0" wp14:anchorId="04AFD86E" wp14:editId="4CAF52DE">
            <wp:extent cx="6858000" cy="3429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1DAF275C" w14:textId="77777777" w:rsidR="000301D6" w:rsidRPr="0029259B" w:rsidRDefault="000301D6" w:rsidP="000301D6">
      <w:pPr>
        <w:jc w:val="center"/>
        <w:rPr>
          <w:rFonts w:ascii="Arial" w:hAnsi="Arial" w:cs="Arial"/>
        </w:rPr>
      </w:pPr>
    </w:p>
    <w:p w14:paraId="1C5BEB70" w14:textId="63930BAA" w:rsidR="000301D6" w:rsidRPr="0029259B" w:rsidRDefault="000301D6" w:rsidP="008E438C">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44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Nhấn [Show Step Graph] để hiển thị thời gian thực hiện mỗi Subsystem</w:t>
      </w:r>
    </w:p>
    <w:p w14:paraId="4E16DB9B" w14:textId="13DD3F89" w:rsidR="000301D6" w:rsidRPr="0029259B" w:rsidRDefault="000301D6" w:rsidP="000301D6">
      <w:pPr>
        <w:pStyle w:val="Caption"/>
        <w:rPr>
          <w:rFonts w:ascii="Arial" w:hAnsi="Arial" w:cs="Arial"/>
          <w:i w:val="0"/>
          <w:iCs w:val="0"/>
        </w:rPr>
      </w:pPr>
    </w:p>
    <w:p w14:paraId="563B2786" w14:textId="377D3216" w:rsidR="008E438C" w:rsidRPr="0029259B" w:rsidRDefault="00A65E07" w:rsidP="00A65E07">
      <w:pPr xmlns:w="http://schemas.openxmlformats.org/wordprocessingml/2006/main">
        <w:pStyle w:val="ListParagraph"/>
        <w:rPr>
          <w:rFonts w:ascii="Arial" w:hAnsi="Arial" w:cs="Arial"/>
        </w:rPr>
      </w:pPr>
      <w:r xmlns:w="http://schemas.openxmlformats.org/wordprocessingml/2006/main" w:rsidRPr="0029259B">
        <w:rPr>
          <w:rFonts w:ascii="Arial" w:hAnsi="Arial" w:cs="Arial"/>
        </w:rPr>
        <w:t xml:space="preserve">Sau đó đặt “Bước bắt đầu” và “Bước kết thúc” (ví dụ: Bước bắt đầu = 1, Bước kết thúc = 5).</w:t>
      </w:r>
    </w:p>
    <w:p w14:paraId="29DB1ED9" w14:textId="77777777" w:rsidR="008E438C" w:rsidRPr="0029259B" w:rsidRDefault="008E438C" w:rsidP="008E438C">
      <w:pPr>
        <w:rPr>
          <w:rFonts w:ascii="Arial" w:hAnsi="Arial" w:cs="Arial"/>
        </w:rPr>
      </w:pPr>
    </w:p>
    <w:p w14:paraId="4DFBB31F" w14:textId="2FA3F4DC" w:rsidR="008E438C" w:rsidRPr="0029259B" w:rsidRDefault="00A970E3" w:rsidP="008E438C">
      <w:pPr>
        <w:jc w:val="center"/>
        <w:rPr>
          <w:rFonts w:ascii="Arial" w:hAnsi="Arial" w:cs="Arial"/>
        </w:rPr>
      </w:pPr>
      <w:r w:rsidRPr="0029259B">
        <w:rPr>
          <w:rFonts w:ascii="Arial" w:hAnsi="Arial" w:cs="Arial"/>
          <w:noProof/>
        </w:rPr>
        <w:drawing>
          <wp:inline distT="0" distB="0" distL="0" distR="0" wp14:anchorId="7A6FD596" wp14:editId="2BF00B32">
            <wp:extent cx="6847840" cy="3423921"/>
            <wp:effectExtent l="0" t="0" r="0" b="508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21856" cy="3460929"/>
                    </a:xfrm>
                    <a:prstGeom prst="rect">
                      <a:avLst/>
                    </a:prstGeom>
                    <a:noFill/>
                    <a:ln>
                      <a:noFill/>
                    </a:ln>
                  </pic:spPr>
                </pic:pic>
              </a:graphicData>
            </a:graphic>
          </wp:inline>
        </w:drawing>
      </w:r>
    </w:p>
    <w:p w14:paraId="64089516" w14:textId="7201F869" w:rsidR="008E438C" w:rsidRPr="0029259B" w:rsidRDefault="008E438C" w:rsidP="008E438C">
      <w:pPr>
        <w:jc w:val="center"/>
        <w:rPr>
          <w:rFonts w:ascii="Arial" w:hAnsi="Arial" w:cs="Arial"/>
        </w:rPr>
      </w:pPr>
    </w:p>
    <w:p w14:paraId="50A3DA0A" w14:textId="383BD5C2" w:rsidR="008E438C" w:rsidRPr="0029259B" w:rsidRDefault="008E438C" w:rsidP="008E438C">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45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Ví dụ về chi tiết thời gian thực hiện ở bước 1</w:t>
      </w:r>
    </w:p>
    <w:p w14:paraId="40F75CFD" w14:textId="17EB12C7" w:rsidR="00A65E07" w:rsidRPr="0029259B" w:rsidRDefault="00A65E07" w:rsidP="00D30948">
      <w:pPr xmlns:w="http://schemas.openxmlformats.org/wordprocessingml/2006/main">
        <w:pStyle w:val="BodyText"/>
        <w:numPr>
          <w:ilvl w:val="0"/>
          <w:numId w:val="27"/>
        </w:numPr>
        <w:tabs>
          <w:tab w:val="left" w:pos="1890"/>
        </w:tabs>
        <w:rPr>
          <w:rFonts w:ascii="Arial" w:hAnsi="Arial" w:cs="Arial"/>
          <w:szCs w:val="18"/>
        </w:rPr>
      </w:pPr>
      <w:r xmlns:w="http://schemas.openxmlformats.org/wordprocessingml/2006/main" w:rsidRPr="0029259B">
        <w:rPr>
          <w:rFonts w:ascii="Arial" w:hAnsi="Arial" w:cs="Arial"/>
          <w:szCs w:val="18"/>
        </w:rPr>
        <w:lastRenderedPageBreak xmlns:w="http://schemas.openxmlformats.org/wordprocessingml/2006/main"/>
      </w:r>
      <w:r xmlns:w="http://schemas.openxmlformats.org/wordprocessingml/2006/main" w:rsidRPr="0029259B">
        <w:rPr>
          <w:rFonts w:ascii="Arial" w:hAnsi="Arial" w:cs="Arial"/>
          <w:szCs w:val="18"/>
        </w:rPr>
        <w:t xml:space="preserve">Thay đổi </w:t>
      </w:r>
      <w:r xmlns:w="http://schemas.openxmlformats.org/wordprocessingml/2006/main" w:rsidR="00FF0ED0" w:rsidRPr="0029259B">
        <w:rPr>
          <w:rFonts w:ascii="Arial" w:hAnsi="Arial" w:cs="Arial"/>
          <w:szCs w:val="18"/>
        </w:rPr>
        <w:t xml:space="preserve">tỷ lệ của bước bằng cách nhấn nút [Thay đổi tỷ lệ] sau đó đặt “Bước bắt đầu” và “Kết thúc bắt đầu” (ví dụ: Bước bắt đầu = 1, Bước kết thúc = 228).</w:t>
      </w:r>
    </w:p>
    <w:p w14:paraId="51A5E991" w14:textId="77777777" w:rsidR="00A65E07" w:rsidRPr="0029259B" w:rsidRDefault="00A65E07" w:rsidP="00A65E07">
      <w:pPr>
        <w:pStyle w:val="BodyText"/>
        <w:tabs>
          <w:tab w:val="left" w:pos="1890"/>
        </w:tabs>
        <w:ind w:left="720"/>
        <w:rPr>
          <w:rFonts w:ascii="Arial" w:hAnsi="Arial" w:cs="Arial"/>
          <w:szCs w:val="18"/>
        </w:rPr>
      </w:pPr>
    </w:p>
    <w:p w14:paraId="224B6426" w14:textId="7FE19045" w:rsidR="00B76FF6" w:rsidRPr="0029259B" w:rsidRDefault="00CF049A" w:rsidP="00AE424F">
      <w:pPr>
        <w:pStyle w:val="ListParagraph"/>
        <w:ind w:left="0"/>
        <w:jc w:val="left"/>
        <w:rPr>
          <w:rFonts w:ascii="Arial" w:hAnsi="Arial" w:cs="Arial"/>
        </w:rPr>
      </w:pPr>
      <w:r w:rsidRPr="0029259B">
        <w:rPr>
          <w:rFonts w:ascii="Arial" w:hAnsi="Arial" w:cs="Arial"/>
          <w:noProof/>
        </w:rPr>
        <w:drawing>
          <wp:inline distT="0" distB="0" distL="0" distR="0" wp14:anchorId="2ECD794A" wp14:editId="5DDE39F8">
            <wp:extent cx="6858000" cy="3429000"/>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5122D305" w14:textId="77777777" w:rsidR="009E7A98" w:rsidRPr="0029259B" w:rsidRDefault="009E7A98" w:rsidP="00A65E07">
      <w:pPr>
        <w:pStyle w:val="ListParagraph"/>
        <w:jc w:val="left"/>
        <w:rPr>
          <w:rFonts w:ascii="Arial" w:hAnsi="Arial" w:cs="Arial"/>
        </w:rPr>
      </w:pPr>
    </w:p>
    <w:p w14:paraId="2F3DAD75" w14:textId="49453C42" w:rsidR="00A65E07" w:rsidRPr="0029259B" w:rsidRDefault="00A65E07" w:rsidP="00A65E07">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46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Nhấn [Thay đổi tỷ lệ] để thay đổi tỷ lệ của bước</w:t>
      </w:r>
    </w:p>
    <w:p w14:paraId="468A3D63" w14:textId="77777777" w:rsidR="00CF049A" w:rsidRPr="0029259B" w:rsidRDefault="00CF049A" w:rsidP="00CF049A">
      <w:pPr>
        <w:rPr>
          <w:rFonts w:ascii="Arial" w:hAnsi="Arial" w:cs="Arial"/>
        </w:rPr>
      </w:pPr>
    </w:p>
    <w:p w14:paraId="20C8DEDF" w14:textId="6843F6A7" w:rsidR="00911785" w:rsidRPr="0029259B" w:rsidRDefault="00CF049A" w:rsidP="00CF049A">
      <w:pPr>
        <w:ind w:left="720"/>
        <w:jc w:val="center"/>
        <w:rPr>
          <w:rFonts w:ascii="Arial" w:hAnsi="Arial" w:cs="Arial"/>
        </w:rPr>
      </w:pPr>
      <w:r w:rsidRPr="0029259B">
        <w:rPr>
          <w:rFonts w:ascii="Arial" w:hAnsi="Arial" w:cs="Arial"/>
          <w:noProof/>
        </w:rPr>
        <w:drawing>
          <wp:inline distT="0" distB="0" distL="0" distR="0" wp14:anchorId="5E69A2F1" wp14:editId="217DBF57">
            <wp:extent cx="1690370" cy="1552575"/>
            <wp:effectExtent l="0" t="0" r="5080"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90370" cy="1552575"/>
                    </a:xfrm>
                    <a:prstGeom prst="rect">
                      <a:avLst/>
                    </a:prstGeom>
                    <a:noFill/>
                    <a:ln>
                      <a:noFill/>
                    </a:ln>
                  </pic:spPr>
                </pic:pic>
              </a:graphicData>
            </a:graphic>
          </wp:inline>
        </w:drawing>
      </w:r>
    </w:p>
    <w:p w14:paraId="125A4FE5" w14:textId="77777777" w:rsidR="00CF049A" w:rsidRPr="0029259B" w:rsidRDefault="00CF049A" w:rsidP="00CF049A">
      <w:pPr>
        <w:ind w:left="720"/>
        <w:jc w:val="center"/>
        <w:rPr>
          <w:rFonts w:ascii="Arial" w:hAnsi="Arial" w:cs="Arial"/>
        </w:rPr>
      </w:pPr>
    </w:p>
    <w:p w14:paraId="04289753" w14:textId="6402E982" w:rsidR="00CF049A" w:rsidRPr="0029259B" w:rsidRDefault="00CF049A" w:rsidP="00CF049A">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47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Đặt giá trị “Bước bắt đầu” và “Bước kết thúc”</w:t>
      </w:r>
    </w:p>
    <w:p w14:paraId="02FE7266" w14:textId="2441ED52" w:rsidR="00911785" w:rsidRPr="0029259B" w:rsidRDefault="00911785" w:rsidP="00022E17">
      <w:pPr>
        <w:ind w:left="720"/>
        <w:rPr>
          <w:rFonts w:ascii="Arial" w:hAnsi="Arial" w:cs="Arial"/>
        </w:rPr>
      </w:pPr>
    </w:p>
    <w:p w14:paraId="415B7ACF" w14:textId="5514832D" w:rsidR="00911785" w:rsidRPr="0029259B" w:rsidRDefault="00CF049A" w:rsidP="00022E17">
      <w:pPr xmlns:w="http://schemas.openxmlformats.org/wordprocessingml/2006/main">
        <w:ind w:left="720"/>
        <w:rPr>
          <w:rFonts w:ascii="Arial" w:hAnsi="Arial" w:cs="Arial"/>
        </w:rPr>
      </w:pPr>
      <w:r xmlns:w="http://schemas.openxmlformats.org/wordprocessingml/2006/main" w:rsidRPr="0029259B">
        <w:rPr>
          <w:rFonts w:ascii="Arial" w:hAnsi="Arial" w:cs="Arial"/>
        </w:rPr>
        <w:t xml:space="preserve">Sau đó nhấn [OK], tỷ lệ biểu đồ sẽ thay đổi tương ứng.</w:t>
      </w:r>
    </w:p>
    <w:p w14:paraId="73896460" w14:textId="77777777" w:rsidR="00CF049A" w:rsidRPr="0029259B" w:rsidRDefault="00CF049A" w:rsidP="00D30948">
      <w:pPr>
        <w:pStyle w:val="BodyText"/>
        <w:numPr>
          <w:ilvl w:val="0"/>
          <w:numId w:val="27"/>
        </w:numPr>
        <w:tabs>
          <w:tab w:val="left" w:pos="1890"/>
        </w:tabs>
        <w:rPr>
          <w:rFonts w:ascii="Arial" w:hAnsi="Arial" w:cs="Arial"/>
          <w:szCs w:val="18"/>
        </w:rPr>
      </w:pPr>
      <w:r w:rsidRPr="0029259B">
        <w:rPr>
          <w:rFonts w:ascii="Arial" w:hAnsi="Arial" w:cs="Arial"/>
          <w:szCs w:val="18"/>
        </w:rPr>
        <w:br w:type="page"/>
      </w:r>
    </w:p>
    <w:p w14:paraId="3E17B469" w14:textId="71391727" w:rsidR="00911785" w:rsidRPr="0029259B" w:rsidRDefault="00911785" w:rsidP="00D30948">
      <w:pPr xmlns:w="http://schemas.openxmlformats.org/wordprocessingml/2006/main">
        <w:pStyle w:val="BodyText"/>
        <w:numPr>
          <w:ilvl w:val="0"/>
          <w:numId w:val="36"/>
        </w:numPr>
        <w:tabs>
          <w:tab w:val="left" w:pos="1890"/>
        </w:tabs>
        <w:rPr>
          <w:rFonts w:ascii="Arial" w:hAnsi="Arial" w:cs="Arial"/>
          <w:szCs w:val="18"/>
        </w:rPr>
      </w:pPr>
      <w:r xmlns:w="http://schemas.openxmlformats.org/wordprocessingml/2006/main" w:rsidRPr="0029259B">
        <w:rPr>
          <w:rFonts w:ascii="Arial" w:hAnsi="Arial" w:cs="Arial"/>
          <w:szCs w:val="18"/>
        </w:rPr>
        <w:lastRenderedPageBreak xmlns:w="http://schemas.openxmlformats.org/wordprocessingml/2006/main"/>
      </w:r>
      <w:r xmlns:w="http://schemas.openxmlformats.org/wordprocessingml/2006/main" w:rsidRPr="0029259B">
        <w:rPr>
          <w:rFonts w:ascii="Arial" w:hAnsi="Arial" w:cs="Arial"/>
          <w:szCs w:val="18"/>
        </w:rPr>
        <w:t xml:space="preserve">Nhấn [MAX/min] để hiển thị các bước </w:t>
      </w:r>
      <w:r xmlns:w="http://schemas.openxmlformats.org/wordprocessingml/2006/main" w:rsidR="00C81115" w:rsidRPr="0029259B">
        <w:rPr>
          <w:rFonts w:ascii="Arial" w:hAnsi="Arial" w:cs="Arial"/>
          <w:szCs w:val="18"/>
        </w:rPr>
        <w:t xml:space="preserve">hiển thị thời gian thực hiện tối đa và thời gian thực hiện tối thiểu.</w:t>
      </w:r>
    </w:p>
    <w:p w14:paraId="3877D1AD" w14:textId="1B8002FF" w:rsidR="00022E17" w:rsidRPr="0029259B" w:rsidRDefault="00022E17" w:rsidP="00911785">
      <w:pPr>
        <w:pStyle w:val="ListParagraph"/>
        <w:rPr>
          <w:rFonts w:ascii="Arial" w:hAnsi="Arial" w:cs="Arial"/>
        </w:rPr>
      </w:pPr>
    </w:p>
    <w:p w14:paraId="18FFA95C" w14:textId="58719A17" w:rsidR="00911785" w:rsidRPr="0029259B" w:rsidRDefault="00911785" w:rsidP="00AE424F">
      <w:pPr>
        <w:pStyle w:val="ListParagraph"/>
        <w:ind w:left="0"/>
        <w:rPr>
          <w:rFonts w:ascii="Arial" w:hAnsi="Arial" w:cs="Arial"/>
        </w:rPr>
      </w:pPr>
      <w:r w:rsidRPr="0029259B">
        <w:rPr>
          <w:rFonts w:ascii="Arial" w:hAnsi="Arial" w:cs="Arial"/>
          <w:noProof/>
        </w:rPr>
        <w:drawing>
          <wp:inline distT="0" distB="0" distL="0" distR="0" wp14:anchorId="1227065D" wp14:editId="7E91BE38">
            <wp:extent cx="6858000" cy="3429000"/>
            <wp:effectExtent l="0" t="0" r="0" b="0"/>
            <wp:docPr id="35" name="Picture 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19315A5F" w14:textId="77777777" w:rsidR="009E7A98" w:rsidRPr="0029259B" w:rsidRDefault="009E7A98" w:rsidP="00911785">
      <w:pPr>
        <w:pStyle w:val="ListParagraph"/>
        <w:rPr>
          <w:rFonts w:ascii="Arial" w:hAnsi="Arial" w:cs="Arial"/>
        </w:rPr>
      </w:pPr>
    </w:p>
    <w:p w14:paraId="3AAB3842" w14:textId="4C1C9509" w:rsidR="009E7A98" w:rsidRPr="0029259B" w:rsidRDefault="009E7A98" w:rsidP="009E7A98">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48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Hiển thị thời gian thực hiện Max/Min</w:t>
      </w:r>
    </w:p>
    <w:p w14:paraId="0E5CD315" w14:textId="7AE91E5E" w:rsidR="00CF049A" w:rsidRPr="0029259B" w:rsidRDefault="00CF049A" w:rsidP="00CF049A">
      <w:pPr xmlns:w="http://schemas.openxmlformats.org/wordprocessingml/2006/main">
        <w:pStyle w:val="BodyText"/>
        <w:tabs>
          <w:tab w:val="left" w:pos="1890"/>
        </w:tabs>
        <w:ind w:left="720"/>
        <w:rPr>
          <w:rFonts w:ascii="Arial" w:hAnsi="Arial" w:cs="Arial"/>
          <w:szCs w:val="18"/>
        </w:rPr>
      </w:pPr>
      <w:r xmlns:w="http://schemas.openxmlformats.org/wordprocessingml/2006/main" w:rsidRPr="0029259B">
        <w:rPr>
          <w:rFonts w:ascii="Arial" w:hAnsi="Arial" w:cs="Arial"/>
          <w:szCs w:val="18"/>
        </w:rPr>
        <w:t xml:space="preserve">Sau đó Hộp thoại Max Min hiển thị bước có thời gian thực hiện tối đa/tối thiểu và giá trị thời gian thực hiện của bước này.</w:t>
      </w:r>
    </w:p>
    <w:p w14:paraId="1A1A8B32" w14:textId="04CF5F1B" w:rsidR="00CF049A" w:rsidRPr="0029259B" w:rsidRDefault="00CF049A" w:rsidP="00CF049A">
      <w:pPr xmlns:w="http://schemas.openxmlformats.org/wordprocessingml/2006/main">
        <w:pStyle w:val="BodyText"/>
        <w:tabs>
          <w:tab w:val="left" w:pos="1890"/>
        </w:tabs>
        <w:ind w:left="720"/>
        <w:rPr>
          <w:rFonts w:ascii="Arial" w:hAnsi="Arial" w:cs="Arial"/>
          <w:szCs w:val="18"/>
        </w:rPr>
      </w:pPr>
      <w:r xmlns:w="http://schemas.openxmlformats.org/wordprocessingml/2006/main" w:rsidRPr="0029259B">
        <w:rPr>
          <w:rFonts w:ascii="Arial" w:hAnsi="Arial" w:cs="Arial"/>
          <w:szCs w:val="18"/>
        </w:rPr>
        <w:t xml:space="preserve">Nhấn [Hiển thị biểu đồ bước] trong Mục Tối đa/Tối thiểu để hiển thị chi tiết thời gian thực hiện của bước này.</w:t>
      </w:r>
    </w:p>
    <w:p w14:paraId="5D989C89" w14:textId="42BA2A62" w:rsidR="00CF049A" w:rsidRPr="0029259B" w:rsidRDefault="00CF049A" w:rsidP="00CF049A">
      <w:pPr>
        <w:pStyle w:val="BodyText"/>
        <w:tabs>
          <w:tab w:val="left" w:pos="1890"/>
        </w:tabs>
        <w:ind w:left="720"/>
        <w:rPr>
          <w:rFonts w:ascii="Arial" w:hAnsi="Arial" w:cs="Arial"/>
          <w:szCs w:val="18"/>
        </w:rPr>
      </w:pPr>
    </w:p>
    <w:p w14:paraId="7AF8B9AE" w14:textId="6723D129" w:rsidR="00CF049A" w:rsidRPr="0029259B" w:rsidRDefault="00CF049A" w:rsidP="00CF049A">
      <w:pPr>
        <w:pStyle w:val="BodyText"/>
        <w:tabs>
          <w:tab w:val="left" w:pos="1890"/>
        </w:tabs>
        <w:ind w:left="720"/>
        <w:jc w:val="center"/>
        <w:rPr>
          <w:rFonts w:ascii="Arial" w:hAnsi="Arial" w:cs="Arial"/>
          <w:szCs w:val="18"/>
        </w:rPr>
      </w:pPr>
      <w:r w:rsidRPr="0029259B">
        <w:rPr>
          <w:rFonts w:ascii="Arial" w:hAnsi="Arial" w:cs="Arial"/>
          <w:noProof/>
        </w:rPr>
        <w:drawing>
          <wp:inline distT="0" distB="0" distL="0" distR="0" wp14:anchorId="08791CA0" wp14:editId="55B67E87">
            <wp:extent cx="2306955" cy="182880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6955" cy="1828800"/>
                    </a:xfrm>
                    <a:prstGeom prst="rect">
                      <a:avLst/>
                    </a:prstGeom>
                    <a:noFill/>
                    <a:ln>
                      <a:noFill/>
                    </a:ln>
                  </pic:spPr>
                </pic:pic>
              </a:graphicData>
            </a:graphic>
          </wp:inline>
        </w:drawing>
      </w:r>
    </w:p>
    <w:p w14:paraId="641C0954" w14:textId="46A4B5EF" w:rsidR="00CF049A" w:rsidRPr="0029259B" w:rsidRDefault="00CF049A" w:rsidP="00CF049A">
      <w:pPr>
        <w:pStyle w:val="BodyText"/>
        <w:tabs>
          <w:tab w:val="left" w:pos="1890"/>
        </w:tabs>
        <w:ind w:left="720"/>
        <w:jc w:val="center"/>
        <w:rPr>
          <w:rFonts w:ascii="Arial" w:hAnsi="Arial" w:cs="Arial"/>
          <w:szCs w:val="18"/>
        </w:rPr>
      </w:pPr>
    </w:p>
    <w:p w14:paraId="423337CD" w14:textId="661FB277" w:rsidR="00CF049A" w:rsidRPr="0029259B" w:rsidRDefault="00CF049A" w:rsidP="00CF049A">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Hình </w:t>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STYLEREF 1 \s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3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00341B7D">
        <w:rPr>
          <w:rFonts w:ascii="Arial" w:hAnsi="Arial" w:cs="Arial"/>
          <w:b/>
          <w:bCs/>
          <w:color w:val="auto"/>
        </w:rPr>
        <w:noBreakHyphen xmlns:w="http://schemas.openxmlformats.org/wordprocessingml/2006/main"/>
      </w:r>
      <w:r xmlns:w="http://schemas.openxmlformats.org/wordprocessingml/2006/main" w:rsidR="00341B7D">
        <w:rPr>
          <w:rFonts w:ascii="Arial" w:hAnsi="Arial" w:cs="Arial"/>
          <w:b/>
          <w:bCs/>
          <w:color w:val="auto"/>
        </w:rPr>
        <w:fldChar xmlns:w="http://schemas.openxmlformats.org/wordprocessingml/2006/main" w:fldCharType="begin"/>
      </w:r>
      <w:r xmlns:w="http://schemas.openxmlformats.org/wordprocessingml/2006/main" w:rsidR="00341B7D">
        <w:rPr>
          <w:rFonts w:ascii="Arial" w:hAnsi="Arial" w:cs="Arial"/>
          <w:b/>
          <w:bCs/>
          <w:color w:val="auto"/>
        </w:rPr>
        <w:instrText xmlns:w="http://schemas.openxmlformats.org/wordprocessingml/2006/main" xml:space="preserve"> SEQ Figure \* ARABIC \s 1 </w:instrText>
      </w:r>
      <w:r xmlns:w="http://schemas.openxmlformats.org/wordprocessingml/2006/main" w:rsidR="00341B7D">
        <w:rPr>
          <w:rFonts w:ascii="Arial" w:hAnsi="Arial" w:cs="Arial"/>
          <w:b/>
          <w:bCs/>
          <w:color w:val="auto"/>
        </w:rPr>
        <w:fldChar xmlns:w="http://schemas.openxmlformats.org/wordprocessingml/2006/main" w:fldCharType="separate"/>
      </w:r>
      <w:r xmlns:w="http://schemas.openxmlformats.org/wordprocessingml/2006/main" w:rsidR="00341B7D">
        <w:rPr>
          <w:rFonts w:ascii="Arial" w:hAnsi="Arial" w:cs="Arial"/>
          <w:b/>
          <w:bCs/>
          <w:noProof/>
          <w:color w:val="auto"/>
        </w:rPr>
        <w:t xml:space="preserve">49 </w:t>
      </w:r>
      <w:r xmlns:w="http://schemas.openxmlformats.org/wordprocessingml/2006/main" w:rsidR="00341B7D">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Hộp thoại Max/Min</w:t>
      </w:r>
    </w:p>
    <w:p w14:paraId="37E47E19" w14:textId="77777777" w:rsidR="00CF049A" w:rsidRPr="0029259B" w:rsidRDefault="00CF049A" w:rsidP="00CF049A">
      <w:pPr>
        <w:pStyle w:val="BodyText"/>
        <w:tabs>
          <w:tab w:val="left" w:pos="1890"/>
        </w:tabs>
        <w:ind w:left="720"/>
        <w:jc w:val="center"/>
        <w:rPr>
          <w:rFonts w:ascii="Arial" w:hAnsi="Arial" w:cs="Arial"/>
          <w:szCs w:val="18"/>
        </w:rPr>
      </w:pPr>
    </w:p>
    <w:p w14:paraId="3CE7D0A3" w14:textId="61C2A0BE" w:rsidR="00CF049A" w:rsidRPr="0029259B" w:rsidRDefault="00CF049A" w:rsidP="00022E17">
      <w:pPr>
        <w:ind w:left="720"/>
        <w:rPr>
          <w:rFonts w:ascii="Arial" w:hAnsi="Arial" w:cs="Arial"/>
        </w:rPr>
      </w:pPr>
      <w:r w:rsidRPr="0029259B">
        <w:rPr>
          <w:rFonts w:ascii="Arial" w:hAnsi="Arial" w:cs="Arial"/>
        </w:rPr>
        <w:br w:type="page"/>
      </w:r>
    </w:p>
    <w:p w14:paraId="2C5EB314" w14:textId="549E710C" w:rsidR="00D916D6" w:rsidRPr="0029259B" w:rsidRDefault="39145048" w:rsidP="00763C45">
      <w:pPr xmlns:w="http://schemas.openxmlformats.org/wordprocessingml/2006/main">
        <w:pStyle w:val="Heading1"/>
        <w:numPr>
          <w:ilvl w:val="0"/>
          <w:numId w:val="6"/>
        </w:numPr>
        <w:ind w:left="809" w:hanging="809"/>
        <w:rPr>
          <w:rFonts w:cs="Arial"/>
          <w:sz w:val="28"/>
          <w:szCs w:val="28"/>
          <w:highlight w:val="yellow"/>
        </w:rPr>
      </w:pPr>
      <w:bookmarkStart xmlns:w="http://schemas.openxmlformats.org/wordprocessingml/2006/main" w:id="1024" w:name="_Toc87373350"/>
      <w:bookmarkStart xmlns:w="http://schemas.openxmlformats.org/wordprocessingml/2006/main" w:id="1025" w:name="_Toc94021773"/>
      <w:bookmarkStart xmlns:w="http://schemas.openxmlformats.org/wordprocessingml/2006/main" w:id="1026" w:name="_Toc1541463905"/>
      <w:bookmarkStart xmlns:w="http://schemas.openxmlformats.org/wordprocessingml/2006/main" w:id="1027" w:name="_Toc674653926"/>
      <w:bookmarkStart xmlns:w="http://schemas.openxmlformats.org/wordprocessingml/2006/main" w:id="1028" w:name="_Toc1106554148"/>
      <w:bookmarkStart xmlns:w="http://schemas.openxmlformats.org/wordprocessingml/2006/main" w:id="1029" w:name="_Toc1709375446"/>
      <w:bookmarkStart xmlns:w="http://schemas.openxmlformats.org/wordprocessingml/2006/main" w:id="1030" w:name="_Toc204129915"/>
      <w:bookmarkStart xmlns:w="http://schemas.openxmlformats.org/wordprocessingml/2006/main" w:id="1031" w:name="_Toc722101800"/>
      <w:bookmarkStart xmlns:w="http://schemas.openxmlformats.org/wordprocessingml/2006/main" w:id="1032" w:name="_Toc1857477165"/>
      <w:bookmarkStart xmlns:w="http://schemas.openxmlformats.org/wordprocessingml/2006/main" w:id="1033" w:name="_Toc1552256325"/>
      <w:bookmarkStart xmlns:w="http://schemas.openxmlformats.org/wordprocessingml/2006/main" w:id="1034" w:name="_Toc1797420698"/>
      <w:bookmarkStart xmlns:w="http://schemas.openxmlformats.org/wordprocessingml/2006/main" w:id="1035" w:name="_Toc1126394568"/>
      <w:bookmarkStart xmlns:w="http://schemas.openxmlformats.org/wordprocessingml/2006/main" w:id="1036" w:name="_Toc732286071"/>
      <w:bookmarkStart xmlns:w="http://schemas.openxmlformats.org/wordprocessingml/2006/main" w:id="1037" w:name="_Toc1146275489"/>
      <w:bookmarkStart xmlns:w="http://schemas.openxmlformats.org/wordprocessingml/2006/main" w:id="1038" w:name="_Toc1842724760"/>
      <w:bookmarkStart xmlns:w="http://schemas.openxmlformats.org/wordprocessingml/2006/main" w:id="1039" w:name="_Toc417160401"/>
      <w:bookmarkStart xmlns:w="http://schemas.openxmlformats.org/wordprocessingml/2006/main" w:id="1040" w:name="_Toc763354557"/>
      <w:bookmarkStart xmlns:w="http://schemas.openxmlformats.org/wordprocessingml/2006/main" w:id="1041" w:name="_Toc1624686862"/>
      <w:bookmarkStart xmlns:w="http://schemas.openxmlformats.org/wordprocessingml/2006/main" w:id="1042" w:name="_Toc1736024725"/>
      <w:bookmarkStart xmlns:w="http://schemas.openxmlformats.org/wordprocessingml/2006/main" w:id="1043" w:name="_Toc820425666"/>
      <w:bookmarkStart xmlns:w="http://schemas.openxmlformats.org/wordprocessingml/2006/main" w:id="1044" w:name="_Toc1428015604"/>
      <w:bookmarkStart xmlns:w="http://schemas.openxmlformats.org/wordprocessingml/2006/main" w:id="1045" w:name="_Toc1335432655"/>
      <w:bookmarkStart xmlns:w="http://schemas.openxmlformats.org/wordprocessingml/2006/main" w:id="1046" w:name="_Toc2061123051"/>
      <w:bookmarkStart xmlns:w="http://schemas.openxmlformats.org/wordprocessingml/2006/main" w:id="1047" w:name="_Toc1876939986"/>
      <w:bookmarkStart xmlns:w="http://schemas.openxmlformats.org/wordprocessingml/2006/main" w:id="1048" w:name="_Toc209978131"/>
      <w:bookmarkStart xmlns:w="http://schemas.openxmlformats.org/wordprocessingml/2006/main" w:id="1049" w:name="_Toc733385486"/>
      <w:bookmarkStart xmlns:w="http://schemas.openxmlformats.org/wordprocessingml/2006/main" w:id="1050" w:name="_Toc1649710076"/>
      <w:bookmarkStart xmlns:w="http://schemas.openxmlformats.org/wordprocessingml/2006/main" w:id="1051" w:name="_Toc714841052"/>
      <w:bookmarkStart xmlns:w="http://schemas.openxmlformats.org/wordprocessingml/2006/main" w:id="1052" w:name="_Toc469179313"/>
      <w:bookmarkStart xmlns:w="http://schemas.openxmlformats.org/wordprocessingml/2006/main" w:id="1053" w:name="_Toc270427697"/>
      <w:bookmarkStart xmlns:w="http://schemas.openxmlformats.org/wordprocessingml/2006/main" w:id="1054" w:name="_Toc1809540081"/>
      <w:bookmarkStart xmlns:w="http://schemas.openxmlformats.org/wordprocessingml/2006/main" w:id="1055" w:name="_Toc1974562194"/>
      <w:bookmarkStart xmlns:w="http://schemas.openxmlformats.org/wordprocessingml/2006/main" w:id="1056" w:name="_Toc122608928"/>
      <w:r xmlns:w="http://schemas.openxmlformats.org/wordprocessingml/2006/main" w:rsidRPr="0029259B">
        <w:rPr>
          <w:rFonts w:cs="Arial"/>
          <w:sz w:val="28"/>
          <w:szCs w:val="28"/>
          <w:highlight w:val="yellow"/>
        </w:rPr>
        <w:lastRenderedPageBreak xmlns:w="http://schemas.openxmlformats.org/wordprocessingml/2006/main"/>
      </w:r>
      <w:r xmlns:w="http://schemas.openxmlformats.org/wordprocessingml/2006/main" w:rsidRPr="0029259B">
        <w:rPr>
          <w:rFonts w:cs="Arial"/>
          <w:sz w:val="28"/>
          <w:szCs w:val="28"/>
          <w:highlight w:val="yellow"/>
        </w:rPr>
        <w:t xml:space="preserve">ĐIỂM CHO THẬN TRỌNG </w:t>
      </w:r>
      <w:bookmarkStart xmlns:w="http://schemas.openxmlformats.org/wordprocessingml/2006/main" w:id="1057" w:name="OLE_LINK1"/>
      <w:bookmarkEnd xmlns:w="http://schemas.openxmlformats.org/wordprocessingml/2006/main" w:id="1057"/>
      <w:r xmlns:w="http://schemas.openxmlformats.org/wordprocessingml/2006/main" w:rsidRPr="0029259B">
        <w:rPr>
          <w:rFonts w:cs="Arial"/>
          <w:sz w:val="28"/>
          <w:szCs w:val="28"/>
          <w:highlight w:val="yellow"/>
        </w:rPr>
        <w:t xml:space="preserve">N</w:t>
      </w:r>
      <w:bookmarkEnd xmlns:w="http://schemas.openxmlformats.org/wordprocessingml/2006/main" w:id="1024"/>
      <w:bookmarkEnd xmlns:w="http://schemas.openxmlformats.org/wordprocessingml/2006/main" w:id="1025"/>
      <w:bookmarkEnd xmlns:w="http://schemas.openxmlformats.org/wordprocessingml/2006/main" w:id="1026"/>
      <w:bookmarkEnd xmlns:w="http://schemas.openxmlformats.org/wordprocessingml/2006/main" w:id="1027"/>
      <w:bookmarkEnd xmlns:w="http://schemas.openxmlformats.org/wordprocessingml/2006/main" w:id="1028"/>
      <w:bookmarkEnd xmlns:w="http://schemas.openxmlformats.org/wordprocessingml/2006/main" w:id="1029"/>
      <w:bookmarkEnd xmlns:w="http://schemas.openxmlformats.org/wordprocessingml/2006/main" w:id="1030"/>
      <w:bookmarkEnd xmlns:w="http://schemas.openxmlformats.org/wordprocessingml/2006/main" w:id="1031"/>
      <w:bookmarkEnd xmlns:w="http://schemas.openxmlformats.org/wordprocessingml/2006/main" w:id="1032"/>
      <w:bookmarkEnd xmlns:w="http://schemas.openxmlformats.org/wordprocessingml/2006/main" w:id="1033"/>
      <w:bookmarkEnd xmlns:w="http://schemas.openxmlformats.org/wordprocessingml/2006/main" w:id="1034"/>
      <w:bookmarkEnd xmlns:w="http://schemas.openxmlformats.org/wordprocessingml/2006/main" w:id="1035"/>
      <w:bookmarkEnd xmlns:w="http://schemas.openxmlformats.org/wordprocessingml/2006/main" w:id="1036"/>
      <w:bookmarkEnd xmlns:w="http://schemas.openxmlformats.org/wordprocessingml/2006/main" w:id="1037"/>
      <w:bookmarkEnd xmlns:w="http://schemas.openxmlformats.org/wordprocessingml/2006/main" w:id="1038"/>
      <w:bookmarkEnd xmlns:w="http://schemas.openxmlformats.org/wordprocessingml/2006/main" w:id="1039"/>
      <w:bookmarkEnd xmlns:w="http://schemas.openxmlformats.org/wordprocessingml/2006/main" w:id="1040"/>
      <w:bookmarkEnd xmlns:w="http://schemas.openxmlformats.org/wordprocessingml/2006/main" w:id="1041"/>
      <w:bookmarkEnd xmlns:w="http://schemas.openxmlformats.org/wordprocessingml/2006/main" w:id="1042"/>
      <w:bookmarkEnd xmlns:w="http://schemas.openxmlformats.org/wordprocessingml/2006/main" w:id="1043"/>
      <w:bookmarkEnd xmlns:w="http://schemas.openxmlformats.org/wordprocessingml/2006/main" w:id="1044"/>
      <w:bookmarkEnd xmlns:w="http://schemas.openxmlformats.org/wordprocessingml/2006/main" w:id="1045"/>
      <w:bookmarkEnd xmlns:w="http://schemas.openxmlformats.org/wordprocessingml/2006/main" w:id="1046"/>
      <w:bookmarkEnd xmlns:w="http://schemas.openxmlformats.org/wordprocessingml/2006/main" w:id="1047"/>
      <w:bookmarkEnd xmlns:w="http://schemas.openxmlformats.org/wordprocessingml/2006/main" w:id="1048"/>
      <w:bookmarkEnd xmlns:w="http://schemas.openxmlformats.org/wordprocessingml/2006/main" w:id="1049"/>
      <w:bookmarkEnd xmlns:w="http://schemas.openxmlformats.org/wordprocessingml/2006/main" w:id="1050"/>
      <w:bookmarkEnd xmlns:w="http://schemas.openxmlformats.org/wordprocessingml/2006/main" w:id="1051"/>
      <w:bookmarkEnd xmlns:w="http://schemas.openxmlformats.org/wordprocessingml/2006/main" w:id="1052"/>
      <w:bookmarkEnd xmlns:w="http://schemas.openxmlformats.org/wordprocessingml/2006/main" w:id="1053"/>
      <w:bookmarkEnd xmlns:w="http://schemas.openxmlformats.org/wordprocessingml/2006/main" w:id="1054"/>
      <w:bookmarkEnd xmlns:w="http://schemas.openxmlformats.org/wordprocessingml/2006/main" w:id="1055"/>
      <w:bookmarkEnd xmlns:w="http://schemas.openxmlformats.org/wordprocessingml/2006/main" w:id="1056"/>
    </w:p>
    <w:p w14:paraId="42B42A30" w14:textId="77777777" w:rsidR="006E2BC8" w:rsidRPr="0029259B" w:rsidRDefault="006E2BC8" w:rsidP="008F699B">
      <w:pPr>
        <w:rPr>
          <w:rFonts w:ascii="Arial" w:hAnsi="Arial" w:cs="Arial"/>
          <w:highlight w:val="yellow"/>
        </w:rPr>
      </w:pPr>
    </w:p>
    <w:p w14:paraId="7C2F5EDB" w14:textId="6B6E242C" w:rsidR="006E2BC8" w:rsidRPr="0029259B" w:rsidRDefault="006E2BC8" w:rsidP="006E2BC8">
      <w:pPr xmlns:w="http://schemas.openxmlformats.org/wordprocessingml/2006/main">
        <w:widowControl/>
        <w:rPr>
          <w:rFonts w:ascii="Arial" w:hAnsi="Arial" w:cs="Arial"/>
          <w:kern w:val="0"/>
          <w:szCs w:val="18"/>
          <w:highlight w:val="yellow"/>
        </w:rPr>
      </w:pPr>
      <w:r xmlns:w="http://schemas.openxmlformats.org/wordprocessingml/2006/main" w:rsidRPr="0029259B">
        <w:rPr>
          <w:rFonts w:ascii="Arial" w:hAnsi="Arial" w:cs="Arial"/>
          <w:kern w:val="0"/>
          <w:szCs w:val="18"/>
          <w:highlight w:val="yellow"/>
        </w:rPr>
        <w:t xml:space="preserve">Phần này mô tả các hạn chế và điểm cần lưu ý khi sử dụng ET-VPF.</w:t>
      </w:r>
    </w:p>
    <w:p w14:paraId="10FB1087" w14:textId="77777777" w:rsidR="0024476C" w:rsidRPr="0029259B" w:rsidRDefault="0024476C" w:rsidP="00C30548">
      <w:pPr>
        <w:rPr>
          <w:rFonts w:ascii="Arial" w:hAnsi="Arial" w:cs="Arial"/>
          <w:highlight w:val="yellow"/>
        </w:rPr>
      </w:pPr>
    </w:p>
    <w:p w14:paraId="2C047D50" w14:textId="68866F47" w:rsidR="00E83172" w:rsidRPr="0029259B" w:rsidRDefault="00D74CB9" w:rsidP="0024476C">
      <w:pPr xmlns:w="http://schemas.openxmlformats.org/wordprocessingml/2006/main">
        <w:pStyle w:val="Heading2"/>
        <w:rPr>
          <w:rFonts w:cs="Arial"/>
          <w:highlight w:val="yellow"/>
          <w:lang w:val="vi-VN"/>
        </w:rPr>
      </w:pPr>
      <w:bookmarkStart xmlns:w="http://schemas.openxmlformats.org/wordprocessingml/2006/main" w:id="1058" w:name="_Toc122608929"/>
      <w:r xmlns:w="http://schemas.openxmlformats.org/wordprocessingml/2006/main" w:rsidRPr="0029259B">
        <w:rPr>
          <w:rFonts w:cs="Arial"/>
          <w:highlight w:val="yellow"/>
        </w:rPr>
        <w:t xml:space="preserve">4 </w:t>
      </w:r>
      <w:r xmlns:w="http://schemas.openxmlformats.org/wordprocessingml/2006/main" w:rsidRPr="0029259B">
        <w:rPr>
          <w:rFonts w:cs="Arial"/>
          <w:highlight w:val="yellow"/>
          <w:lang w:val="vi-VN"/>
        </w:rPr>
        <w:t xml:space="preserve">.1 Đặc điểm</w:t>
      </w:r>
      <w:bookmarkEnd xmlns:w="http://schemas.openxmlformats.org/wordprocessingml/2006/main" w:id="1058"/>
    </w:p>
    <w:p w14:paraId="342372CA" w14:textId="77777777" w:rsidR="00504C13" w:rsidRPr="0029259B" w:rsidRDefault="00504C13" w:rsidP="00013418">
      <w:pPr>
        <w:rPr>
          <w:rFonts w:ascii="Arial" w:hAnsi="Arial" w:cs="Arial"/>
          <w:highlight w:val="yellow"/>
        </w:rPr>
      </w:pPr>
    </w:p>
    <w:p w14:paraId="56E67840" w14:textId="1E6DD494" w:rsidR="000016FF" w:rsidRPr="0029259B" w:rsidRDefault="000016FF" w:rsidP="000016FF">
      <w:pPr xmlns:w="http://schemas.openxmlformats.org/wordprocessingml/2006/main">
        <w:rPr>
          <w:rFonts w:ascii="Arial" w:hAnsi="Arial" w:cs="Arial"/>
          <w:kern w:val="0"/>
          <w:szCs w:val="18"/>
          <w:highlight w:val="yellow"/>
        </w:rPr>
      </w:pPr>
      <w:r xmlns:w="http://schemas.openxmlformats.org/wordprocessingml/2006/main" w:rsidRPr="0029259B">
        <w:rPr>
          <w:rFonts w:ascii="Arial" w:hAnsi="Arial" w:cs="Arial"/>
          <w:kern w:val="0"/>
          <w:szCs w:val="18"/>
          <w:highlight w:val="yellow"/>
        </w:rPr>
        <w:t xml:space="preserve">Mô tả về các tính năng bị ảnh hưởng sẽ bị xóa trong Hướng dẫn sử dụng ET-VPF.</w:t>
      </w:r>
    </w:p>
    <w:p w14:paraId="7680F353" w14:textId="75479E9C" w:rsidR="003C2803" w:rsidRPr="0029259B" w:rsidRDefault="00E80141" w:rsidP="00D30948">
      <w:pPr xmlns:w="http://schemas.openxmlformats.org/wordprocessingml/2006/main">
        <w:pStyle w:val="ListParagraph"/>
        <w:numPr>
          <w:ilvl w:val="0"/>
          <w:numId w:val="37"/>
        </w:numPr>
        <w:rPr>
          <w:rFonts w:ascii="Arial" w:hAnsi="Arial" w:cs="Arial"/>
          <w:kern w:val="0"/>
          <w:szCs w:val="18"/>
          <w:highlight w:val="yellow"/>
          <w:lang w:val="vi-VN"/>
        </w:rPr>
      </w:pPr>
      <w:r xmlns:w="http://schemas.openxmlformats.org/wordprocessingml/2006/main" w:rsidRPr="0029259B">
        <w:rPr>
          <w:rFonts w:ascii="Arial" w:hAnsi="Arial" w:cs="Arial"/>
          <w:kern w:val="0"/>
          <w:szCs w:val="18"/>
          <w:highlight w:val="yellow"/>
          <w:lang w:val="vi-VN"/>
        </w:rPr>
        <w:t xml:space="preserve">Ở SC hiện tại (phiên bản 1.5.0) vẫn chưa hỗ trợ dòng thiết bị RH850/F1KM-S4 - 272 chân. Do đó, thiết bị này chưa thể được sử dụng trong quá trình phát triển này.</w:t>
      </w:r>
    </w:p>
    <w:p w14:paraId="44B19B5B" w14:textId="77777777" w:rsidR="000A5D45" w:rsidRPr="0029259B" w:rsidRDefault="000A5D45" w:rsidP="000A5D45">
      <w:pPr>
        <w:pStyle w:val="ListParagraph"/>
        <w:rPr>
          <w:rFonts w:ascii="Arial" w:hAnsi="Arial" w:cs="Arial"/>
          <w:kern w:val="0"/>
          <w:szCs w:val="18"/>
          <w:highlight w:val="yellow"/>
          <w:lang w:val="vi-VN"/>
        </w:rPr>
      </w:pPr>
    </w:p>
    <w:p w14:paraId="06160FA6" w14:textId="6E67B5C8" w:rsidR="002D0485" w:rsidRPr="0029259B" w:rsidRDefault="00B71F8C" w:rsidP="00D30948">
      <w:pPr xmlns:w="http://schemas.openxmlformats.org/wordprocessingml/2006/main">
        <w:pStyle w:val="ListParagraph"/>
        <w:numPr>
          <w:ilvl w:val="0"/>
          <w:numId w:val="37"/>
        </w:numPr>
        <w:rPr>
          <w:rFonts w:ascii="Arial" w:hAnsi="Arial" w:cs="Arial"/>
          <w:kern w:val="0"/>
          <w:szCs w:val="18"/>
          <w:highlight w:val="yellow"/>
          <w:lang w:val="vi-VN"/>
        </w:rPr>
      </w:pPr>
      <w:r xmlns:w="http://schemas.openxmlformats.org/wordprocessingml/2006/main" w:rsidRPr="0029259B">
        <w:rPr>
          <w:rFonts w:ascii="Arial" w:hAnsi="Arial" w:cs="Arial"/>
          <w:kern w:val="0"/>
          <w:szCs w:val="18"/>
          <w:highlight w:val="yellow"/>
          <w:lang w:val="vi-VN"/>
        </w:rPr>
        <w:t xml:space="preserve">Tên của các khối được đo phải là duy nhất.</w:t>
      </w:r>
    </w:p>
    <w:p w14:paraId="1BB5A614" w14:textId="6CA1D9AF" w:rsidR="00B71F8C" w:rsidRPr="0029259B" w:rsidRDefault="004A3498" w:rsidP="00B71F8C">
      <w:pPr xmlns:w="http://schemas.openxmlformats.org/wordprocessingml/2006/main">
        <w:pStyle w:val="ListParagraph"/>
        <w:rPr>
          <w:rFonts w:ascii="Arial" w:hAnsi="Arial" w:cs="Arial"/>
          <w:kern w:val="0"/>
          <w:szCs w:val="18"/>
          <w:highlight w:val="yellow"/>
          <w:lang w:val="vi-VN"/>
        </w:rPr>
      </w:pPr>
      <w:r xmlns:w="http://schemas.openxmlformats.org/wordprocessingml/2006/main" w:rsidRPr="0029259B">
        <w:rPr>
          <w:rFonts w:ascii="Arial" w:hAnsi="Arial" w:cs="Arial"/>
          <w:kern w:val="0"/>
          <w:szCs w:val="18"/>
          <w:highlight w:val="yellow"/>
          <w:lang w:val="vi-VN"/>
        </w:rPr>
        <w:t xml:space="preserve">Hiện tại, phương pháp lấy hàm được tạo cho khối được đo đang sử dụng thông tin trong nhận xét. Bình luận của nó chỉ có tên Hệ thống con. Sau đó, nó không thể xác định khối được đo mục tiêu bằng đường dẫn Hệ thống con đầy đủ.</w:t>
      </w:r>
    </w:p>
    <w:p w14:paraId="1828F06F" w14:textId="77777777" w:rsidR="000A5D45" w:rsidRPr="0029259B" w:rsidRDefault="000A5D45" w:rsidP="00B71F8C">
      <w:pPr>
        <w:pStyle w:val="ListParagraph"/>
        <w:rPr>
          <w:rFonts w:ascii="Arial" w:hAnsi="Arial" w:cs="Arial"/>
          <w:kern w:val="0"/>
          <w:szCs w:val="18"/>
          <w:highlight w:val="yellow"/>
          <w:lang w:val="vi-VN"/>
        </w:rPr>
      </w:pPr>
    </w:p>
    <w:p w14:paraId="262C3E3D" w14:textId="0DE184F6" w:rsidR="0074663B" w:rsidRPr="00164624" w:rsidRDefault="00ED4C26" w:rsidP="00D30948">
      <w:pPr xmlns:w="http://schemas.openxmlformats.org/wordprocessingml/2006/main">
        <w:pStyle w:val="ListParagraph"/>
        <w:numPr>
          <w:ilvl w:val="0"/>
          <w:numId w:val="37"/>
        </w:numPr>
        <w:rPr>
          <w:rFonts w:ascii="Arial" w:hAnsi="Arial" w:cs="Arial"/>
          <w:strike/>
          <w:kern w:val="0"/>
          <w:szCs w:val="18"/>
          <w:highlight w:val="yellow"/>
          <w:lang w:val="vi-VN"/>
        </w:rPr>
      </w:pPr>
      <w:r xmlns:w="http://schemas.openxmlformats.org/wordprocessingml/2006/main" w:rsidRPr="00164624">
        <w:rPr>
          <w:rFonts w:ascii="Arial" w:hAnsi="Arial" w:cs="Arial"/>
          <w:strike/>
          <w:kern w:val="0"/>
          <w:szCs w:val="18"/>
          <w:highlight w:val="yellow"/>
          <w:lang w:val="vi-VN"/>
        </w:rPr>
        <w:t xml:space="preserve">Đối với RS-CANFD</w:t>
      </w:r>
    </w:p>
    <w:p w14:paraId="1FB69421" w14:textId="2388EAD3" w:rsidR="00ED4C26" w:rsidRPr="00164624" w:rsidRDefault="00522D25" w:rsidP="00D30948">
      <w:pPr xmlns:w="http://schemas.openxmlformats.org/wordprocessingml/2006/main">
        <w:pStyle w:val="ListParagraph"/>
        <w:numPr>
          <w:ilvl w:val="0"/>
          <w:numId w:val="38"/>
        </w:numPr>
        <w:rPr>
          <w:rFonts w:ascii="Arial" w:hAnsi="Arial" w:cs="Arial"/>
          <w:strike/>
          <w:kern w:val="0"/>
          <w:szCs w:val="18"/>
          <w:highlight w:val="yellow"/>
          <w:lang w:val="vi-VN"/>
        </w:rPr>
      </w:pPr>
      <w:r xmlns:w="http://schemas.openxmlformats.org/wordprocessingml/2006/main" w:rsidRPr="00164624">
        <w:rPr>
          <w:rFonts w:ascii="Arial" w:hAnsi="Arial" w:cs="Arial"/>
          <w:strike/>
          <w:kern w:val="0"/>
          <w:szCs w:val="18"/>
          <w:highlight w:val="yellow"/>
          <w:lang w:val="vi-VN"/>
        </w:rPr>
        <w:t xml:space="preserve">Phiên </w:t>
      </w:r>
      <w:commentRangeStart xmlns:w="http://schemas.openxmlformats.org/wordprocessingml/2006/main" w:id="1059"/>
      <w:r xmlns:w="http://schemas.openxmlformats.org/wordprocessingml/2006/main" w:rsidRPr="00164624">
        <w:rPr>
          <w:rFonts w:ascii="Arial" w:hAnsi="Arial" w:cs="Arial"/>
          <w:strike/>
          <w:kern w:val="0"/>
          <w:szCs w:val="18"/>
          <w:highlight w:val="yellow"/>
          <w:lang w:val="vi-VN"/>
        </w:rPr>
        <w:t xml:space="preserve">bản này không </w:t>
      </w:r>
      <w:commentRangeEnd xmlns:w="http://schemas.openxmlformats.org/wordprocessingml/2006/main" w:id="1059"/>
      <w:r xmlns:w="http://schemas.openxmlformats.org/wordprocessingml/2006/main" w:rsidR="00EF59AF">
        <w:rPr>
          <w:rStyle w:val="CommentReference"/>
        </w:rPr>
        <w:commentReference xmlns:w="http://schemas.openxmlformats.org/wordprocessingml/2006/main" w:id="1059"/>
      </w:r>
      <w:r xmlns:w="http://schemas.openxmlformats.org/wordprocessingml/2006/main" w:rsidRPr="00164624">
        <w:rPr>
          <w:rFonts w:ascii="Arial" w:hAnsi="Arial" w:cs="Arial"/>
          <w:strike/>
          <w:kern w:val="0"/>
          <w:szCs w:val="18"/>
          <w:highlight w:val="yellow"/>
          <w:lang w:val="vi-VN"/>
        </w:rPr>
        <w:t xml:space="preserve">hỗ trợ một </w:t>
      </w:r>
      <w:bookmarkStart xmlns:w="http://schemas.openxmlformats.org/wordprocessingml/2006/main" w:id="1060" w:name="V10000_Req_02_008"/>
      <w:r xmlns:w="http://schemas.openxmlformats.org/wordprocessingml/2006/main" w:rsidRPr="00164624">
        <w:rPr>
          <w:rFonts w:ascii="Arial" w:hAnsi="Arial" w:cs="Arial"/>
          <w:strike/>
          <w:kern w:val="0"/>
          <w:szCs w:val="18"/>
          <w:highlight w:val="yellow"/>
          <w:lang w:val="vi-VN"/>
        </w:rPr>
        <w:t xml:space="preserve">số chức năng </w:t>
      </w:r>
      <w:bookmarkEnd xmlns:w="http://schemas.openxmlformats.org/wordprocessingml/2006/main" w:id="1060"/>
      <w:r xmlns:w="http://schemas.openxmlformats.org/wordprocessingml/2006/main" w:rsidRPr="00164624">
        <w:rPr>
          <w:rFonts w:ascii="Arial" w:hAnsi="Arial" w:cs="Arial"/>
          <w:strike/>
          <w:kern w:val="0"/>
          <w:szCs w:val="18"/>
          <w:highlight w:val="yellow"/>
          <w:lang w:val="vi-VN"/>
        </w:rPr>
        <w:t xml:space="preserve">: khung từ xa, ID mở rộng và bộ lọc nhận.</w:t>
      </w:r>
    </w:p>
    <w:p w14:paraId="56A57612" w14:textId="1258FB92" w:rsidR="00522D25" w:rsidRPr="00164624" w:rsidRDefault="00EC4328" w:rsidP="00D30948">
      <w:pPr xmlns:w="http://schemas.openxmlformats.org/wordprocessingml/2006/main">
        <w:pStyle w:val="ListParagraph"/>
        <w:numPr>
          <w:ilvl w:val="0"/>
          <w:numId w:val="38"/>
        </w:numPr>
        <w:rPr>
          <w:rFonts w:ascii="Arial" w:hAnsi="Arial" w:cs="Arial"/>
          <w:strike/>
          <w:kern w:val="0"/>
          <w:szCs w:val="18"/>
          <w:highlight w:val="yellow"/>
          <w:lang w:val="vi-VN"/>
        </w:rPr>
      </w:pPr>
      <w:r xmlns:w="http://schemas.openxmlformats.org/wordprocessingml/2006/main" w:rsidRPr="00164624">
        <w:rPr>
          <w:rFonts w:ascii="Arial" w:hAnsi="Arial" w:cs="Arial"/>
          <w:strike/>
          <w:kern w:val="0"/>
          <w:szCs w:val="18"/>
          <w:highlight w:val="yellow"/>
          <w:lang w:val="vi-VN"/>
        </w:rPr>
        <w:t xml:space="preserve">Kích thước dữ liệu được sử dụng để gửi và nhận được cố định ở mức 8 byte (giá trị kép).</w:t>
      </w:r>
    </w:p>
    <w:p w14:paraId="7AB7BD84" w14:textId="7339B8D9" w:rsidR="00C75333" w:rsidRPr="00164624" w:rsidRDefault="009F6AEB" w:rsidP="00D30948">
      <w:pPr xmlns:w="http://schemas.openxmlformats.org/wordprocessingml/2006/main">
        <w:pStyle w:val="ListParagraph"/>
        <w:numPr>
          <w:ilvl w:val="0"/>
          <w:numId w:val="38"/>
        </w:numPr>
        <w:rPr>
          <w:rFonts w:ascii="Arial" w:hAnsi="Arial" w:cs="Arial"/>
          <w:strike/>
          <w:kern w:val="0"/>
          <w:szCs w:val="18"/>
          <w:highlight w:val="yellow"/>
          <w:lang w:val="vi-VN"/>
        </w:rPr>
      </w:pPr>
      <w:r xmlns:w="http://schemas.openxmlformats.org/wordprocessingml/2006/main" w:rsidRPr="00164624">
        <w:rPr>
          <w:rFonts w:ascii="Arial" w:hAnsi="Arial" w:cs="Arial"/>
          <w:strike/>
          <w:kern w:val="0"/>
          <w:szCs w:val="18"/>
          <w:highlight w:val="yellow"/>
          <w:lang w:val="vi-VN"/>
        </w:rPr>
        <w:t xml:space="preserve">ID tin nhắn hiện được cố định thành số đơn vị CAN.</w:t>
      </w:r>
    </w:p>
    <w:p w14:paraId="08755159" w14:textId="759C8E7D" w:rsidR="00787C3F" w:rsidRPr="00164624" w:rsidRDefault="00787C3F" w:rsidP="00F37DE2">
      <w:pPr xmlns:w="http://schemas.openxmlformats.org/wordprocessingml/2006/main">
        <w:ind w:left="720"/>
        <w:rPr>
          <w:rFonts w:ascii="Arial" w:hAnsi="Arial" w:cs="Arial"/>
          <w:strike/>
          <w:kern w:val="0"/>
          <w:szCs w:val="18"/>
          <w:highlight w:val="yellow"/>
          <w:lang w:val="vi-VN"/>
        </w:rPr>
      </w:pPr>
      <w:r xmlns:w="http://schemas.openxmlformats.org/wordprocessingml/2006/main" w:rsidRPr="00164624">
        <w:rPr>
          <w:rFonts w:ascii="Arial" w:hAnsi="Arial" w:cs="Arial"/>
          <w:strike/>
          <w:kern w:val="0"/>
          <w:szCs w:val="18"/>
          <w:highlight w:val="yellow"/>
          <w:lang w:val="vi-VN"/>
        </w:rPr>
        <w:t xml:space="preserve">Những hạn chế này sẽ được cập nhật trong phiên bản tiếp theo.</w:t>
      </w:r>
    </w:p>
    <w:p w14:paraId="12134C25" w14:textId="77777777" w:rsidR="000A5D45" w:rsidRPr="00164624" w:rsidRDefault="000A5D45" w:rsidP="00F37DE2">
      <w:pPr>
        <w:ind w:left="720"/>
        <w:rPr>
          <w:rFonts w:ascii="Arial" w:hAnsi="Arial" w:cs="Arial"/>
          <w:strike/>
          <w:kern w:val="0"/>
          <w:szCs w:val="18"/>
          <w:highlight w:val="yellow"/>
          <w:lang w:val="vi-VN"/>
        </w:rPr>
      </w:pPr>
    </w:p>
    <w:p w14:paraId="543932DE" w14:textId="15ED1DF5" w:rsidR="00F37DE2" w:rsidRPr="00164624" w:rsidRDefault="009033C9" w:rsidP="00D30948">
      <w:pPr xmlns:w="http://schemas.openxmlformats.org/wordprocessingml/2006/main">
        <w:pStyle w:val="ListParagraph"/>
        <w:numPr>
          <w:ilvl w:val="0"/>
          <w:numId w:val="37"/>
        </w:numPr>
        <w:rPr>
          <w:rFonts w:ascii="Arial" w:hAnsi="Arial" w:cs="Arial"/>
          <w:strike/>
          <w:kern w:val="0"/>
          <w:szCs w:val="18"/>
          <w:highlight w:val="yellow"/>
        </w:rPr>
      </w:pPr>
      <w:r xmlns:w="http://schemas.openxmlformats.org/wordprocessingml/2006/main" w:rsidRPr="00164624">
        <w:rPr>
          <w:rFonts w:ascii="Arial" w:hAnsi="Arial" w:cs="Arial"/>
          <w:strike/>
          <w:kern w:val="0"/>
          <w:szCs w:val="18"/>
          <w:highlight w:val="yellow"/>
        </w:rPr>
        <w:t xml:space="preserve">Nó chỉ hỗ trợ Cổng CAN TOKEN:</w:t>
      </w:r>
    </w:p>
    <w:p w14:paraId="2D4237E1" w14:textId="1F4462C5" w:rsidR="00C42192" w:rsidRPr="00164624" w:rsidRDefault="003B0D77" w:rsidP="000A5D45">
      <w:pPr xmlns:w="http://schemas.openxmlformats.org/wordprocessingml/2006/main">
        <w:pStyle w:val="ListParagraph"/>
        <w:rPr>
          <w:rFonts w:ascii="Arial" w:hAnsi="Arial" w:cs="Arial"/>
          <w:strike/>
          <w:kern w:val="0"/>
          <w:szCs w:val="18"/>
          <w:highlight w:val="yellow"/>
        </w:rPr>
      </w:pPr>
      <w:r xmlns:w="http://schemas.openxmlformats.org/wordprocessingml/2006/main" w:rsidRPr="00164624">
        <w:rPr>
          <w:rFonts w:ascii="Arial" w:hAnsi="Arial" w:cs="Arial"/>
          <w:strike/>
          <w:kern w:val="0"/>
          <w:szCs w:val="18"/>
          <w:highlight w:val="yellow"/>
        </w:rPr>
        <w:t xml:space="preserve">Trong môi trường VLAB, ETVPF sử dụng TOKEN Port, là cổng CAN ảo của VLAB (Ví dụ: CAN0RX là RSCAN0_TOKEN_RX_DATA0 và RH850.RSCAN0_TOKEN_RX_CTRL0) để kết nối với CAN Bus nhằm duy trì tốc độ mô phỏng.</w:t>
      </w:r>
    </w:p>
    <w:p w14:paraId="172A4C5B" w14:textId="49556DF0" w:rsidR="003B0D77" w:rsidRPr="00164624" w:rsidRDefault="00AB0139" w:rsidP="003B0D77">
      <w:pPr xmlns:w="http://schemas.openxmlformats.org/wordprocessingml/2006/main">
        <w:pStyle w:val="ListParagraph"/>
        <w:rPr>
          <w:rFonts w:ascii="Arial" w:hAnsi="Arial" w:cs="Arial"/>
          <w:strike/>
          <w:kern w:val="0"/>
          <w:szCs w:val="18"/>
          <w:highlight w:val="yellow"/>
        </w:rPr>
      </w:pPr>
      <w:r xmlns:w="http://schemas.openxmlformats.org/wordprocessingml/2006/main" w:rsidRPr="00164624">
        <w:rPr>
          <w:rFonts w:ascii="Arial" w:hAnsi="Arial" w:cs="Arial"/>
          <w:strike/>
          <w:kern w:val="0"/>
          <w:szCs w:val="18"/>
          <w:highlight w:val="yellow"/>
        </w:rPr>
        <w:t xml:space="preserve">ETVPF không sử dụng Cổng CAN I/O để kết nối giữa mô-đun CAN (CAN TX và CAN RX) và CAN Bus. Do đó, khi sử dụng thiết bị thực, người dùng phải ánh xạ mô-đun CAN tới Cổng I/O trước khi kết nối với CAN Bus. Chỉ hỗ trợ Cổng CAN TOKEN:</w:t>
      </w:r>
    </w:p>
    <w:p w14:paraId="6D676B4C" w14:textId="095CEF4D" w:rsidR="00AB0139" w:rsidRPr="00164624" w:rsidRDefault="00982621" w:rsidP="00982621">
      <w:pPr xmlns:w="http://schemas.openxmlformats.org/wordprocessingml/2006/main">
        <w:pStyle w:val="ListParagraph"/>
        <w:rPr>
          <w:rFonts w:ascii="Arial" w:hAnsi="Arial" w:cs="Arial"/>
          <w:strike/>
          <w:kern w:val="0"/>
          <w:szCs w:val="18"/>
          <w:highlight w:val="yellow"/>
        </w:rPr>
      </w:pPr>
      <w:r xmlns:w="http://schemas.openxmlformats.org/wordprocessingml/2006/main" w:rsidRPr="00164624">
        <w:rPr>
          <w:rFonts w:ascii="Arial" w:hAnsi="Arial" w:cs="Arial"/>
          <w:strike/>
          <w:kern w:val="0"/>
          <w:szCs w:val="18"/>
          <w:highlight w:val="yellow"/>
        </w:rPr>
        <w:t xml:space="preserve">Do việc sử dụng Cổng TOKEN, ETVPF sẽ không đảm bảo rằng hành vi sử dụng Cổng I/O là hoàn toàn chính xác so với thiết bị thực.</w:t>
      </w:r>
    </w:p>
    <w:p w14:paraId="4D5517DE" w14:textId="77777777" w:rsidR="000A5D45" w:rsidRPr="0029259B" w:rsidRDefault="000A5D45" w:rsidP="00982621">
      <w:pPr>
        <w:pStyle w:val="ListParagraph"/>
        <w:rPr>
          <w:rFonts w:ascii="Arial" w:hAnsi="Arial" w:cs="Arial"/>
          <w:kern w:val="0"/>
          <w:szCs w:val="18"/>
          <w:highlight w:val="yellow"/>
        </w:rPr>
      </w:pPr>
    </w:p>
    <w:p w14:paraId="6C5C99BB" w14:textId="617C5884" w:rsidR="00982621" w:rsidRPr="0029259B" w:rsidRDefault="00C77ACF" w:rsidP="00D30948">
      <w:pPr xmlns:w="http://schemas.openxmlformats.org/wordprocessingml/2006/main">
        <w:pStyle w:val="ListParagraph"/>
        <w:numPr>
          <w:ilvl w:val="0"/>
          <w:numId w:val="37"/>
        </w:numPr>
        <w:rPr>
          <w:rFonts w:ascii="Arial" w:hAnsi="Arial" w:cs="Arial"/>
          <w:kern w:val="0"/>
          <w:szCs w:val="18"/>
          <w:highlight w:val="yellow"/>
        </w:rPr>
      </w:pPr>
      <w:r xmlns:w="http://schemas.openxmlformats.org/wordprocessingml/2006/main" w:rsidRPr="0029259B">
        <w:rPr>
          <w:rFonts w:ascii="Arial" w:hAnsi="Arial" w:cs="Arial"/>
          <w:kern w:val="0"/>
          <w:szCs w:val="18"/>
          <w:highlight w:val="yellow"/>
        </w:rPr>
        <w:t xml:space="preserve">Có một số chức năng của mã trình điều khiển không được đảm bảo:</w:t>
      </w:r>
    </w:p>
    <w:p w14:paraId="13216F89" w14:textId="4E624C21" w:rsidR="00FA743D" w:rsidRPr="0029259B" w:rsidRDefault="00FA743D" w:rsidP="00D30948">
      <w:pPr xmlns:w="http://schemas.openxmlformats.org/wordprocessingml/2006/main">
        <w:pStyle w:val="ListParagraph"/>
        <w:numPr>
          <w:ilvl w:val="0"/>
          <w:numId w:val="23"/>
        </w:numPr>
        <w:rPr>
          <w:rFonts w:ascii="Arial" w:hAnsi="Arial" w:cs="Arial"/>
          <w:kern w:val="0"/>
          <w:szCs w:val="18"/>
          <w:highlight w:val="yellow"/>
        </w:rPr>
      </w:pPr>
      <w:r xmlns:w="http://schemas.openxmlformats.org/wordprocessingml/2006/main" w:rsidRPr="0029259B">
        <w:rPr>
          <w:rFonts w:ascii="Arial" w:hAnsi="Arial" w:cs="Arial"/>
          <w:kern w:val="0"/>
          <w:szCs w:val="18"/>
          <w:highlight w:val="yellow"/>
        </w:rPr>
        <w:t xml:space="preserve">Chức năng R_Config_&lt;Kênh CAN&gt;_Transmission_Stop: Chức năng này không tương thích với ET-VPF. Do đó, chức năng này chỉ để người dùng tham khảo và không được đảm bảo.</w:t>
      </w:r>
    </w:p>
    <w:p w14:paraId="0CD06170" w14:textId="72527926" w:rsidR="009169BC" w:rsidRDefault="00475111" w:rsidP="00D30948">
      <w:pPr xmlns:w="http://schemas.openxmlformats.org/wordprocessingml/2006/main">
        <w:pStyle w:val="ListParagraph"/>
        <w:numPr>
          <w:ilvl w:val="0"/>
          <w:numId w:val="23"/>
        </w:numPr>
        <w:rPr>
          <w:rFonts w:ascii="Arial" w:hAnsi="Arial" w:cs="Arial"/>
          <w:kern w:val="0"/>
          <w:szCs w:val="18"/>
          <w:highlight w:val="yellow"/>
        </w:rPr>
      </w:pPr>
      <w:r xmlns:w="http://schemas.openxmlformats.org/wordprocessingml/2006/main" w:rsidRPr="0029259B">
        <w:rPr>
          <w:rFonts w:ascii="Arial" w:hAnsi="Arial" w:cs="Arial"/>
          <w:kern w:val="0"/>
          <w:szCs w:val="18"/>
          <w:highlight w:val="yellow"/>
        </w:rPr>
        <w:t xml:space="preserve">Hàm CAN_Common_Reception_Init: để thực thi SPILS, ET-VPF sử dụng hàm CAN_Common_Init để khởi tạo cho cả truyền và nhận. Do đó, chức năng này chỉ để người dùng tham khảo và không được đảm bảo.</w:t>
      </w:r>
    </w:p>
    <w:p w14:paraId="35CA512D" w14:textId="2D990869" w:rsidR="009169BC" w:rsidRDefault="009169BC" w:rsidP="009169BC">
      <w:pPr>
        <w:rPr>
          <w:rFonts w:ascii="Arial" w:hAnsi="Arial" w:cs="Arial"/>
          <w:kern w:val="0"/>
          <w:szCs w:val="18"/>
          <w:highlight w:val="yellow"/>
        </w:rPr>
      </w:pPr>
    </w:p>
    <w:p w14:paraId="62E46E8C" w14:textId="011A3933" w:rsidR="009169BC" w:rsidRPr="00AD5FEC" w:rsidRDefault="009169BC" w:rsidP="00D30948">
      <w:pPr xmlns:w="http://schemas.openxmlformats.org/wordprocessingml/2006/main">
        <w:pStyle w:val="ListParagraph"/>
        <w:numPr>
          <w:ilvl w:val="0"/>
          <w:numId w:val="37"/>
        </w:numPr>
        <w:rPr>
          <w:rFonts w:ascii="Arial" w:hAnsi="Arial" w:cs="Arial"/>
          <w:kern w:val="0"/>
          <w:szCs w:val="18"/>
          <w:highlight w:val="yellow"/>
        </w:rPr>
      </w:pPr>
      <w:commentRangeStart xmlns:w="http://schemas.openxmlformats.org/wordprocessingml/2006/main" w:id="1061"/>
      <w:r xmlns:w="http://schemas.openxmlformats.org/wordprocessingml/2006/main" w:rsidRPr="00AD5FEC">
        <w:rPr>
          <w:rFonts w:ascii="Arial" w:hAnsi="Arial" w:cs="Arial"/>
          <w:kern w:val="0"/>
          <w:szCs w:val="18"/>
          <w:highlight w:val="yellow"/>
        </w:rPr>
        <w:t xml:space="preserve">Các tính năng của RH850/U2C là sơ bộ vì nó đang được phát triển.</w:t>
      </w:r>
      <w:commentRangeEnd xmlns:w="http://schemas.openxmlformats.org/wordprocessingml/2006/main" w:id="1061"/>
      <w:r xmlns:w="http://schemas.openxmlformats.org/wordprocessingml/2006/main" w:rsidR="00165267" w:rsidRPr="00AD5FEC">
        <w:rPr>
          <w:rStyle w:val="CommentReference"/>
          <w:highlight w:val="yellow"/>
        </w:rPr>
        <w:commentReference xmlns:w="http://schemas.openxmlformats.org/wordprocessingml/2006/main" w:id="1061"/>
      </w:r>
      <w:bookmarkStart xmlns:w="http://schemas.openxmlformats.org/wordprocessingml/2006/main" w:id="1062" w:name="V10000_Req_03_013"/>
      <w:bookmarkEnd xmlns:w="http://schemas.openxmlformats.org/wordprocessingml/2006/main" w:id="1062"/>
    </w:p>
    <w:p w14:paraId="661113BF" w14:textId="77777777" w:rsidR="00F54F6E" w:rsidRPr="00AD5FEC" w:rsidRDefault="00F54F6E" w:rsidP="00F54F6E">
      <w:pPr>
        <w:rPr>
          <w:rFonts w:ascii="Arial" w:hAnsi="Arial" w:cs="Arial"/>
          <w:kern w:val="0"/>
          <w:szCs w:val="18"/>
          <w:highlight w:val="yellow"/>
        </w:rPr>
      </w:pPr>
    </w:p>
    <w:p w14:paraId="42B96A1A" w14:textId="1DDF8890" w:rsidR="00AD5FEC" w:rsidRPr="00AD5FEC" w:rsidRDefault="00D505EA" w:rsidP="00AD5FEC">
      <w:pPr xmlns:w="http://schemas.openxmlformats.org/wordprocessingml/2006/main">
        <w:pStyle w:val="ListParagraph"/>
        <w:numPr>
          <w:ilvl w:val="0"/>
          <w:numId w:val="37"/>
        </w:numPr>
        <w:rPr>
          <w:rFonts w:ascii="Arial" w:hAnsi="Arial" w:cs="Arial"/>
          <w:kern w:val="0"/>
          <w:szCs w:val="18"/>
          <w:highlight w:val="yellow"/>
        </w:rPr>
      </w:pPr>
      <w:r xmlns:w="http://schemas.openxmlformats.org/wordprocessingml/2006/main" w:rsidRPr="00AD5FEC">
        <w:rPr>
          <w:rFonts w:ascii="Arial" w:hAnsi="Arial" w:cs="Arial"/>
          <w:kern w:val="0"/>
          <w:szCs w:val="18"/>
          <w:highlight w:val="yellow"/>
        </w:rPr>
        <w:t xml:space="preserve">Đối với ADC trong RH850/U2C, phiên bản này chỉ hỗ trợ cho Đơn vị 1 (ADCK1), Nhóm quét 1, Chế độ quét nhiều vòng.</w:t>
      </w:r>
    </w:p>
    <w:p w14:paraId="5E284EB2" w14:textId="2386AEE4" w:rsidR="00AD5FEC" w:rsidRPr="00AD5FEC" w:rsidRDefault="00AD5FEC" w:rsidP="00AD5FEC">
      <w:pPr xmlns:w="http://schemas.openxmlformats.org/wordprocessingml/2006/main">
        <w:pStyle w:val="ListParagraph"/>
        <w:rPr>
          <w:rFonts w:ascii="Arial" w:hAnsi="Arial" w:cs="Arial"/>
          <w:kern w:val="0"/>
          <w:szCs w:val="18"/>
        </w:rPr>
      </w:pPr>
      <w:r xmlns:w="http://schemas.openxmlformats.org/wordprocessingml/2006/main" w:rsidRPr="00AD5FEC">
        <w:rPr>
          <w:rFonts w:ascii="Arial" w:hAnsi="Arial" w:cs="Arial"/>
          <w:kern w:val="0"/>
          <w:szCs w:val="18"/>
          <w:highlight w:val="yellow"/>
        </w:rPr>
        <w:t xml:space="preserve">Đối với ADC trong RH850/F1KM, phiên bản này chỉ hỗ trợ chế độ Quét nhóm 1, Chế độ quét nhiều vòng.</w:t>
      </w:r>
      <w:bookmarkStart xmlns:w="http://schemas.openxmlformats.org/wordprocessingml/2006/main" w:id="1063" w:name="V10000_REL_Comment_005"/>
      <w:bookmarkEnd xmlns:w="http://schemas.openxmlformats.org/wordprocessingml/2006/main" w:id="1063"/>
    </w:p>
    <w:p w14:paraId="46256B7D" w14:textId="4B5FE80B" w:rsidR="00F54F6E" w:rsidRPr="00AD5FEC" w:rsidRDefault="00F54F6E" w:rsidP="00AD5FEC">
      <w:pPr>
        <w:pStyle w:val="ListParagraph"/>
        <w:rPr>
          <w:rFonts w:ascii="Arial" w:hAnsi="Arial" w:cs="Arial"/>
          <w:kern w:val="0"/>
          <w:szCs w:val="18"/>
          <w:highlight w:val="yellow"/>
        </w:rPr>
      </w:pPr>
    </w:p>
    <w:p w14:paraId="7713820B" w14:textId="0D15C1E0" w:rsidR="00381A60" w:rsidRDefault="00912880" w:rsidP="00D30948">
      <w:pPr xmlns:w="http://schemas.openxmlformats.org/wordprocessingml/2006/main">
        <w:pStyle w:val="ListParagraph"/>
        <w:numPr>
          <w:ilvl w:val="0"/>
          <w:numId w:val="37"/>
        </w:numPr>
        <w:rPr>
          <w:rFonts w:ascii="Arial" w:hAnsi="Arial" w:cs="Arial"/>
          <w:kern w:val="0"/>
          <w:szCs w:val="18"/>
          <w:highlight w:val="yellow"/>
        </w:rPr>
      </w:pPr>
      <m:oMath xmlns:m="http://schemas.openxmlformats.org/officeDocument/2006/math" xmlns:w="http://schemas.openxmlformats.org/wordprocessingml/2006/main">
        <m:bar>
          <m:barPr>
            <m:pos m:val="top"/>
            <m:ctrlPr>
              <w:rPr>
                <w:rFonts w:ascii="Cambria Math" w:hAnsi="Cambria Math" w:cs="Arial"/>
                <w:kern w:val="0"/>
                <w:szCs w:val="18"/>
                <w:highlight w:val="yellow"/>
              </w:rPr>
            </m:ctrlPr>
          </m:barPr>
          <m:e>
            <m:r>
              <m:rPr>
                <m:sty m:val="p"/>
              </m:rPr>
              <w:rPr>
                <w:rFonts w:ascii="Cambria Math" w:hAnsi="Cambria Math" w:cs="Arial"/>
                <w:kern w:val="0"/>
                <w:szCs w:val="18"/>
                <w:highlight w:val="yellow"/>
              </w:rPr>
              <m:t>RESETOUT</m:t>
            </m:r>
          </m:e>
        </m:bar>
      </m:oMath>
      <w:r xmlns:w="http://schemas.openxmlformats.org/wordprocessingml/2006/main" w:rsidR="000247F5" w:rsidRPr="000247F5">
        <w:rPr>
          <w:rFonts w:ascii="Arial" w:hAnsi="Arial" w:cs="Arial"/>
          <w:kern w:val="0"/>
          <w:szCs w:val="18"/>
          <w:highlight w:val="yellow"/>
        </w:rPr>
        <w:t xml:space="preserve">chân chỉ định nhóm P27 ( </w:t>
      </w:r>
      <w:commentRangeStart xmlns:w="http://schemas.openxmlformats.org/wordprocessingml/2006/main" w:id="1064"/>
      <w:r xmlns:w="http://schemas.openxmlformats.org/wordprocessingml/2006/main" w:rsidR="000247F5" w:rsidRPr="000247F5">
        <w:rPr>
          <w:rFonts w:ascii="Arial" w:hAnsi="Arial" w:cs="Arial"/>
          <w:kern w:val="0"/>
          <w:szCs w:val="18"/>
          <w:highlight w:val="yellow"/>
        </w:rPr>
        <w:t xml:space="preserve">chỉ P27_0 </w:t>
      </w:r>
      <w:commentRangeEnd xmlns:w="http://schemas.openxmlformats.org/wordprocessingml/2006/main" w:id="1064"/>
      <w:r xmlns:w="http://schemas.openxmlformats.org/wordprocessingml/2006/main" w:rsidR="000247F5" w:rsidRPr="000247F5">
        <w:rPr>
          <w:rFonts w:ascii="Arial" w:hAnsi="Arial" w:cs="Arial"/>
          <w:kern w:val="0"/>
          <w:szCs w:val="18"/>
          <w:highlight w:val="yellow"/>
        </w:rPr>
        <w:commentReference xmlns:w="http://schemas.openxmlformats.org/wordprocessingml/2006/main" w:id="1064"/>
      </w:r>
      <w:r xmlns:w="http://schemas.openxmlformats.org/wordprocessingml/2006/main" w:rsidR="000247F5" w:rsidRPr="000247F5">
        <w:rPr>
          <w:rFonts w:ascii="Arial" w:hAnsi="Arial" w:cs="Arial"/>
          <w:kern w:val="0"/>
          <w:szCs w:val="18"/>
          <w:highlight w:val="yellow"/>
        </w:rPr>
        <w:t xml:space="preserve">)</w:t>
      </w:r>
    </w:p>
    <w:p w14:paraId="161526BB" w14:textId="77777777" w:rsidR="00F54F6E" w:rsidRPr="00F54F6E" w:rsidRDefault="00F54F6E" w:rsidP="00F54F6E">
      <w:pPr>
        <w:rPr>
          <w:rFonts w:ascii="Arial" w:hAnsi="Arial" w:cs="Arial"/>
          <w:kern w:val="0"/>
          <w:szCs w:val="18"/>
          <w:highlight w:val="yellow"/>
        </w:rPr>
      </w:pPr>
    </w:p>
    <w:p w14:paraId="475C3495" w14:textId="04ECDA5A" w:rsidR="00381A60" w:rsidRPr="00381A60" w:rsidRDefault="00381A60" w:rsidP="00D30948">
      <w:pPr xmlns:w="http://schemas.openxmlformats.org/wordprocessingml/2006/main">
        <w:pStyle w:val="ListParagraph"/>
        <w:numPr>
          <w:ilvl w:val="0"/>
          <w:numId w:val="37"/>
        </w:numPr>
        <w:rPr>
          <w:rFonts w:ascii="Arial" w:hAnsi="Arial" w:cs="Arial"/>
          <w:kern w:val="0"/>
          <w:szCs w:val="18"/>
          <w:highlight w:val="yellow"/>
        </w:rPr>
      </w:pPr>
      <w:bookmarkStart xmlns:w="http://schemas.openxmlformats.org/wordprocessingml/2006/main" w:id="1065" w:name="E10000_REL_Req_06"/>
      <w:r xmlns:w="http://schemas.openxmlformats.org/wordprocessingml/2006/main" w:rsidRPr="00381A60">
        <w:rPr>
          <w:rFonts w:ascii="Arial" w:hAnsi="Arial" w:cs="Arial"/>
          <w:kern w:val="0"/>
          <w:szCs w:val="18"/>
          <w:highlight w:val="yellow"/>
        </w:rPr>
        <w:t xml:space="preserve">Để </w:t>
      </w:r>
      <w:bookmarkEnd xmlns:w="http://schemas.openxmlformats.org/wordprocessingml/2006/main" w:id="1065"/>
      <w:r xmlns:w="http://schemas.openxmlformats.org/wordprocessingml/2006/main" w:rsidRPr="00381A60">
        <w:rPr>
          <w:rFonts w:ascii="Arial" w:hAnsi="Arial" w:cs="Arial"/>
          <w:kern w:val="0"/>
          <w:szCs w:val="18"/>
          <w:highlight w:val="yellow"/>
        </w:rPr>
        <w:t xml:space="preserve">giao tiếp đồng bộ giữa VLAB và MATLAB, thời gian lấy mẫu phải cao hơn thời gian thực hiện thuật toán mỗi bước. </w:t>
      </w:r>
      <w:bookmarkStart xmlns:w="http://schemas.openxmlformats.org/wordprocessingml/2006/main" w:id="1066" w:name="_Hlk115278001"/>
      <w:r xmlns:w="http://schemas.openxmlformats.org/wordprocessingml/2006/main" w:rsidR="00F54F6E">
        <w:rPr>
          <w:rFonts w:ascii="Arial" w:hAnsi="Arial" w:cs="Arial"/>
          <w:kern w:val="0"/>
          <w:szCs w:val="18"/>
          <w:highlight w:val="yellow"/>
        </w:rPr>
        <w:t xml:space="preserve">Khi thời gian thực hiện cao hơn thời gian lấy mẫu, đầu ra không được đảm bảo.</w:t>
      </w:r>
      <w:bookmarkEnd xmlns:w="http://schemas.openxmlformats.org/wordprocessingml/2006/main" w:id="1066"/>
      <w:r xmlns:w="http://schemas.openxmlformats.org/wordprocessingml/2006/main" w:rsidR="00576198">
        <w:rPr>
          <w:rFonts w:ascii="Arial" w:hAnsi="Arial" w:cs="Arial"/>
          <w:kern w:val="0"/>
          <w:szCs w:val="18"/>
          <w:highlight w:val="yellow"/>
        </w:rPr>
        <w:t xml:space="preserve"> </w:t>
      </w:r>
      <w:bookmarkStart xmlns:w="http://schemas.openxmlformats.org/wordprocessingml/2006/main" w:id="1067" w:name="_Hlk115278845"/>
      <w:r xmlns:w="http://schemas.openxmlformats.org/wordprocessingml/2006/main" w:rsidR="00652571" w:rsidRPr="00652571">
        <w:rPr>
          <w:rFonts w:ascii="Arial" w:hAnsi="Arial" w:cs="Arial"/>
          <w:kern w:val="0"/>
          <w:szCs w:val="18"/>
          <w:highlight w:val="yellow"/>
        </w:rPr>
        <w:t xml:space="preserve">Đối với thời gian thực thi cụ thể, nó mô tả trong cột “Thời gian” củaexec_data.csv trong thư mục “&lt;Đích tạo mã&gt;_etvpf”.</w:t>
      </w:r>
    </w:p>
    <w:bookmarkEnd w:id="1067"/>
    <w:p w14:paraId="6C628D32" w14:textId="77777777" w:rsidR="00435010" w:rsidRPr="00435010" w:rsidRDefault="00435010" w:rsidP="00435010">
      <w:pPr>
        <w:rPr>
          <w:rFonts w:ascii="Arial" w:hAnsi="Arial" w:cs="Arial"/>
          <w:kern w:val="0"/>
          <w:szCs w:val="18"/>
          <w:highlight w:val="yellow"/>
        </w:rPr>
      </w:pPr>
    </w:p>
    <w:p w14:paraId="200C9C49" w14:textId="6D37F803" w:rsidR="00D65252" w:rsidRPr="00D65252" w:rsidRDefault="00D65252" w:rsidP="00D30948">
      <w:pPr xmlns:w="http://schemas.openxmlformats.org/wordprocessingml/2006/main">
        <w:pStyle w:val="ListParagraph"/>
        <w:numPr>
          <w:ilvl w:val="0"/>
          <w:numId w:val="37"/>
        </w:numPr>
        <w:rPr>
          <w:rFonts w:ascii="Arial" w:hAnsi="Arial" w:cs="Arial"/>
          <w:kern w:val="0"/>
          <w:szCs w:val="18"/>
          <w:highlight w:val="yellow"/>
        </w:rPr>
      </w:pPr>
      <w:r xmlns:w="http://schemas.openxmlformats.org/wordprocessingml/2006/main" w:rsidRPr="00D65252">
        <w:rPr>
          <w:rFonts w:ascii="Arial" w:hAnsi="Arial" w:cs="Arial"/>
          <w:kern w:val="0"/>
          <w:szCs w:val="18"/>
          <w:highlight w:val="yellow"/>
        </w:rPr>
        <w:t xml:space="preserve">Thời gian nhiệm vụ và thời gian xung của </w:t>
      </w:r>
      <w:commentRangeStart xmlns:w="http://schemas.openxmlformats.org/wordprocessingml/2006/main" w:id="1068"/>
      <w:r xmlns:w="http://schemas.openxmlformats.org/wordprocessingml/2006/main" w:rsidRPr="00D65252">
        <w:rPr>
          <w:rFonts w:ascii="Arial" w:hAnsi="Arial" w:cs="Arial"/>
          <w:kern w:val="0"/>
          <w:szCs w:val="18"/>
          <w:highlight w:val="yellow"/>
        </w:rPr>
        <w:t xml:space="preserve">TAUD </w:t>
      </w:r>
      <w:commentRangeEnd xmlns:w="http://schemas.openxmlformats.org/wordprocessingml/2006/main" w:id="1068"/>
      <w:r xmlns:w="http://schemas.openxmlformats.org/wordprocessingml/2006/main" w:rsidR="00501BE1">
        <w:rPr>
          <w:rStyle w:val="CommentReference"/>
        </w:rPr>
        <w:commentReference xmlns:w="http://schemas.openxmlformats.org/wordprocessingml/2006/main" w:id="1068"/>
      </w:r>
      <w:r xmlns:w="http://schemas.openxmlformats.org/wordprocessingml/2006/main" w:rsidRPr="00D65252">
        <w:rPr>
          <w:rFonts w:ascii="Arial" w:hAnsi="Arial" w:cs="Arial"/>
          <w:kern w:val="0"/>
          <w:szCs w:val="18"/>
          <w:highlight w:val="yellow"/>
        </w:rPr>
        <w:t xml:space="preserve">phải cao hơn thời gian lấy mẫu.</w:t>
      </w:r>
    </w:p>
    <w:p w14:paraId="596ACE21" w14:textId="77777777" w:rsidR="00F15776" w:rsidRPr="00F15776" w:rsidRDefault="00F15776" w:rsidP="00F15776">
      <w:pPr xmlns:w="http://schemas.openxmlformats.org/wordprocessingml/2006/main">
        <w:ind w:firstLine="720"/>
        <w:rPr>
          <w:rFonts w:ascii="Arial" w:hAnsi="Arial" w:cs="Arial"/>
          <w:kern w:val="0"/>
          <w:szCs w:val="18"/>
          <w:highlight w:val="yellow"/>
        </w:rPr>
      </w:pPr>
      <w:r xmlns:w="http://schemas.openxmlformats.org/wordprocessingml/2006/main" w:rsidRPr="00F15776">
        <w:rPr>
          <w:rFonts w:ascii="Arial" w:hAnsi="Arial" w:cs="Arial"/>
          <w:kern w:val="0"/>
          <w:szCs w:val="18"/>
          <w:highlight w:val="yellow"/>
        </w:rPr>
        <w:t xml:space="preserve">Theo thông số ETVPF, tín hiệu của Đầu ra PWM sẽ được gửi đến MATLAB mỗi lần lấy mẫu</w:t>
      </w:r>
    </w:p>
    <w:p w14:paraId="1B95E5FE" w14:textId="3ED077F0" w:rsidR="00381A60" w:rsidRDefault="00F15776" w:rsidP="00F15776">
      <w:pPr xmlns:w="http://schemas.openxmlformats.org/wordprocessingml/2006/main">
        <w:ind w:left="720"/>
        <w:rPr>
          <w:rFonts w:ascii="Arial" w:hAnsi="Arial" w:cs="Arial"/>
          <w:kern w:val="0"/>
          <w:szCs w:val="18"/>
          <w:highlight w:val="yellow"/>
        </w:rPr>
      </w:pPr>
      <w:r xmlns:w="http://schemas.openxmlformats.org/wordprocessingml/2006/main" w:rsidRPr="00F15776">
        <w:rPr>
          <w:rFonts w:ascii="Arial" w:hAnsi="Arial" w:cs="Arial"/>
          <w:kern w:val="0"/>
          <w:szCs w:val="18"/>
          <w:highlight w:val="yellow"/>
        </w:rPr>
        <w:t xml:space="preserve">Đối với TAUD, khi sử dụng thời gian nhiệm vụ và thời gian xung nhỏ hơn thời gian lấy mẫu, trong quá trình nhận đầu ra PWM từ VPF đến MATLAB, một số tín hiệu có thể bị bỏ sót. Như vậy, thời gian nhiệm vụ và thời gian xung của TAUD phải cao hơn thời gian lấy mẫu.</w:t>
      </w:r>
    </w:p>
    <w:p w14:paraId="53CEA3E3" w14:textId="77777777" w:rsidR="00F15776" w:rsidRPr="00F15776" w:rsidRDefault="00F15776" w:rsidP="00F15776">
      <w:pPr>
        <w:ind w:left="720"/>
        <w:rPr>
          <w:rFonts w:ascii="Arial" w:hAnsi="Arial" w:cs="Arial"/>
          <w:kern w:val="0"/>
          <w:szCs w:val="18"/>
          <w:highlight w:val="yellow"/>
        </w:rPr>
      </w:pPr>
    </w:p>
    <w:p w14:paraId="31097B72" w14:textId="1E757400" w:rsidR="006068F1" w:rsidRDefault="006068F1" w:rsidP="00D30948">
      <w:pPr xmlns:w="http://schemas.openxmlformats.org/wordprocessingml/2006/main">
        <w:pStyle w:val="ListParagraph"/>
        <w:numPr>
          <w:ilvl w:val="0"/>
          <w:numId w:val="37"/>
        </w:numPr>
        <w:rPr>
          <w:rFonts w:ascii="Arial" w:hAnsi="Arial" w:cs="Arial"/>
          <w:kern w:val="0"/>
          <w:szCs w:val="18"/>
          <w:highlight w:val="yellow"/>
        </w:rPr>
      </w:pPr>
      <w:commentRangeStart xmlns:w="http://schemas.openxmlformats.org/wordprocessingml/2006/main" w:id="1069"/>
      <w:r xmlns:w="http://schemas.openxmlformats.org/wordprocessingml/2006/main" w:rsidRPr="00A536C7">
        <w:rPr>
          <w:rFonts w:ascii="Arial" w:hAnsi="Arial" w:cs="Arial"/>
          <w:kern w:val="0"/>
          <w:szCs w:val="18"/>
          <w:highlight w:val="yellow"/>
        </w:rPr>
        <w:t xml:space="preserve">Tín hiệu đầu ra TAUD của VPF bị trễ một chút</w:t>
      </w:r>
      <w:commentRangeEnd xmlns:w="http://schemas.openxmlformats.org/wordprocessingml/2006/main" w:id="1069"/>
      <w:r xmlns:w="http://schemas.openxmlformats.org/wordprocessingml/2006/main" w:rsidR="002656EE">
        <w:rPr>
          <w:rStyle w:val="CommentReference"/>
        </w:rPr>
        <w:commentReference xmlns:w="http://schemas.openxmlformats.org/wordprocessingml/2006/main" w:id="1069"/>
      </w:r>
    </w:p>
    <w:p w14:paraId="52B023DA" w14:textId="77777777" w:rsidR="00F15776" w:rsidRPr="00F15776" w:rsidRDefault="00F15776" w:rsidP="00F15776">
      <w:pPr xmlns:w="http://schemas.openxmlformats.org/wordprocessingml/2006/main">
        <w:pStyle w:val="ListParagraph"/>
        <w:rPr>
          <w:rFonts w:ascii="Arial" w:hAnsi="Arial" w:cs="Arial"/>
          <w:kern w:val="0"/>
          <w:szCs w:val="18"/>
          <w:highlight w:val="yellow"/>
        </w:rPr>
      </w:pPr>
      <w:r xmlns:w="http://schemas.openxmlformats.org/wordprocessingml/2006/main" w:rsidRPr="00F15776">
        <w:rPr>
          <w:rFonts w:ascii="Arial" w:hAnsi="Arial" w:cs="Arial"/>
          <w:kern w:val="0"/>
          <w:szCs w:val="18"/>
          <w:highlight w:val="yellow"/>
        </w:rPr>
        <w:t xml:space="preserve">Trong VPF thực tế, đồng hồ TAUD có một số độ trễ khi khởi tạo và nó có thể giống với chip thực tế (không lý tưởng như thông số kỹ thuật, giá trị cao ngay lập tức khi khởi động TAUD).</w:t>
      </w:r>
    </w:p>
    <w:p w14:paraId="7F27F5DB" w14:textId="4F6F5754" w:rsidR="00F15776" w:rsidRDefault="00F15776" w:rsidP="00F15776">
      <w:pPr xmlns:w="http://schemas.openxmlformats.org/wordprocessingml/2006/main">
        <w:pStyle w:val="ListParagraph"/>
        <w:rPr>
          <w:rFonts w:ascii="Arial" w:hAnsi="Arial" w:cs="Arial"/>
          <w:kern w:val="0"/>
          <w:szCs w:val="18"/>
        </w:rPr>
      </w:pPr>
      <w:r xmlns:w="http://schemas.openxmlformats.org/wordprocessingml/2006/main" w:rsidRPr="00F15776">
        <w:rPr>
          <w:rFonts w:ascii="Arial" w:hAnsi="Arial" w:cs="Arial"/>
          <w:kern w:val="0"/>
          <w:szCs w:val="18"/>
          <w:highlight w:val="yellow"/>
        </w:rPr>
        <w:t xml:space="preserve">Để khắc phục, chúng tôi đã chuẩn bị một khối độ trễ đơn vị ở đầu ra của khối MILS TAUD. Bằng cách áp dụng phương pháp này, dạng sóng của MILS và SPILS giống nhau, ngoại trừ giá trị bước đầu tiên chúng tôi không chắc chắn (hiện tại giá trị ban đầu của độ trễ đơn vị là 0)</w:t>
      </w:r>
    </w:p>
    <w:p w14:paraId="7D761744" w14:textId="77777777" w:rsidR="00F15776" w:rsidRPr="00381A60" w:rsidRDefault="00F15776" w:rsidP="00F15776">
      <w:pPr>
        <w:pStyle w:val="ListParagraph"/>
        <w:rPr>
          <w:rFonts w:ascii="Arial" w:hAnsi="Arial" w:cs="Arial"/>
          <w:kern w:val="0"/>
          <w:szCs w:val="18"/>
          <w:highlight w:val="yellow"/>
        </w:rPr>
      </w:pPr>
    </w:p>
    <w:p w14:paraId="2C7494E7" w14:textId="44AD4409" w:rsidR="00435010" w:rsidRDefault="00435010" w:rsidP="00D30948">
      <w:pPr xmlns:w="http://schemas.openxmlformats.org/wordprocessingml/2006/main">
        <w:pStyle w:val="ListParagraph"/>
        <w:numPr>
          <w:ilvl w:val="0"/>
          <w:numId w:val="37"/>
        </w:numPr>
        <w:rPr>
          <w:rFonts w:ascii="Arial" w:hAnsi="Arial" w:cs="Arial"/>
          <w:kern w:val="0"/>
          <w:szCs w:val="18"/>
          <w:highlight w:val="yellow"/>
        </w:rPr>
      </w:pPr>
      <w:r xmlns:w="http://schemas.openxmlformats.org/wordprocessingml/2006/main">
        <w:rPr>
          <w:rFonts w:ascii="Arial" w:hAnsi="Arial" w:cs="Arial"/>
          <w:kern w:val="0"/>
          <w:szCs w:val="18"/>
          <w:highlight w:val="yellow"/>
        </w:rPr>
        <w:t xml:space="preserve">TAUD MILS cho Đầu ra PWM tam giác không được hỗ trợ.</w:t>
      </w:r>
    </w:p>
    <w:p w14:paraId="492E922F" w14:textId="77777777" w:rsidR="00381A60" w:rsidRPr="00381A60" w:rsidRDefault="00381A60" w:rsidP="00381A60">
      <w:pPr>
        <w:pStyle w:val="ListParagraph"/>
        <w:rPr>
          <w:rFonts w:ascii="Arial" w:hAnsi="Arial" w:cs="Arial"/>
          <w:kern w:val="0"/>
          <w:szCs w:val="18"/>
          <w:highlight w:val="yellow"/>
        </w:rPr>
      </w:pPr>
    </w:p>
    <w:p w14:paraId="5F2A1249" w14:textId="53CD1A37" w:rsidR="00620907" w:rsidRDefault="00381A60" w:rsidP="00D30948">
      <w:pPr xmlns:w="http://schemas.openxmlformats.org/wordprocessingml/2006/main">
        <w:pStyle w:val="ListParagraph"/>
        <w:numPr>
          <w:ilvl w:val="0"/>
          <w:numId w:val="37"/>
        </w:numPr>
        <w:rPr>
          <w:rFonts w:ascii="Arial" w:hAnsi="Arial" w:cs="Arial"/>
          <w:kern w:val="0"/>
          <w:szCs w:val="18"/>
          <w:highlight w:val="yellow"/>
        </w:rPr>
      </w:pPr>
      <w:r xmlns:w="http://schemas.openxmlformats.org/wordprocessingml/2006/main">
        <w:rPr>
          <w:rFonts w:ascii="Arial" w:hAnsi="Arial" w:cs="Arial"/>
          <w:kern w:val="0"/>
          <w:szCs w:val="18"/>
          <w:highlight w:val="yellow"/>
        </w:rPr>
        <w:t xml:space="preserve">Đối với chế độ CA, người dùng có thể kích hoạt nhưng đây chỉ là tính năng đánh giá ở phiên bản này</w:t>
      </w:r>
    </w:p>
    <w:p w14:paraId="7178FA7D" w14:textId="128D8C6F" w:rsidR="00381A60" w:rsidRPr="00620907" w:rsidRDefault="00620907" w:rsidP="00620907">
      <w:pPr xmlns:w="http://schemas.openxmlformats.org/wordprocessingml/2006/main">
        <w:ind w:firstLine="720"/>
        <w:rPr>
          <w:rFonts w:ascii="Arial" w:hAnsi="Arial" w:cs="Arial"/>
          <w:kern w:val="0"/>
          <w:szCs w:val="18"/>
          <w:highlight w:val="yellow"/>
        </w:rPr>
      </w:pPr>
      <w:r xmlns:w="http://schemas.openxmlformats.org/wordprocessingml/2006/main">
        <w:rPr>
          <w:rFonts w:ascii="Arial" w:hAnsi="Arial" w:cs="Arial"/>
          <w:kern w:val="0"/>
          <w:szCs w:val="18"/>
          <w:highlight w:val="yellow"/>
        </w:rPr>
        <w:lastRenderedPageBreak xmlns:w="http://schemas.openxmlformats.org/wordprocessingml/2006/main"/>
      </w:r>
      <w:r xmlns:w="http://schemas.openxmlformats.org/wordprocessingml/2006/main">
        <w:rPr>
          <w:rFonts w:ascii="Arial" w:hAnsi="Arial" w:cs="Arial"/>
          <w:kern w:val="0"/>
          <w:szCs w:val="18"/>
          <w:highlight w:val="yellow"/>
        </w:rPr>
        <w:t xml:space="preserve">Nếu người dùng muốn </w:t>
      </w:r>
      <w:r xmlns:w="http://schemas.openxmlformats.org/wordprocessingml/2006/main" w:rsidR="00D5220F">
        <w:rPr>
          <w:rFonts w:ascii="Arial" w:hAnsi="Arial" w:cs="Arial"/>
          <w:kern w:val="0"/>
          <w:szCs w:val="18"/>
          <w:highlight w:val="yellow"/>
        </w:rPr>
        <w:t xml:space="preserve">sử dụng chế độ CA, vui lòng làm theo các bước dưới đây:</w:t>
      </w:r>
    </w:p>
    <w:p w14:paraId="29CE0FA8" w14:textId="42112168" w:rsidR="00381A60" w:rsidRPr="00381A60" w:rsidRDefault="00381A60" w:rsidP="00381A60">
      <w:pPr xmlns:w="http://schemas.openxmlformats.org/wordprocessingml/2006/main">
        <w:pStyle w:val="ListParagraph"/>
        <w:rPr>
          <w:rFonts w:ascii="Arial" w:hAnsi="Arial" w:cs="Arial"/>
          <w:kern w:val="0"/>
          <w:szCs w:val="18"/>
          <w:highlight w:val="yellow"/>
        </w:rPr>
      </w:pPr>
      <w:r xmlns:w="http://schemas.openxmlformats.org/wordprocessingml/2006/main" w:rsidRPr="000F2911">
        <w:rPr>
          <w:rFonts w:ascii="Arial" w:hAnsi="Arial" w:cs="Arial"/>
          <w:b/>
          <w:bCs/>
          <w:kern w:val="0"/>
          <w:szCs w:val="18"/>
          <w:highlight w:val="yellow"/>
        </w:rPr>
        <w:t xml:space="preserve">Bước 1 </w:t>
      </w:r>
      <w:r xmlns:w="http://schemas.openxmlformats.org/wordprocessingml/2006/main" w:rsidRPr="00381A60">
        <w:rPr>
          <w:rFonts w:ascii="Arial" w:hAnsi="Arial" w:cs="Arial"/>
          <w:kern w:val="0"/>
          <w:szCs w:val="18"/>
          <w:highlight w:val="yellow"/>
        </w:rPr>
        <w:t xml:space="preserve">: Chạy ETVPF lần đầu và giữ nguyên môi trường.</w:t>
      </w:r>
    </w:p>
    <w:p w14:paraId="3EC29416" w14:textId="65B1C576" w:rsidR="00381A60" w:rsidRDefault="00381A60" w:rsidP="00381A60">
      <w:pPr xmlns:w="http://schemas.openxmlformats.org/wordprocessingml/2006/main">
        <w:pStyle w:val="ListParagraph"/>
        <w:rPr>
          <w:rFonts w:ascii="Arial" w:hAnsi="Arial" w:cs="Arial"/>
          <w:kern w:val="0"/>
          <w:szCs w:val="18"/>
          <w:highlight w:val="yellow"/>
        </w:rPr>
      </w:pPr>
      <w:r xmlns:w="http://schemas.openxmlformats.org/wordprocessingml/2006/main" w:rsidRPr="000F2911">
        <w:rPr>
          <w:rFonts w:ascii="Arial" w:hAnsi="Arial" w:cs="Arial"/>
          <w:b/>
          <w:bCs/>
          <w:kern w:val="0"/>
          <w:szCs w:val="18"/>
          <w:highlight w:val="yellow"/>
        </w:rPr>
        <w:t xml:space="preserve">Bước 2 </w:t>
      </w:r>
      <w:r xmlns:w="http://schemas.openxmlformats.org/wordprocessingml/2006/main" w:rsidRPr="00381A60">
        <w:rPr>
          <w:rFonts w:ascii="Arial" w:hAnsi="Arial" w:cs="Arial"/>
          <w:kern w:val="0"/>
          <w:szCs w:val="18"/>
          <w:highlight w:val="yellow"/>
        </w:rPr>
        <w:t xml:space="preserve">: Thay đổi một số chuỗi trong ETVPF_testbench_sample.py để thay FastIss thành CAIs.</w:t>
      </w:r>
    </w:p>
    <w:p w14:paraId="28A99820" w14:textId="19967B8F" w:rsidR="00F625F7" w:rsidRDefault="00F625F7" w:rsidP="00F625F7">
      <w:pPr xmlns:w="http://schemas.openxmlformats.org/wordprocessingml/2006/main">
        <w:pStyle w:val="ListParagraph"/>
        <w:numPr>
          <w:ilvl w:val="0"/>
          <w:numId w:val="11"/>
        </w:numPr>
        <w:jc w:val="left"/>
        <w:rPr>
          <w:rFonts w:ascii="Arial" w:hAnsi="Arial" w:cs="Arial"/>
          <w:kern w:val="0"/>
          <w:szCs w:val="18"/>
          <w:highlight w:val="yellow"/>
        </w:rPr>
      </w:pPr>
      <w:r xmlns:w="http://schemas.openxmlformats.org/wordprocessingml/2006/main" w:rsidRPr="00F625F7">
        <w:rPr>
          <w:rFonts w:ascii="Arial" w:hAnsi="Arial" w:cs="Arial"/>
          <w:kern w:val="0"/>
          <w:szCs w:val="18"/>
          <w:highlight w:val="yellow"/>
        </w:rPr>
        <w:t xml:space="preserve">vlab.read_register("RH850.CPUSS.PE1_FastIss.r31") đổi thành vlab.read_register("RH850.CPUSS.PE1_CAIss.r31")</w:t>
      </w:r>
    </w:p>
    <w:p w14:paraId="3D0EE8DA" w14:textId="2C052C6B" w:rsidR="00620907" w:rsidRPr="007E1BB7" w:rsidRDefault="00620907" w:rsidP="00F625F7">
      <w:pPr xmlns:w="http://schemas.openxmlformats.org/wordprocessingml/2006/main">
        <w:pStyle w:val="ListParagraph"/>
        <w:numPr>
          <w:ilvl w:val="0"/>
          <w:numId w:val="11"/>
        </w:numPr>
        <w:jc w:val="left"/>
        <w:rPr>
          <w:rFonts w:ascii="Arial" w:hAnsi="Arial" w:cs="Arial"/>
          <w:kern w:val="0"/>
          <w:szCs w:val="18"/>
          <w:highlight w:val="yellow"/>
        </w:rPr>
      </w:pPr>
      <w:r xmlns:w="http://schemas.openxmlformats.org/wordprocessingml/2006/main" w:rsidRPr="007E1BB7">
        <w:rPr>
          <w:rFonts w:ascii="Arial" w:hAnsi="Arial" w:cs="Arial"/>
          <w:kern w:val="0"/>
          <w:szCs w:val="18"/>
          <w:highlight w:val="yellow"/>
        </w:rPr>
        <w:t xml:space="preserve">vlab.load('rh850.f1km', ['--device-type=S1', '-t', './sim.py']) đổi thành vlab.load('rh850.f1km', ['- -device-type=S1', '-t', './sim.py', '-iss=ca'])</w:t>
      </w:r>
    </w:p>
    <w:p w14:paraId="2D0E7F05" w14:textId="3CC478AB" w:rsidR="00381A60" w:rsidRPr="00381A60" w:rsidRDefault="00381A60" w:rsidP="00381A60">
      <w:pPr xmlns:w="http://schemas.openxmlformats.org/wordprocessingml/2006/main">
        <w:pStyle w:val="ListParagraph"/>
        <w:rPr>
          <w:rFonts w:ascii="Arial" w:hAnsi="Arial" w:cs="Arial"/>
          <w:kern w:val="0"/>
          <w:szCs w:val="18"/>
          <w:highlight w:val="yellow"/>
        </w:rPr>
      </w:pPr>
      <w:r xmlns:w="http://schemas.openxmlformats.org/wordprocessingml/2006/main" w:rsidRPr="000F2911">
        <w:rPr>
          <w:rFonts w:ascii="Arial" w:hAnsi="Arial" w:cs="Arial"/>
          <w:b/>
          <w:bCs/>
          <w:kern w:val="0"/>
          <w:szCs w:val="18"/>
          <w:highlight w:val="yellow"/>
        </w:rPr>
        <w:t xml:space="preserve">Bước 3 </w:t>
      </w:r>
      <w:r xmlns:w="http://schemas.openxmlformats.org/wordprocessingml/2006/main" w:rsidRPr="00381A60">
        <w:rPr>
          <w:rFonts w:ascii="Arial" w:hAnsi="Arial" w:cs="Arial"/>
          <w:kern w:val="0"/>
          <w:szCs w:val="18"/>
          <w:highlight w:val="yellow"/>
        </w:rPr>
        <w:t xml:space="preserve">: Chạy lại thủ công mô hình Simulink hiện tại</w:t>
      </w:r>
    </w:p>
    <w:p w14:paraId="258223DB" w14:textId="27196EE1" w:rsidR="00381A60" w:rsidRPr="00F54F6E" w:rsidRDefault="00381A60" w:rsidP="00F54F6E">
      <w:pPr xmlns:w="http://schemas.openxmlformats.org/wordprocessingml/2006/main">
        <w:pStyle w:val="ListParagraph"/>
        <w:rPr>
          <w:rFonts w:ascii="Arial" w:hAnsi="Arial" w:cs="Arial"/>
          <w:kern w:val="0"/>
          <w:szCs w:val="18"/>
          <w:highlight w:val="yellow"/>
        </w:rPr>
      </w:pPr>
      <w:r xmlns:w="http://schemas.openxmlformats.org/wordprocessingml/2006/main" w:rsidRPr="000F2911">
        <w:rPr>
          <w:rFonts w:ascii="Arial" w:hAnsi="Arial" w:cs="Arial"/>
          <w:b/>
          <w:bCs/>
          <w:kern w:val="0"/>
          <w:szCs w:val="18"/>
          <w:highlight w:val="yellow"/>
        </w:rPr>
        <w:t xml:space="preserve">Bước 4 </w:t>
      </w:r>
      <w:r xmlns:w="http://schemas.openxmlformats.org/wordprocessingml/2006/main" w:rsidRPr="00381A60">
        <w:rPr>
          <w:rFonts w:ascii="Arial" w:hAnsi="Arial" w:cs="Arial"/>
          <w:kern w:val="0"/>
          <w:szCs w:val="18"/>
          <w:highlight w:val="yellow"/>
        </w:rPr>
        <w:t xml:space="preserve">: Chạy lại ETVPF_testbench_sample.py theo cách thủ công.</w:t>
      </w:r>
    </w:p>
    <w:p w14:paraId="12227A12" w14:textId="56E56CF3" w:rsidR="00475111" w:rsidRDefault="00475111" w:rsidP="00B948D5">
      <w:pPr>
        <w:rPr>
          <w:rFonts w:ascii="Arial" w:hAnsi="Arial" w:cs="Arial"/>
          <w:kern w:val="0"/>
          <w:szCs w:val="18"/>
          <w:highlight w:val="yellow"/>
        </w:rPr>
      </w:pPr>
    </w:p>
    <w:p w14:paraId="3A9196E5" w14:textId="59AC4338" w:rsidR="00B948D5" w:rsidRPr="00B948D5" w:rsidRDefault="00B948D5" w:rsidP="00B948D5">
      <w:pPr xmlns:w="http://schemas.openxmlformats.org/wordprocessingml/2006/main">
        <w:pStyle w:val="ListParagraph"/>
        <w:numPr>
          <w:ilvl w:val="0"/>
          <w:numId w:val="37"/>
        </w:numPr>
        <w:rPr>
          <w:rFonts w:ascii="Arial" w:hAnsi="Arial" w:cs="Arial"/>
          <w:kern w:val="0"/>
          <w:szCs w:val="18"/>
          <w:highlight w:val="yellow"/>
        </w:rPr>
      </w:pPr>
      <w:r xmlns:w="http://schemas.openxmlformats.org/wordprocessingml/2006/main" w:rsidRPr="00B948D5">
        <w:rPr>
          <w:rFonts w:ascii="Arial" w:hAnsi="Arial" w:cs="Arial"/>
          <w:kern w:val="0"/>
          <w:szCs w:val="18"/>
          <w:highlight w:val="yellow"/>
        </w:rPr>
        <w:t xml:space="preserve">Đường dẫn cài đặt của gói ET-VPF, CS+, Cygwin, Smart Configurator và VLAB không được chứa một số ký tự đặc biệt (tham khảo </w:t>
      </w:r>
      <w:r xmlns:w="http://schemas.openxmlformats.org/wordprocessingml/2006/main">
        <w:rPr>
          <w:rFonts w:ascii="Arial" w:hAnsi="Arial" w:cs="Arial"/>
          <w:kern w:val="0"/>
          <w:szCs w:val="18"/>
          <w:highlight w:val="yellow"/>
        </w:rPr>
        <w:fldChar xmlns:w="http://schemas.openxmlformats.org/wordprocessingml/2006/main" w:fldCharType="begin"/>
      </w:r>
      <w:r xmlns:w="http://schemas.openxmlformats.org/wordprocessingml/2006/main">
        <w:rPr>
          <w:rFonts w:ascii="Arial" w:hAnsi="Arial" w:cs="Arial"/>
          <w:kern w:val="0"/>
          <w:szCs w:val="18"/>
          <w:highlight w:val="yellow"/>
        </w:rPr>
        <w:instrText xmlns:w="http://schemas.openxmlformats.org/wordprocessingml/2006/main" xml:space="preserve"> REF _Ref120516728 \h </w:instrText>
      </w:r>
      <w:r xmlns:w="http://schemas.openxmlformats.org/wordprocessingml/2006/main">
        <w:rPr>
          <w:rFonts w:ascii="Arial" w:hAnsi="Arial" w:cs="Arial"/>
          <w:kern w:val="0"/>
          <w:szCs w:val="18"/>
          <w:highlight w:val="yellow"/>
        </w:rPr>
        <w:fldChar xmlns:w="http://schemas.openxmlformats.org/wordprocessingml/2006/main" w:fldCharType="separate"/>
      </w:r>
      <w:r xmlns:w="http://schemas.openxmlformats.org/wordprocessingml/2006/main" w:rsidR="003C2150" w:rsidRPr="00AD5FEC">
        <w:rPr>
          <w:rFonts w:ascii="Arial" w:hAnsi="Arial" w:cs="Arial"/>
          <w:b/>
          <w:bCs/>
          <w:highlight w:val="yellow"/>
        </w:rPr>
        <w:t xml:space="preserve">Bảng </w:t>
      </w:r>
      <w:r xmlns:w="http://schemas.openxmlformats.org/wordprocessingml/2006/main" w:rsidR="003C2150">
        <w:rPr>
          <w:rFonts w:ascii="Arial" w:hAnsi="Arial" w:cs="Arial"/>
          <w:b/>
          <w:bCs/>
          <w:noProof/>
          <w:highlight w:val="yellow"/>
        </w:rPr>
        <w:t xml:space="preserve">3 </w:t>
      </w:r>
      <w:r xmlns:w="http://schemas.openxmlformats.org/wordprocessingml/2006/main" w:rsidR="003C2150" w:rsidRPr="00AD5FEC">
        <w:rPr>
          <w:rFonts w:ascii="Arial" w:hAnsi="Arial" w:cs="Arial"/>
          <w:b/>
          <w:bCs/>
          <w:highlight w:val="yellow"/>
        </w:rPr>
        <w:noBreakHyphen xmlns:w="http://schemas.openxmlformats.org/wordprocessingml/2006/main"/>
      </w:r>
      <w:r xmlns:w="http://schemas.openxmlformats.org/wordprocessingml/2006/main" w:rsidR="003C2150">
        <w:rPr>
          <w:rFonts w:ascii="Arial" w:hAnsi="Arial" w:cs="Arial"/>
          <w:b/>
          <w:bCs/>
          <w:noProof/>
          <w:highlight w:val="yellow"/>
        </w:rPr>
        <w:t xml:space="preserve">6 </w:t>
      </w:r>
      <w:r xmlns:w="http://schemas.openxmlformats.org/wordprocessingml/2006/main" w:rsidR="003C2150" w:rsidRPr="00AD5FEC">
        <w:rPr>
          <w:rFonts w:ascii="Arial" w:hAnsi="Arial" w:cs="Arial"/>
          <w:b/>
          <w:bCs/>
          <w:highlight w:val="yellow"/>
        </w:rPr>
        <w:t xml:space="preserve">Các ký tự đặc biệt được hỗ trợ </w:t>
      </w:r>
      <w:r xmlns:w="http://schemas.openxmlformats.org/wordprocessingml/2006/main">
        <w:rPr>
          <w:rFonts w:ascii="Arial" w:hAnsi="Arial" w:cs="Arial"/>
          <w:kern w:val="0"/>
          <w:szCs w:val="18"/>
          <w:highlight w:val="yellow"/>
        </w:rPr>
        <w:fldChar xmlns:w="http://schemas.openxmlformats.org/wordprocessingml/2006/main" w:fldCharType="end"/>
      </w:r>
      <w:r xmlns:w="http://schemas.openxmlformats.org/wordprocessingml/2006/main">
        <w:rPr>
          <w:rFonts w:ascii="Arial" w:hAnsi="Arial" w:cs="Arial"/>
          <w:kern w:val="0"/>
          <w:szCs w:val="18"/>
          <w:highlight w:val="yellow"/>
        </w:rPr>
        <w:t xml:space="preserve">để biết thêm chi tiết).</w:t>
      </w:r>
      <w:bookmarkStart xmlns:w="http://schemas.openxmlformats.org/wordprocessingml/2006/main" w:id="1070" w:name="V10000_REL_Comment_007"/>
      <w:bookmarkEnd xmlns:w="http://schemas.openxmlformats.org/wordprocessingml/2006/main" w:id="1070"/>
    </w:p>
    <w:p w14:paraId="027380AD" w14:textId="77777777" w:rsidR="00B948D5" w:rsidRPr="00B948D5" w:rsidRDefault="00B948D5" w:rsidP="00B948D5">
      <w:pPr>
        <w:rPr>
          <w:rFonts w:ascii="Arial" w:hAnsi="Arial" w:cs="Arial"/>
          <w:kern w:val="0"/>
          <w:szCs w:val="18"/>
          <w:highlight w:val="yellow"/>
        </w:rPr>
      </w:pPr>
    </w:p>
    <w:p w14:paraId="58652D75" w14:textId="3943B4D0" w:rsidR="002908FD" w:rsidRPr="0029259B" w:rsidRDefault="000C62F0" w:rsidP="000C62F0">
      <w:pPr xmlns:w="http://schemas.openxmlformats.org/wordprocessingml/2006/main">
        <w:pStyle w:val="Heading2"/>
        <w:rPr>
          <w:rFonts w:cs="Arial"/>
          <w:highlight w:val="yellow"/>
          <w:lang w:val="vi-VN"/>
        </w:rPr>
      </w:pPr>
      <w:bookmarkStart xmlns:w="http://schemas.openxmlformats.org/wordprocessingml/2006/main" w:id="1071" w:name="_Toc122608930"/>
      <w:r xmlns:w="http://schemas.openxmlformats.org/wordprocessingml/2006/main" w:rsidRPr="0029259B">
        <w:rPr>
          <w:rFonts w:cs="Arial"/>
          <w:highlight w:val="yellow"/>
        </w:rPr>
        <w:t xml:space="preserve">4 </w:t>
      </w:r>
      <w:r xmlns:w="http://schemas.openxmlformats.org/wordprocessingml/2006/main" w:rsidRPr="0029259B">
        <w:rPr>
          <w:rFonts w:cs="Arial"/>
          <w:highlight w:val="yellow"/>
          <w:lang w:val="vi-VN"/>
        </w:rPr>
        <w:t xml:space="preserve">.2 Mô hình Simulink</w:t>
      </w:r>
      <w:bookmarkEnd xmlns:w="http://schemas.openxmlformats.org/wordprocessingml/2006/main" w:id="1071"/>
    </w:p>
    <w:p w14:paraId="757C71F1" w14:textId="77777777" w:rsidR="000A5D45" w:rsidRPr="0029259B" w:rsidRDefault="000A5D45" w:rsidP="000A5D45">
      <w:pPr>
        <w:rPr>
          <w:rFonts w:ascii="Arial" w:hAnsi="Arial" w:cs="Arial"/>
          <w:highlight w:val="yellow"/>
          <w:lang w:val="vi-VN"/>
        </w:rPr>
      </w:pPr>
    </w:p>
    <w:p w14:paraId="705721B0" w14:textId="59C65DE1" w:rsidR="00D01906" w:rsidRPr="0029259B" w:rsidRDefault="00CC5044" w:rsidP="00CC5044">
      <w:pPr xmlns:w="http://schemas.openxmlformats.org/wordprocessingml/2006/main">
        <w:pStyle w:val="Heading3"/>
        <w:rPr>
          <w:rFonts w:cs="Arial"/>
          <w:highlight w:val="yellow"/>
          <w:lang w:val="vi-VN"/>
        </w:rPr>
      </w:pPr>
      <w:bookmarkStart xmlns:w="http://schemas.openxmlformats.org/wordprocessingml/2006/main" w:id="1072" w:name="_Toc122608931"/>
      <w:r xmlns:w="http://schemas.openxmlformats.org/wordprocessingml/2006/main" w:rsidRPr="0029259B">
        <w:rPr>
          <w:rFonts w:cs="Arial"/>
          <w:highlight w:val="yellow"/>
        </w:rPr>
        <w:t xml:space="preserve">4 </w:t>
      </w:r>
      <w:r xmlns:w="http://schemas.openxmlformats.org/wordprocessingml/2006/main" w:rsidRPr="0029259B">
        <w:rPr>
          <w:rFonts w:cs="Arial"/>
          <w:highlight w:val="yellow"/>
          <w:lang w:val="vi-VN"/>
        </w:rPr>
        <w:t xml:space="preserve">.2.1 Chuỗi có sẵn cho đường dẫn và tên khối</w:t>
      </w:r>
      <w:bookmarkEnd xmlns:w="http://schemas.openxmlformats.org/wordprocessingml/2006/main" w:id="1072"/>
    </w:p>
    <w:p w14:paraId="5B3298C3" w14:textId="2D0B5B9C" w:rsidR="003C2803" w:rsidRPr="0029259B" w:rsidRDefault="003C2803" w:rsidP="000016FF">
      <w:pPr>
        <w:rPr>
          <w:rFonts w:ascii="Arial" w:hAnsi="Arial" w:cs="Arial"/>
          <w:sz w:val="24"/>
          <w:szCs w:val="28"/>
          <w:highlight w:val="yellow"/>
        </w:rPr>
      </w:pPr>
    </w:p>
    <w:p w14:paraId="27C6331C" w14:textId="160A6D88" w:rsidR="00CC5044" w:rsidRPr="0029259B" w:rsidRDefault="00CC5044" w:rsidP="000016FF">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Không sử dụng các ký tự 2 byte (tiếng Nhật, v.v.), dấu cách, dấu gạch chéo, nguồn cấp dữ liệu dòng hoặc dấu gạch nối để đặt tên cho khối mục tiêu tạo mã hoặc đường dẫn đến thư mục lưu mô hình Simulink. Nếu các ký tự 2 byte được sử dụng cho tên khối mục tiêu tạo mã, chúng sẽ được thay thế bằng các chuỗi do MATLAB cung cấp. Nếu dấu gạch nối hoặc dấu cách được sử dụng, các chuỗi tiếp theo của chúng sẽ bị bỏ qua. Hàng loạt ET-VPF vận hành được nhưng không đảm bảo.</w:t>
      </w:r>
    </w:p>
    <w:p w14:paraId="2918AD82" w14:textId="080C0693" w:rsidR="00DB43E6" w:rsidRPr="0029259B" w:rsidRDefault="00DB43E6" w:rsidP="000016FF">
      <w:pPr>
        <w:rPr>
          <w:rFonts w:ascii="Arial" w:hAnsi="Arial" w:cs="Arial"/>
          <w:highlight w:val="yellow"/>
        </w:rPr>
      </w:pPr>
    </w:p>
    <w:p w14:paraId="5064D911" w14:textId="467CC736" w:rsidR="00AC4243" w:rsidRPr="0029259B" w:rsidRDefault="00AC4243" w:rsidP="00AC4243">
      <w:pPr xmlns:w="http://schemas.openxmlformats.org/wordprocessingml/2006/main">
        <w:pStyle w:val="Heading3"/>
        <w:rPr>
          <w:rFonts w:cs="Arial"/>
          <w:highlight w:val="yellow"/>
          <w:lang w:val="vi-VN"/>
        </w:rPr>
      </w:pPr>
      <w:bookmarkStart xmlns:w="http://schemas.openxmlformats.org/wordprocessingml/2006/main" w:id="1073" w:name="_Toc122608932"/>
      <w:r xmlns:w="http://schemas.openxmlformats.org/wordprocessingml/2006/main" w:rsidRPr="0029259B">
        <w:rPr>
          <w:rFonts w:cs="Arial"/>
          <w:highlight w:val="yellow"/>
        </w:rPr>
        <w:t xml:space="preserve">4 </w:t>
      </w:r>
      <w:r xmlns:w="http://schemas.openxmlformats.org/wordprocessingml/2006/main" w:rsidRPr="0029259B">
        <w:rPr>
          <w:rFonts w:cs="Arial"/>
          <w:highlight w:val="yellow"/>
          <w:lang w:val="vi-VN"/>
        </w:rPr>
        <w:t xml:space="preserve">.2.2 Mô hình xử lý dữ liệu số phức</w:t>
      </w:r>
      <w:bookmarkEnd xmlns:w="http://schemas.openxmlformats.org/wordprocessingml/2006/main" w:id="1073"/>
    </w:p>
    <w:p w14:paraId="3BF32C7F" w14:textId="7AFEE1B8" w:rsidR="00AC4243" w:rsidRPr="0029259B" w:rsidRDefault="00AC4243" w:rsidP="00AC4243">
      <w:pPr>
        <w:rPr>
          <w:rFonts w:ascii="Arial" w:hAnsi="Arial" w:cs="Arial"/>
          <w:highlight w:val="yellow"/>
          <w:lang w:val="vi-VN"/>
        </w:rPr>
      </w:pPr>
    </w:p>
    <w:p w14:paraId="1F264B07" w14:textId="0F4317E3" w:rsidR="00AC4243" w:rsidRPr="0029259B" w:rsidRDefault="00514733" w:rsidP="00AC4243">
      <w:pPr xmlns:w="http://schemas.openxmlformats.org/wordprocessingml/2006/main">
        <w:rPr>
          <w:rFonts w:ascii="Arial" w:hAnsi="Arial" w:cs="Arial"/>
          <w:highlight w:val="yellow"/>
          <w:lang w:val="vi-VN"/>
        </w:rPr>
      </w:pPr>
      <w:r xmlns:w="http://schemas.openxmlformats.org/wordprocessingml/2006/main" w:rsidRPr="0029259B">
        <w:rPr>
          <w:rFonts w:ascii="Arial" w:hAnsi="Arial" w:cs="Arial"/>
          <w:highlight w:val="yellow"/>
          <w:lang w:val="vi-VN"/>
        </w:rPr>
        <w:t xml:space="preserve">Không hỗ trợ tạo mã từ các mô hình MATLAB/Simulink (hệ thống con) xử lý dữ liệu số phức.</w:t>
      </w:r>
    </w:p>
    <w:p w14:paraId="1BF80FA5" w14:textId="167CFEEA" w:rsidR="00C311C9" w:rsidRPr="0029259B" w:rsidRDefault="00C311C9" w:rsidP="00AC4243">
      <w:pPr>
        <w:rPr>
          <w:rFonts w:ascii="Arial" w:hAnsi="Arial" w:cs="Arial"/>
          <w:highlight w:val="yellow"/>
          <w:lang w:val="vi-VN"/>
        </w:rPr>
      </w:pPr>
    </w:p>
    <w:p w14:paraId="50F75A99" w14:textId="1EF33838" w:rsidR="00237793" w:rsidRPr="0029259B" w:rsidRDefault="00E87684" w:rsidP="00237793">
      <w:pPr xmlns:w="http://schemas.openxmlformats.org/wordprocessingml/2006/main">
        <w:pStyle w:val="Heading2"/>
        <w:rPr>
          <w:rFonts w:cs="Arial"/>
          <w:highlight w:val="yellow"/>
          <w:lang w:val="vi-VN"/>
        </w:rPr>
      </w:pPr>
      <w:bookmarkStart xmlns:w="http://schemas.openxmlformats.org/wordprocessingml/2006/main" w:id="1074" w:name="_Toc122608933"/>
      <w:r xmlns:w="http://schemas.openxmlformats.org/wordprocessingml/2006/main" w:rsidRPr="0029259B">
        <w:rPr>
          <w:rFonts w:cs="Arial"/>
          <w:highlight w:val="yellow"/>
          <w:lang w:val="vi-VN"/>
        </w:rPr>
        <w:t xml:space="preserve">4.3 Xây dựng và Mô phỏng</w:t>
      </w:r>
      <w:bookmarkEnd xmlns:w="http://schemas.openxmlformats.org/wordprocessingml/2006/main" w:id="1074"/>
    </w:p>
    <w:p w14:paraId="73C0748A" w14:textId="77777777" w:rsidR="000A5D45" w:rsidRPr="0029259B" w:rsidRDefault="000A5D45" w:rsidP="000A5D45">
      <w:pPr>
        <w:rPr>
          <w:rFonts w:ascii="Arial" w:hAnsi="Arial" w:cs="Arial"/>
          <w:highlight w:val="yellow"/>
          <w:lang w:val="vi-VN"/>
        </w:rPr>
      </w:pPr>
    </w:p>
    <w:p w14:paraId="6E4D1895" w14:textId="4370AFC0" w:rsidR="00550B27" w:rsidRPr="0029259B" w:rsidRDefault="00BD689F" w:rsidP="00BD689F">
      <w:pPr xmlns:w="http://schemas.openxmlformats.org/wordprocessingml/2006/main">
        <w:pStyle w:val="Heading3"/>
        <w:rPr>
          <w:rFonts w:cs="Arial"/>
          <w:highlight w:val="yellow"/>
          <w:lang w:val="vi-VN"/>
        </w:rPr>
      </w:pPr>
      <w:bookmarkStart xmlns:w="http://schemas.openxmlformats.org/wordprocessingml/2006/main" w:id="1075" w:name="_Toc122608934"/>
      <w:r xmlns:w="http://schemas.openxmlformats.org/wordprocessingml/2006/main" w:rsidRPr="0029259B">
        <w:rPr>
          <w:rFonts w:cs="Arial"/>
          <w:highlight w:val="yellow"/>
        </w:rPr>
        <w:t xml:space="preserve">4 </w:t>
      </w:r>
      <w:r xmlns:w="http://schemas.openxmlformats.org/wordprocessingml/2006/main" w:rsidRPr="0029259B">
        <w:rPr>
          <w:rFonts w:cs="Arial"/>
          <w:highlight w:val="yellow"/>
          <w:lang w:val="vi-VN"/>
        </w:rPr>
        <w:t xml:space="preserve">.3.1. Độ dài đường dẫn đến thư mục tạo mã</w:t>
      </w:r>
      <w:bookmarkEnd xmlns:w="http://schemas.openxmlformats.org/wordprocessingml/2006/main" w:id="1075"/>
    </w:p>
    <w:p w14:paraId="551339B5" w14:textId="77777777" w:rsidR="002F5228" w:rsidRPr="0029259B" w:rsidRDefault="002F5228" w:rsidP="002F5228">
      <w:pPr>
        <w:rPr>
          <w:rFonts w:ascii="Arial" w:hAnsi="Arial" w:cs="Arial"/>
          <w:highlight w:val="yellow"/>
          <w:lang w:val="vi-VN"/>
        </w:rPr>
      </w:pPr>
    </w:p>
    <w:p w14:paraId="5BAAD5A2" w14:textId="64F80890" w:rsidR="005F33A2" w:rsidRPr="0029259B" w:rsidRDefault="00746911" w:rsidP="005F33A2">
      <w:pPr xmlns:w="http://schemas.openxmlformats.org/wordprocessingml/2006/main">
        <w:rPr>
          <w:rFonts w:ascii="Arial" w:hAnsi="Arial" w:cs="Arial"/>
          <w:highlight w:val="yellow"/>
          <w:lang w:val="vi-VN"/>
        </w:rPr>
      </w:pPr>
      <w:r xmlns:w="http://schemas.openxmlformats.org/wordprocessingml/2006/main" w:rsidRPr="0029259B">
        <w:rPr>
          <w:rFonts w:ascii="Arial" w:hAnsi="Arial" w:cs="Arial"/>
          <w:highlight w:val="yellow"/>
          <w:lang w:val="vi-VN"/>
        </w:rPr>
        <w:t xml:space="preserve">Độ dài của ký tự đường dẫn đến tệp hoặc thư mục bị hạn chế trong nền tảng Windows (giới hạn 260 ký tự). Nếu độ dài của ký tự đường dẫn đến thư mục tạo mã chứa mã nguồn do mô hình Simulink tạo ra quá dài, MATLAB sẽ hiển thị thông báo lỗi trên Cửa sổ lệnh MATLAB.</w:t>
      </w:r>
    </w:p>
    <w:p w14:paraId="1A6D588D" w14:textId="77777777" w:rsidR="00463F86" w:rsidRPr="0029259B" w:rsidRDefault="00463F86" w:rsidP="005F33A2">
      <w:pPr>
        <w:rPr>
          <w:rFonts w:ascii="Arial" w:hAnsi="Arial" w:cs="Arial"/>
          <w:highlight w:val="yellow"/>
          <w:lang w:val="vi-VN"/>
        </w:rPr>
      </w:pPr>
    </w:p>
    <w:p w14:paraId="3026F9FE" w14:textId="74973F78" w:rsidR="00237793" w:rsidRPr="0029259B" w:rsidRDefault="00191404" w:rsidP="00237793">
      <w:pPr xmlns:w="http://schemas.openxmlformats.org/wordprocessingml/2006/main">
        <w:rPr>
          <w:rFonts w:ascii="Arial" w:hAnsi="Arial" w:cs="Arial"/>
          <w:highlight w:val="yellow"/>
          <w:lang w:val="vi-VN"/>
        </w:rPr>
      </w:pPr>
      <w:r xmlns:w="http://schemas.openxmlformats.org/wordprocessingml/2006/main" w:rsidRPr="0029259B">
        <w:rPr>
          <w:rFonts w:ascii="Arial" w:hAnsi="Arial" w:cs="Arial"/>
          <w:highlight w:val="yellow"/>
          <w:lang w:val="vi-VN"/>
        </w:rPr>
        <w:t xml:space="preserve">Lỗi: Bản dựng không thành công do (các) tên tệp bản dựng vượt quá giới hạn 260 ký tự của Windows. Xây dựng từ một thư mục làm việc với đường dẫn ngắn hơn, để cho phép tạo các tệp xây dựng với tên tệp ngắn hơn. “&lt;tên tệp không hợp lệ&gt;”.</w:t>
      </w:r>
    </w:p>
    <w:p w14:paraId="696ADB6C" w14:textId="77777777" w:rsidR="002F5228" w:rsidRPr="0029259B" w:rsidRDefault="002F5228" w:rsidP="00237793">
      <w:pPr>
        <w:rPr>
          <w:rFonts w:ascii="Arial" w:hAnsi="Arial" w:cs="Arial"/>
          <w:highlight w:val="yellow"/>
          <w:lang w:val="vi-VN"/>
        </w:rPr>
      </w:pPr>
    </w:p>
    <w:p w14:paraId="30FDA6F6" w14:textId="42BD825A" w:rsidR="00BF2082" w:rsidRPr="0029259B" w:rsidRDefault="002F5228" w:rsidP="006303C7">
      <w:pPr xmlns:w="http://schemas.openxmlformats.org/wordprocessingml/2006/main">
        <w:pStyle w:val="Heading3"/>
        <w:rPr>
          <w:rFonts w:cs="Arial"/>
          <w:highlight w:val="yellow"/>
          <w:lang w:val="vi-VN"/>
        </w:rPr>
      </w:pPr>
      <w:bookmarkStart xmlns:w="http://schemas.openxmlformats.org/wordprocessingml/2006/main" w:id="1076" w:name="_Toc122608935"/>
      <w:r xmlns:w="http://schemas.openxmlformats.org/wordprocessingml/2006/main" w:rsidRPr="0029259B">
        <w:rPr>
          <w:rFonts w:cs="Arial"/>
          <w:highlight w:val="yellow"/>
          <w:lang w:val="vi-VN"/>
        </w:rPr>
        <w:t xml:space="preserve">4.3.2 Lưu ý về Quản lý Điện năng</w:t>
      </w:r>
      <w:bookmarkEnd xmlns:w="http://schemas.openxmlformats.org/wordprocessingml/2006/main" w:id="1076"/>
    </w:p>
    <w:p w14:paraId="7B3E8105" w14:textId="0653ABFC" w:rsidR="006303C7" w:rsidRPr="0029259B" w:rsidRDefault="006303C7" w:rsidP="006303C7">
      <w:pPr>
        <w:rPr>
          <w:rFonts w:ascii="Arial" w:hAnsi="Arial" w:cs="Arial"/>
          <w:highlight w:val="yellow"/>
          <w:lang w:val="vi-VN"/>
        </w:rPr>
      </w:pPr>
    </w:p>
    <w:p w14:paraId="52F9A5D5" w14:textId="3DFBADEB" w:rsidR="0044702D" w:rsidRPr="0029259B" w:rsidRDefault="0044702D" w:rsidP="006303C7">
      <w:pPr xmlns:w="http://schemas.openxmlformats.org/wordprocessingml/2006/main">
        <w:rPr>
          <w:rFonts w:ascii="Arial" w:hAnsi="Arial" w:cs="Arial"/>
          <w:highlight w:val="yellow"/>
          <w:lang w:val="vi-VN"/>
        </w:rPr>
      </w:pPr>
      <w:r xmlns:w="http://schemas.openxmlformats.org/wordprocessingml/2006/main" w:rsidRPr="0029259B">
        <w:rPr>
          <w:rFonts w:ascii="Arial" w:hAnsi="Arial" w:cs="Arial"/>
          <w:highlight w:val="yellow"/>
          <w:lang w:val="vi-VN"/>
        </w:rPr>
        <w:t xml:space="preserve">Nếu PC đang ở chế độ ngủ hoặc ngủ đông trong khi làm việc trên ET-VPF, lỗi có thể xảy ra trong quá trình vận hành sau khi khởi động lại.</w:t>
      </w:r>
    </w:p>
    <w:p w14:paraId="7B4BE197" w14:textId="2C3F7610" w:rsidR="0044702D" w:rsidRPr="0029259B" w:rsidRDefault="0044702D" w:rsidP="006303C7">
      <w:pPr>
        <w:rPr>
          <w:rFonts w:ascii="Arial" w:hAnsi="Arial" w:cs="Arial"/>
          <w:highlight w:val="yellow"/>
          <w:lang w:val="vi-VN"/>
        </w:rPr>
      </w:pPr>
    </w:p>
    <w:p w14:paraId="19A1017B" w14:textId="0626D017" w:rsidR="007A3026" w:rsidRPr="0029259B" w:rsidRDefault="007A3026" w:rsidP="007A3026">
      <w:pPr xmlns:w="http://schemas.openxmlformats.org/wordprocessingml/2006/main">
        <w:pStyle w:val="Heading3"/>
        <w:rPr>
          <w:rFonts w:cs="Arial"/>
          <w:highlight w:val="yellow"/>
          <w:lang w:val="vi-VN"/>
        </w:rPr>
      </w:pPr>
      <w:bookmarkStart xmlns:w="http://schemas.openxmlformats.org/wordprocessingml/2006/main" w:id="1077" w:name="_Toc122608936"/>
      <w:r xmlns:w="http://schemas.openxmlformats.org/wordprocessingml/2006/main" w:rsidRPr="0029259B">
        <w:rPr>
          <w:rFonts w:cs="Arial"/>
          <w:highlight w:val="yellow"/>
          <w:lang w:val="vi-VN"/>
        </w:rPr>
        <w:t xml:space="preserve">4.3.3 Độ dài của tên tệp tập lệnh</w:t>
      </w:r>
      <w:bookmarkEnd xmlns:w="http://schemas.openxmlformats.org/wordprocessingml/2006/main" w:id="1077"/>
    </w:p>
    <w:p w14:paraId="1A09B250" w14:textId="010A6422" w:rsidR="007A3026" w:rsidRPr="0029259B" w:rsidRDefault="007A3026" w:rsidP="007A3026">
      <w:pPr>
        <w:rPr>
          <w:rFonts w:ascii="Arial" w:hAnsi="Arial" w:cs="Arial"/>
          <w:highlight w:val="yellow"/>
          <w:lang w:val="vi-VN"/>
        </w:rPr>
      </w:pPr>
    </w:p>
    <w:p w14:paraId="06B02141" w14:textId="5B3568D5" w:rsidR="007A3026" w:rsidRPr="0029259B" w:rsidRDefault="000A2CA1" w:rsidP="007A3026">
      <w:pPr xmlns:w="http://schemas.openxmlformats.org/wordprocessingml/2006/main">
        <w:rPr>
          <w:rFonts w:ascii="Arial" w:hAnsi="Arial" w:cs="Arial"/>
          <w:highlight w:val="yellow"/>
          <w:lang w:val="vi-VN"/>
        </w:rPr>
      </w:pPr>
      <w:r xmlns:w="http://schemas.openxmlformats.org/wordprocessingml/2006/main" w:rsidRPr="0029259B">
        <w:rPr>
          <w:rFonts w:ascii="Arial" w:hAnsi="Arial" w:cs="Arial"/>
          <w:highlight w:val="yellow"/>
          <w:lang w:val="vi-VN"/>
        </w:rPr>
        <w:t xml:space="preserve">Đối với độ dài của tên tệp tập lệnh, nó bị giới hạn bởi MATLAB. Nếu tên của nó tồn tại từ 64 ký tự trở lên, MATLAB sẽ không cho phép thực hiện nó và sẽ xảy ra lỗi.</w:t>
      </w:r>
    </w:p>
    <w:p w14:paraId="2B03ACB0" w14:textId="61EE52DB" w:rsidR="000A2CA1" w:rsidRPr="0029259B" w:rsidRDefault="000A2CA1" w:rsidP="007A3026">
      <w:pPr>
        <w:rPr>
          <w:rFonts w:ascii="Arial" w:hAnsi="Arial" w:cs="Arial"/>
          <w:highlight w:val="yellow"/>
          <w:lang w:val="vi-VN"/>
        </w:rPr>
      </w:pPr>
    </w:p>
    <w:p w14:paraId="2912BDD0" w14:textId="4F08966D" w:rsidR="00105E6A" w:rsidRPr="0029259B" w:rsidRDefault="00105E6A" w:rsidP="00105E6A">
      <w:pPr xmlns:w="http://schemas.openxmlformats.org/wordprocessingml/2006/main">
        <w:pStyle w:val="Heading3"/>
        <w:rPr>
          <w:rFonts w:cs="Arial"/>
          <w:highlight w:val="yellow"/>
          <w:lang w:val="vi-VN"/>
        </w:rPr>
      </w:pPr>
      <w:bookmarkStart xmlns:w="http://schemas.openxmlformats.org/wordprocessingml/2006/main" w:id="1078" w:name="_Toc122608937"/>
      <w:r xmlns:w="http://schemas.openxmlformats.org/wordprocessingml/2006/main" w:rsidRPr="0029259B">
        <w:rPr>
          <w:rFonts w:cs="Arial"/>
          <w:highlight w:val="yellow"/>
          <w:lang w:val="vi-VN"/>
        </w:rPr>
        <w:t xml:space="preserve">4.3.4 Ổ đĩa cài đặt và Ổ đĩa làm việc</w:t>
      </w:r>
      <w:bookmarkEnd xmlns:w="http://schemas.openxmlformats.org/wordprocessingml/2006/main" w:id="1078"/>
    </w:p>
    <w:p w14:paraId="177FA07A" w14:textId="343E342C" w:rsidR="00105E6A" w:rsidRPr="0029259B" w:rsidRDefault="00105E6A" w:rsidP="00105E6A">
      <w:pPr>
        <w:rPr>
          <w:rFonts w:ascii="Arial" w:hAnsi="Arial" w:cs="Arial"/>
          <w:highlight w:val="yellow"/>
          <w:lang w:val="vi-VN"/>
        </w:rPr>
      </w:pPr>
    </w:p>
    <w:p w14:paraId="5164548D" w14:textId="5F7D08C9" w:rsidR="00854884" w:rsidRDefault="00102404" w:rsidP="00105E6A">
      <w:pPr xmlns:w="http://schemas.openxmlformats.org/wordprocessingml/2006/main">
        <w:rPr>
          <w:rFonts w:ascii="Arial" w:hAnsi="Arial" w:cs="Arial"/>
          <w:lang w:val="vi-VN"/>
        </w:rPr>
      </w:pPr>
      <w:r xmlns:w="http://schemas.openxmlformats.org/wordprocessingml/2006/main" w:rsidRPr="0029259B">
        <w:rPr>
          <w:rFonts w:ascii="Arial" w:hAnsi="Arial" w:cs="Arial"/>
          <w:highlight w:val="yellow"/>
          <w:lang w:val="vi-VN"/>
        </w:rPr>
        <w:t xml:space="preserve">Đảm bảo rằng ổ đĩa cài đặt ET-VPF và ổ đĩa làm việc lưu trữ mô hình giống nhau. Nếu không, một lỗi sẽ xảy ra.</w:t>
      </w:r>
    </w:p>
    <w:p w14:paraId="5AC6F2FD" w14:textId="1D64CA4D" w:rsidR="00E84716" w:rsidRDefault="00E84716" w:rsidP="00105E6A">
      <w:pPr>
        <w:rPr>
          <w:rFonts w:ascii="Arial" w:hAnsi="Arial" w:cs="Arial"/>
          <w:lang w:val="vi-VN"/>
        </w:rPr>
      </w:pPr>
    </w:p>
    <w:p w14:paraId="3EB19F26" w14:textId="6610CCB0" w:rsidR="00AE424F" w:rsidRDefault="00AE424F" w:rsidP="00105E6A">
      <w:pPr>
        <w:rPr>
          <w:rFonts w:ascii="Arial" w:hAnsi="Arial" w:cs="Arial"/>
          <w:lang w:val="vi-VN"/>
        </w:rPr>
      </w:pPr>
      <w:r>
        <w:rPr>
          <w:rFonts w:ascii="Arial" w:hAnsi="Arial" w:cs="Arial"/>
          <w:lang w:val="vi-VN"/>
        </w:rPr>
        <w:br w:type="page"/>
      </w:r>
    </w:p>
    <w:p w14:paraId="63C6BA49" w14:textId="5D63B838" w:rsidR="006E2BC8" w:rsidRPr="0029259B" w:rsidRDefault="193AEA34" w:rsidP="00763C45">
      <w:pPr xmlns:w="http://schemas.openxmlformats.org/wordprocessingml/2006/main">
        <w:pStyle w:val="Heading1"/>
        <w:numPr>
          <w:ilvl w:val="0"/>
          <w:numId w:val="6"/>
        </w:numPr>
        <w:ind w:left="425"/>
        <w:rPr>
          <w:rFonts w:cs="Arial"/>
          <w:sz w:val="28"/>
          <w:szCs w:val="28"/>
        </w:rPr>
      </w:pPr>
      <w:bookmarkStart xmlns:w="http://schemas.openxmlformats.org/wordprocessingml/2006/main" w:id="1079" w:name="_Toc87373386"/>
      <w:bookmarkStart xmlns:w="http://schemas.openxmlformats.org/wordprocessingml/2006/main" w:id="1080" w:name="_Toc94021774"/>
      <w:bookmarkStart xmlns:w="http://schemas.openxmlformats.org/wordprocessingml/2006/main" w:id="1081" w:name="_Toc2134918649"/>
      <w:bookmarkStart xmlns:w="http://schemas.openxmlformats.org/wordprocessingml/2006/main" w:id="1082" w:name="_Toc2065599269"/>
      <w:bookmarkStart xmlns:w="http://schemas.openxmlformats.org/wordprocessingml/2006/main" w:id="1083" w:name="_Toc149096063"/>
      <w:bookmarkStart xmlns:w="http://schemas.openxmlformats.org/wordprocessingml/2006/main" w:id="1084" w:name="_Toc2024174938"/>
      <w:bookmarkStart xmlns:w="http://schemas.openxmlformats.org/wordprocessingml/2006/main" w:id="1085" w:name="_Toc633510334"/>
      <w:bookmarkStart xmlns:w="http://schemas.openxmlformats.org/wordprocessingml/2006/main" w:id="1086" w:name="_Toc1938747578"/>
      <w:bookmarkStart xmlns:w="http://schemas.openxmlformats.org/wordprocessingml/2006/main" w:id="1087" w:name="_Toc1615607085"/>
      <w:bookmarkStart xmlns:w="http://schemas.openxmlformats.org/wordprocessingml/2006/main" w:id="1088" w:name="_Toc1055356780"/>
      <w:bookmarkStart xmlns:w="http://schemas.openxmlformats.org/wordprocessingml/2006/main" w:id="1089" w:name="_Toc1824491118"/>
      <w:bookmarkStart xmlns:w="http://schemas.openxmlformats.org/wordprocessingml/2006/main" w:id="1090" w:name="_Toc334788720"/>
      <w:bookmarkStart xmlns:w="http://schemas.openxmlformats.org/wordprocessingml/2006/main" w:id="1091" w:name="_Toc1031019618"/>
      <w:bookmarkStart xmlns:w="http://schemas.openxmlformats.org/wordprocessingml/2006/main" w:id="1092" w:name="_Toc1027197924"/>
      <w:bookmarkStart xmlns:w="http://schemas.openxmlformats.org/wordprocessingml/2006/main" w:id="1093" w:name="_Toc956120992"/>
      <w:bookmarkStart xmlns:w="http://schemas.openxmlformats.org/wordprocessingml/2006/main" w:id="1094" w:name="_Toc781221299"/>
      <w:bookmarkStart xmlns:w="http://schemas.openxmlformats.org/wordprocessingml/2006/main" w:id="1095" w:name="_Toc665645282"/>
      <w:bookmarkStart xmlns:w="http://schemas.openxmlformats.org/wordprocessingml/2006/main" w:id="1096" w:name="_Toc1475436404"/>
      <w:bookmarkStart xmlns:w="http://schemas.openxmlformats.org/wordprocessingml/2006/main" w:id="1097" w:name="_Toc1014015340"/>
      <w:bookmarkStart xmlns:w="http://schemas.openxmlformats.org/wordprocessingml/2006/main" w:id="1098" w:name="_Toc601628644"/>
      <w:bookmarkStart xmlns:w="http://schemas.openxmlformats.org/wordprocessingml/2006/main" w:id="1099" w:name="_Toc1707154708"/>
      <w:bookmarkStart xmlns:w="http://schemas.openxmlformats.org/wordprocessingml/2006/main" w:id="1100" w:name="_Toc592841637"/>
      <w:bookmarkStart xmlns:w="http://schemas.openxmlformats.org/wordprocessingml/2006/main" w:id="1101" w:name="_Toc1874708035"/>
      <w:bookmarkStart xmlns:w="http://schemas.openxmlformats.org/wordprocessingml/2006/main" w:id="1102" w:name="_Toc1518886995"/>
      <w:bookmarkStart xmlns:w="http://schemas.openxmlformats.org/wordprocessingml/2006/main" w:id="1103" w:name="_Toc917929594"/>
      <w:bookmarkStart xmlns:w="http://schemas.openxmlformats.org/wordprocessingml/2006/main" w:id="1104" w:name="_Toc1570579897"/>
      <w:bookmarkStart xmlns:w="http://schemas.openxmlformats.org/wordprocessingml/2006/main" w:id="1105" w:name="_Toc662514577"/>
      <w:bookmarkStart xmlns:w="http://schemas.openxmlformats.org/wordprocessingml/2006/main" w:id="1106" w:name="_Toc153879948"/>
      <w:bookmarkStart xmlns:w="http://schemas.openxmlformats.org/wordprocessingml/2006/main" w:id="1107" w:name="_Toc782021785"/>
      <w:bookmarkStart xmlns:w="http://schemas.openxmlformats.org/wordprocessingml/2006/main" w:id="1108" w:name="_Toc49100710"/>
      <w:bookmarkStart xmlns:w="http://schemas.openxmlformats.org/wordprocessingml/2006/main" w:id="1109" w:name="_Toc1031175391"/>
      <w:bookmarkStart xmlns:w="http://schemas.openxmlformats.org/wordprocessingml/2006/main" w:id="1110" w:name="_Toc1838001562"/>
      <w:bookmarkStart xmlns:w="http://schemas.openxmlformats.org/wordprocessingml/2006/main" w:id="1111" w:name="_Toc122608938"/>
      <w:r xmlns:w="http://schemas.openxmlformats.org/wordprocessingml/2006/main" w:rsidRPr="0029259B">
        <w:rPr>
          <w:rFonts w:cs="Arial"/>
          <w:sz w:val="28"/>
          <w:szCs w:val="28"/>
        </w:rPr>
        <w:lastRenderedPageBreak xmlns:w="http://schemas.openxmlformats.org/wordprocessingml/2006/main"/>
      </w:r>
      <w:r xmlns:w="http://schemas.openxmlformats.org/wordprocessingml/2006/main" w:rsidRPr="0029259B">
        <w:rPr>
          <w:rFonts w:cs="Arial"/>
          <w:sz w:val="28"/>
          <w:szCs w:val="28"/>
        </w:rPr>
        <w:t xml:space="preserve">THÔNG BÁO LỖI</w:t>
      </w:r>
      <w:bookmarkEnd xmlns:w="http://schemas.openxmlformats.org/wordprocessingml/2006/main" w:id="1079"/>
      <w:bookmarkEnd xmlns:w="http://schemas.openxmlformats.org/wordprocessingml/2006/main" w:id="1080"/>
      <w:bookmarkEnd xmlns:w="http://schemas.openxmlformats.org/wordprocessingml/2006/main" w:id="1081"/>
      <w:bookmarkEnd xmlns:w="http://schemas.openxmlformats.org/wordprocessingml/2006/main" w:id="1082"/>
      <w:bookmarkEnd xmlns:w="http://schemas.openxmlformats.org/wordprocessingml/2006/main" w:id="1083"/>
      <w:bookmarkEnd xmlns:w="http://schemas.openxmlformats.org/wordprocessingml/2006/main" w:id="1084"/>
      <w:bookmarkEnd xmlns:w="http://schemas.openxmlformats.org/wordprocessingml/2006/main" w:id="1085"/>
      <w:bookmarkEnd xmlns:w="http://schemas.openxmlformats.org/wordprocessingml/2006/main" w:id="1086"/>
      <w:bookmarkEnd xmlns:w="http://schemas.openxmlformats.org/wordprocessingml/2006/main" w:id="1087"/>
      <w:bookmarkEnd xmlns:w="http://schemas.openxmlformats.org/wordprocessingml/2006/main" w:id="1088"/>
      <w:bookmarkEnd xmlns:w="http://schemas.openxmlformats.org/wordprocessingml/2006/main" w:id="1089"/>
      <w:bookmarkEnd xmlns:w="http://schemas.openxmlformats.org/wordprocessingml/2006/main" w:id="1090"/>
      <w:bookmarkEnd xmlns:w="http://schemas.openxmlformats.org/wordprocessingml/2006/main" w:id="1091"/>
      <w:bookmarkEnd xmlns:w="http://schemas.openxmlformats.org/wordprocessingml/2006/main" w:id="1092"/>
      <w:bookmarkEnd xmlns:w="http://schemas.openxmlformats.org/wordprocessingml/2006/main" w:id="1093"/>
      <w:bookmarkEnd xmlns:w="http://schemas.openxmlformats.org/wordprocessingml/2006/main" w:id="1094"/>
      <w:bookmarkEnd xmlns:w="http://schemas.openxmlformats.org/wordprocessingml/2006/main" w:id="1095"/>
      <w:bookmarkEnd xmlns:w="http://schemas.openxmlformats.org/wordprocessingml/2006/main" w:id="1096"/>
      <w:bookmarkEnd xmlns:w="http://schemas.openxmlformats.org/wordprocessingml/2006/main" w:id="1097"/>
      <w:bookmarkEnd xmlns:w="http://schemas.openxmlformats.org/wordprocessingml/2006/main" w:id="1098"/>
      <w:bookmarkEnd xmlns:w="http://schemas.openxmlformats.org/wordprocessingml/2006/main" w:id="1099"/>
      <w:bookmarkEnd xmlns:w="http://schemas.openxmlformats.org/wordprocessingml/2006/main" w:id="1100"/>
      <w:bookmarkEnd xmlns:w="http://schemas.openxmlformats.org/wordprocessingml/2006/main" w:id="1101"/>
      <w:bookmarkEnd xmlns:w="http://schemas.openxmlformats.org/wordprocessingml/2006/main" w:id="1102"/>
      <w:bookmarkEnd xmlns:w="http://schemas.openxmlformats.org/wordprocessingml/2006/main" w:id="1103"/>
      <w:bookmarkEnd xmlns:w="http://schemas.openxmlformats.org/wordprocessingml/2006/main" w:id="1104"/>
      <w:bookmarkEnd xmlns:w="http://schemas.openxmlformats.org/wordprocessingml/2006/main" w:id="1105"/>
      <w:bookmarkEnd xmlns:w="http://schemas.openxmlformats.org/wordprocessingml/2006/main" w:id="1106"/>
      <w:bookmarkEnd xmlns:w="http://schemas.openxmlformats.org/wordprocessingml/2006/main" w:id="1107"/>
      <w:bookmarkEnd xmlns:w="http://schemas.openxmlformats.org/wordprocessingml/2006/main" w:id="1108"/>
      <w:bookmarkEnd xmlns:w="http://schemas.openxmlformats.org/wordprocessingml/2006/main" w:id="1109"/>
      <w:bookmarkEnd xmlns:w="http://schemas.openxmlformats.org/wordprocessingml/2006/main" w:id="1110"/>
      <w:bookmarkEnd xmlns:w="http://schemas.openxmlformats.org/wordprocessingml/2006/main" w:id="1111"/>
    </w:p>
    <w:p w14:paraId="54043569" w14:textId="77777777" w:rsidR="006E2BC8" w:rsidRPr="0029259B" w:rsidRDefault="006E2BC8" w:rsidP="006E2BC8">
      <w:pPr>
        <w:pStyle w:val="BodyText"/>
        <w:rPr>
          <w:rFonts w:ascii="Arial" w:hAnsi="Arial" w:cs="Arial"/>
          <w:szCs w:val="18"/>
        </w:rPr>
      </w:pPr>
    </w:p>
    <w:p w14:paraId="59E57994" w14:textId="2BAC64DE" w:rsidR="006E2BC8" w:rsidRPr="0029259B" w:rsidRDefault="006E2BC8" w:rsidP="006E2BC8">
      <w:pPr xmlns:w="http://schemas.openxmlformats.org/wordprocessingml/2006/main">
        <w:pStyle w:val="BodyText"/>
        <w:rPr>
          <w:rFonts w:ascii="Arial" w:hAnsi="Arial" w:cs="Arial"/>
          <w:szCs w:val="18"/>
        </w:rPr>
      </w:pPr>
      <w:r xmlns:w="http://schemas.openxmlformats.org/wordprocessingml/2006/main" w:rsidRPr="0029259B">
        <w:rPr>
          <w:rFonts w:ascii="Arial" w:hAnsi="Arial" w:cs="Arial"/>
          <w:szCs w:val="18"/>
        </w:rPr>
        <w:t xml:space="preserve">Phần </w:t>
      </w:r>
      <w:r xmlns:w="http://schemas.openxmlformats.org/wordprocessingml/2006/main" w:rsidR="004A5E88" w:rsidRPr="0029259B">
        <w:rPr>
          <w:rFonts w:ascii="Arial" w:hAnsi="Arial" w:cs="Arial"/>
          <w:kern w:val="0"/>
          <w:szCs w:val="18"/>
        </w:rPr>
        <w:t xml:space="preserve">này </w:t>
      </w:r>
      <w:r xmlns:w="http://schemas.openxmlformats.org/wordprocessingml/2006/main" w:rsidRPr="0029259B">
        <w:rPr>
          <w:rFonts w:ascii="Arial" w:hAnsi="Arial" w:cs="Arial"/>
          <w:szCs w:val="18"/>
        </w:rPr>
        <w:t xml:space="preserve">giải thích các thông báo lỗi do ET-VPF xuất ra.</w:t>
      </w:r>
    </w:p>
    <w:p w14:paraId="757A90D1" w14:textId="77777777" w:rsidR="006E2BC8" w:rsidRPr="0029259B" w:rsidRDefault="006E2BC8" w:rsidP="006E2BC8">
      <w:pPr>
        <w:pStyle w:val="BodyText"/>
        <w:rPr>
          <w:rFonts w:ascii="Arial" w:hAnsi="Arial" w:cs="Arial"/>
          <w:szCs w:val="18"/>
        </w:rPr>
      </w:pPr>
    </w:p>
    <w:p w14:paraId="537614A8" w14:textId="3E41CE9C" w:rsidR="006E2BC8" w:rsidRPr="0029259B" w:rsidRDefault="00E27671" w:rsidP="006E2BC8">
      <w:pPr xmlns:w="http://schemas.openxmlformats.org/wordprocessingml/2006/main">
        <w:pStyle w:val="Heading2"/>
        <w:rPr>
          <w:rFonts w:cs="Arial"/>
        </w:rPr>
      </w:pPr>
      <w:bookmarkStart xmlns:w="http://schemas.openxmlformats.org/wordprocessingml/2006/main" w:id="1112" w:name="_Toc320295279"/>
      <w:bookmarkStart xmlns:w="http://schemas.openxmlformats.org/wordprocessingml/2006/main" w:id="1113" w:name="_Toc87373387"/>
      <w:bookmarkStart xmlns:w="http://schemas.openxmlformats.org/wordprocessingml/2006/main" w:id="1114" w:name="_Toc94021775"/>
      <w:bookmarkStart xmlns:w="http://schemas.openxmlformats.org/wordprocessingml/2006/main" w:id="1115" w:name="_Toc1102113706"/>
      <w:bookmarkStart xmlns:w="http://schemas.openxmlformats.org/wordprocessingml/2006/main" w:id="1116" w:name="_Toc1148123324"/>
      <w:bookmarkStart xmlns:w="http://schemas.openxmlformats.org/wordprocessingml/2006/main" w:id="1117" w:name="_Toc406264882"/>
      <w:bookmarkStart xmlns:w="http://schemas.openxmlformats.org/wordprocessingml/2006/main" w:id="1118" w:name="_Toc1513421687"/>
      <w:bookmarkStart xmlns:w="http://schemas.openxmlformats.org/wordprocessingml/2006/main" w:id="1119" w:name="_Toc1763907553"/>
      <w:bookmarkStart xmlns:w="http://schemas.openxmlformats.org/wordprocessingml/2006/main" w:id="1120" w:name="_Toc1248727605"/>
      <w:bookmarkStart xmlns:w="http://schemas.openxmlformats.org/wordprocessingml/2006/main" w:id="1121" w:name="_Toc391706251"/>
      <w:bookmarkStart xmlns:w="http://schemas.openxmlformats.org/wordprocessingml/2006/main" w:id="1122" w:name="_Toc1698121629"/>
      <w:bookmarkStart xmlns:w="http://schemas.openxmlformats.org/wordprocessingml/2006/main" w:id="1123" w:name="_Toc21177779"/>
      <w:bookmarkStart xmlns:w="http://schemas.openxmlformats.org/wordprocessingml/2006/main" w:id="1124" w:name="_Toc1132510594"/>
      <w:bookmarkStart xmlns:w="http://schemas.openxmlformats.org/wordprocessingml/2006/main" w:id="1125" w:name="_Toc393966013"/>
      <w:bookmarkStart xmlns:w="http://schemas.openxmlformats.org/wordprocessingml/2006/main" w:id="1126" w:name="_Toc431418856"/>
      <w:bookmarkStart xmlns:w="http://schemas.openxmlformats.org/wordprocessingml/2006/main" w:id="1127" w:name="_Toc1082107656"/>
      <w:bookmarkStart xmlns:w="http://schemas.openxmlformats.org/wordprocessingml/2006/main" w:id="1128" w:name="_Toc79056622"/>
      <w:bookmarkStart xmlns:w="http://schemas.openxmlformats.org/wordprocessingml/2006/main" w:id="1129" w:name="_Toc357757926"/>
      <w:bookmarkStart xmlns:w="http://schemas.openxmlformats.org/wordprocessingml/2006/main" w:id="1130" w:name="_Toc413084461"/>
      <w:bookmarkStart xmlns:w="http://schemas.openxmlformats.org/wordprocessingml/2006/main" w:id="1131" w:name="_Toc682120420"/>
      <w:bookmarkStart xmlns:w="http://schemas.openxmlformats.org/wordprocessingml/2006/main" w:id="1132" w:name="_Toc935414140"/>
      <w:bookmarkStart xmlns:w="http://schemas.openxmlformats.org/wordprocessingml/2006/main" w:id="1133" w:name="_Toc1114030957"/>
      <w:bookmarkStart xmlns:w="http://schemas.openxmlformats.org/wordprocessingml/2006/main" w:id="1134" w:name="_Toc1883568774"/>
      <w:bookmarkStart xmlns:w="http://schemas.openxmlformats.org/wordprocessingml/2006/main" w:id="1135" w:name="_Toc534901549"/>
      <w:bookmarkStart xmlns:w="http://schemas.openxmlformats.org/wordprocessingml/2006/main" w:id="1136" w:name="_Toc2014113360"/>
      <w:bookmarkStart xmlns:w="http://schemas.openxmlformats.org/wordprocessingml/2006/main" w:id="1137" w:name="_Toc725373236"/>
      <w:bookmarkStart xmlns:w="http://schemas.openxmlformats.org/wordprocessingml/2006/main" w:id="1138" w:name="_Toc1337177746"/>
      <w:bookmarkStart xmlns:w="http://schemas.openxmlformats.org/wordprocessingml/2006/main" w:id="1139" w:name="_Toc1828842640"/>
      <w:bookmarkStart xmlns:w="http://schemas.openxmlformats.org/wordprocessingml/2006/main" w:id="1140" w:name="_Toc1866668636"/>
      <w:bookmarkStart xmlns:w="http://schemas.openxmlformats.org/wordprocessingml/2006/main" w:id="1141" w:name="_Toc862993267"/>
      <w:bookmarkStart xmlns:w="http://schemas.openxmlformats.org/wordprocessingml/2006/main" w:id="1142" w:name="_Toc880000760"/>
      <w:bookmarkStart xmlns:w="http://schemas.openxmlformats.org/wordprocessingml/2006/main" w:id="1143" w:name="_Toc1343159731"/>
      <w:bookmarkStart xmlns:w="http://schemas.openxmlformats.org/wordprocessingml/2006/main" w:id="1144" w:name="_Toc1528378363"/>
      <w:bookmarkStart xmlns:w="http://schemas.openxmlformats.org/wordprocessingml/2006/main" w:id="1145" w:name="_Toc122608939"/>
      <w:r xmlns:w="http://schemas.openxmlformats.org/wordprocessingml/2006/main" w:rsidRPr="0029259B">
        <w:rPr>
          <w:rFonts w:cs="Arial"/>
        </w:rPr>
        <w:t xml:space="preserve">5.1 Tổng quan</w:t>
      </w:r>
      <w:bookmarkEnd xmlns:w="http://schemas.openxmlformats.org/wordprocessingml/2006/main" w:id="1112"/>
      <w:bookmarkEnd xmlns:w="http://schemas.openxmlformats.org/wordprocessingml/2006/main" w:id="1113"/>
      <w:bookmarkEnd xmlns:w="http://schemas.openxmlformats.org/wordprocessingml/2006/main" w:id="1114"/>
      <w:bookmarkEnd xmlns:w="http://schemas.openxmlformats.org/wordprocessingml/2006/main" w:id="1115"/>
      <w:bookmarkEnd xmlns:w="http://schemas.openxmlformats.org/wordprocessingml/2006/main" w:id="1116"/>
      <w:bookmarkEnd xmlns:w="http://schemas.openxmlformats.org/wordprocessingml/2006/main" w:id="1117"/>
      <w:bookmarkEnd xmlns:w="http://schemas.openxmlformats.org/wordprocessingml/2006/main" w:id="1118"/>
      <w:bookmarkEnd xmlns:w="http://schemas.openxmlformats.org/wordprocessingml/2006/main" w:id="1119"/>
      <w:bookmarkEnd xmlns:w="http://schemas.openxmlformats.org/wordprocessingml/2006/main" w:id="1120"/>
      <w:bookmarkEnd xmlns:w="http://schemas.openxmlformats.org/wordprocessingml/2006/main" w:id="1121"/>
      <w:bookmarkEnd xmlns:w="http://schemas.openxmlformats.org/wordprocessingml/2006/main" w:id="1122"/>
      <w:bookmarkEnd xmlns:w="http://schemas.openxmlformats.org/wordprocessingml/2006/main" w:id="1123"/>
      <w:bookmarkEnd xmlns:w="http://schemas.openxmlformats.org/wordprocessingml/2006/main" w:id="1124"/>
      <w:bookmarkEnd xmlns:w="http://schemas.openxmlformats.org/wordprocessingml/2006/main" w:id="1125"/>
      <w:bookmarkEnd xmlns:w="http://schemas.openxmlformats.org/wordprocessingml/2006/main" w:id="1126"/>
      <w:bookmarkEnd xmlns:w="http://schemas.openxmlformats.org/wordprocessingml/2006/main" w:id="1127"/>
      <w:bookmarkEnd xmlns:w="http://schemas.openxmlformats.org/wordprocessingml/2006/main" w:id="1128"/>
      <w:bookmarkEnd xmlns:w="http://schemas.openxmlformats.org/wordprocessingml/2006/main" w:id="1129"/>
      <w:bookmarkEnd xmlns:w="http://schemas.openxmlformats.org/wordprocessingml/2006/main" w:id="1130"/>
      <w:bookmarkEnd xmlns:w="http://schemas.openxmlformats.org/wordprocessingml/2006/main" w:id="1131"/>
      <w:bookmarkEnd xmlns:w="http://schemas.openxmlformats.org/wordprocessingml/2006/main" w:id="1132"/>
      <w:bookmarkEnd xmlns:w="http://schemas.openxmlformats.org/wordprocessingml/2006/main" w:id="1133"/>
      <w:bookmarkEnd xmlns:w="http://schemas.openxmlformats.org/wordprocessingml/2006/main" w:id="1134"/>
      <w:bookmarkEnd xmlns:w="http://schemas.openxmlformats.org/wordprocessingml/2006/main" w:id="1135"/>
      <w:bookmarkEnd xmlns:w="http://schemas.openxmlformats.org/wordprocessingml/2006/main" w:id="1136"/>
      <w:bookmarkEnd xmlns:w="http://schemas.openxmlformats.org/wordprocessingml/2006/main" w:id="1137"/>
      <w:bookmarkEnd xmlns:w="http://schemas.openxmlformats.org/wordprocessingml/2006/main" w:id="1138"/>
      <w:bookmarkEnd xmlns:w="http://schemas.openxmlformats.org/wordprocessingml/2006/main" w:id="1139"/>
      <w:bookmarkEnd xmlns:w="http://schemas.openxmlformats.org/wordprocessingml/2006/main" w:id="1140"/>
      <w:bookmarkEnd xmlns:w="http://schemas.openxmlformats.org/wordprocessingml/2006/main" w:id="1141"/>
      <w:bookmarkEnd xmlns:w="http://schemas.openxmlformats.org/wordprocessingml/2006/main" w:id="1142"/>
      <w:bookmarkEnd xmlns:w="http://schemas.openxmlformats.org/wordprocessingml/2006/main" w:id="1143"/>
      <w:bookmarkEnd xmlns:w="http://schemas.openxmlformats.org/wordprocessingml/2006/main" w:id="1144"/>
      <w:bookmarkEnd xmlns:w="http://schemas.openxmlformats.org/wordprocessingml/2006/main" w:id="1145"/>
    </w:p>
    <w:p w14:paraId="76239A62" w14:textId="77777777" w:rsidR="006E2BC8" w:rsidRPr="0029259B" w:rsidRDefault="006E2BC8" w:rsidP="008F699B">
      <w:pPr>
        <w:rPr>
          <w:rFonts w:ascii="Arial" w:hAnsi="Arial" w:cs="Arial"/>
        </w:rPr>
      </w:pPr>
    </w:p>
    <w:p w14:paraId="4EE696CA" w14:textId="57658104" w:rsidR="006E2BC8" w:rsidRPr="0029259B" w:rsidRDefault="006E2BC8" w:rsidP="006E2BC8">
      <w:pPr xmlns:w="http://schemas.openxmlformats.org/wordprocessingml/2006/main">
        <w:pStyle w:val="BodyText"/>
        <w:rPr>
          <w:rFonts w:ascii="Arial" w:hAnsi="Arial" w:cs="Arial"/>
          <w:szCs w:val="18"/>
        </w:rPr>
      </w:pPr>
      <w:r xmlns:w="http://schemas.openxmlformats.org/wordprocessingml/2006/main" w:rsidRPr="0029259B">
        <w:rPr>
          <w:rFonts w:ascii="Arial" w:hAnsi="Arial" w:cs="Arial"/>
          <w:szCs w:val="18"/>
        </w:rPr>
        <w:t xml:space="preserve">Thông báo lỗi được xuất ra để thông báo cho bạn thông tin mà bạn nên biết về các sự kiện xảy ra trong khi bạn đang cài đặt [Tùy chọn ET-VPF] trong hộp thoại Tham số cấu hình hoặc trong khi mô phỏng SPIL đang chạy.</w:t>
      </w:r>
    </w:p>
    <w:p w14:paraId="50C0107A" w14:textId="77777777" w:rsidR="006E2BC8" w:rsidRPr="0029259B" w:rsidRDefault="006E2BC8" w:rsidP="008F699B">
      <w:pPr>
        <w:rPr>
          <w:rFonts w:ascii="Arial" w:hAnsi="Arial" w:cs="Arial"/>
        </w:rPr>
      </w:pPr>
    </w:p>
    <w:p w14:paraId="0633463D" w14:textId="24EBE1EC" w:rsidR="001F5A39" w:rsidRPr="0029259B" w:rsidRDefault="006E2BC8" w:rsidP="001F5A39">
      <w:pPr xmlns:w="http://schemas.openxmlformats.org/wordprocessingml/2006/main">
        <w:ind w:left="1350" w:hanging="1350"/>
        <w:rPr>
          <w:rFonts w:ascii="Arial" w:hAnsi="Arial" w:cs="Arial"/>
          <w:szCs w:val="18"/>
        </w:rPr>
      </w:pPr>
      <w:r xmlns:w="http://schemas.openxmlformats.org/wordprocessingml/2006/main" w:rsidRPr="0029259B">
        <w:rPr>
          <w:rFonts w:ascii="Arial" w:hAnsi="Arial" w:cs="Arial"/>
        </w:rPr>
        <w:t xml:space="preserve">Lưu ý </w:t>
      </w:r>
      <w:r xmlns:w="http://schemas.openxmlformats.org/wordprocessingml/2006/main" w:rsidRPr="0029259B">
        <w:rPr>
          <w:rFonts w:ascii="Arial" w:hAnsi="Arial" w:cs="Arial"/>
        </w:rPr>
        <w:tab xmlns:w="http://schemas.openxmlformats.org/wordprocessingml/2006/main"/>
      </w:r>
      <w:r xmlns:w="http://schemas.openxmlformats.org/wordprocessingml/2006/main" w:rsidRPr="0029259B">
        <w:rPr>
          <w:rFonts w:ascii="Arial" w:hAnsi="Arial" w:cs="Arial"/>
          <w:szCs w:val="18"/>
        </w:rPr>
        <w:t xml:space="preserve">Thông báo lỗi do ET-VPF xuất ra không được liên kết với VLAB. Do đó, không có trợ giúp nào được hiển thị ngay cả khi bạn nhấn phím F1 sau khi ET-VPF hiển thị thông báo lỗi.</w:t>
      </w:r>
    </w:p>
    <w:p w14:paraId="20AC89E2" w14:textId="77777777" w:rsidR="001F5A39" w:rsidRPr="0029259B" w:rsidRDefault="001F5A39" w:rsidP="001F5A39">
      <w:pPr>
        <w:rPr>
          <w:rFonts w:ascii="Arial" w:hAnsi="Arial" w:cs="Arial"/>
          <w:szCs w:val="18"/>
        </w:rPr>
      </w:pPr>
    </w:p>
    <w:p w14:paraId="33D61E58" w14:textId="01E554E9" w:rsidR="009C4DAA" w:rsidRPr="0029259B" w:rsidRDefault="00E27671" w:rsidP="009C4DAA">
      <w:pPr xmlns:w="http://schemas.openxmlformats.org/wordprocessingml/2006/main">
        <w:pStyle w:val="Heading2"/>
        <w:rPr>
          <w:rFonts w:cs="Arial"/>
        </w:rPr>
      </w:pPr>
      <w:bookmarkStart xmlns:w="http://schemas.openxmlformats.org/wordprocessingml/2006/main" w:id="1146" w:name="_Toc94021776"/>
      <w:bookmarkStart xmlns:w="http://schemas.openxmlformats.org/wordprocessingml/2006/main" w:id="1147" w:name="_Toc1128506477"/>
      <w:bookmarkStart xmlns:w="http://schemas.openxmlformats.org/wordprocessingml/2006/main" w:id="1148" w:name="_Toc1008406585"/>
      <w:bookmarkStart xmlns:w="http://schemas.openxmlformats.org/wordprocessingml/2006/main" w:id="1149" w:name="_Toc1376962862"/>
      <w:bookmarkStart xmlns:w="http://schemas.openxmlformats.org/wordprocessingml/2006/main" w:id="1150" w:name="_Toc483578947"/>
      <w:bookmarkStart xmlns:w="http://schemas.openxmlformats.org/wordprocessingml/2006/main" w:id="1151" w:name="_Toc2004614976"/>
      <w:bookmarkStart xmlns:w="http://schemas.openxmlformats.org/wordprocessingml/2006/main" w:id="1152" w:name="_Toc1704259240"/>
      <w:bookmarkStart xmlns:w="http://schemas.openxmlformats.org/wordprocessingml/2006/main" w:id="1153" w:name="_Toc196215166"/>
      <w:bookmarkStart xmlns:w="http://schemas.openxmlformats.org/wordprocessingml/2006/main" w:id="1154" w:name="_Toc1094288373"/>
      <w:bookmarkStart xmlns:w="http://schemas.openxmlformats.org/wordprocessingml/2006/main" w:id="1155" w:name="_Toc1335096443"/>
      <w:bookmarkStart xmlns:w="http://schemas.openxmlformats.org/wordprocessingml/2006/main" w:id="1156" w:name="_Toc404080321"/>
      <w:bookmarkStart xmlns:w="http://schemas.openxmlformats.org/wordprocessingml/2006/main" w:id="1157" w:name="_Toc1834816958"/>
      <w:bookmarkStart xmlns:w="http://schemas.openxmlformats.org/wordprocessingml/2006/main" w:id="1158" w:name="_Toc1904338161"/>
      <w:bookmarkStart xmlns:w="http://schemas.openxmlformats.org/wordprocessingml/2006/main" w:id="1159" w:name="_Toc379081698"/>
      <w:bookmarkStart xmlns:w="http://schemas.openxmlformats.org/wordprocessingml/2006/main" w:id="1160" w:name="_Toc1068152472"/>
      <w:bookmarkStart xmlns:w="http://schemas.openxmlformats.org/wordprocessingml/2006/main" w:id="1161" w:name="_Toc1617216601"/>
      <w:bookmarkStart xmlns:w="http://schemas.openxmlformats.org/wordprocessingml/2006/main" w:id="1162" w:name="_Toc688419268"/>
      <w:bookmarkStart xmlns:w="http://schemas.openxmlformats.org/wordprocessingml/2006/main" w:id="1163" w:name="_Toc934619616"/>
      <w:bookmarkStart xmlns:w="http://schemas.openxmlformats.org/wordprocessingml/2006/main" w:id="1164" w:name="_Toc530314395"/>
      <w:bookmarkStart xmlns:w="http://schemas.openxmlformats.org/wordprocessingml/2006/main" w:id="1165" w:name="_Toc1205084275"/>
      <w:bookmarkStart xmlns:w="http://schemas.openxmlformats.org/wordprocessingml/2006/main" w:id="1166" w:name="_Toc1367577140"/>
      <w:bookmarkStart xmlns:w="http://schemas.openxmlformats.org/wordprocessingml/2006/main" w:id="1167" w:name="_Toc486252002"/>
      <w:bookmarkStart xmlns:w="http://schemas.openxmlformats.org/wordprocessingml/2006/main" w:id="1168" w:name="_Toc1970812952"/>
      <w:bookmarkStart xmlns:w="http://schemas.openxmlformats.org/wordprocessingml/2006/main" w:id="1169" w:name="_Toc1471478801"/>
      <w:bookmarkStart xmlns:w="http://schemas.openxmlformats.org/wordprocessingml/2006/main" w:id="1170" w:name="_Toc124747417"/>
      <w:bookmarkStart xmlns:w="http://schemas.openxmlformats.org/wordprocessingml/2006/main" w:id="1171" w:name="_Toc273198898"/>
      <w:bookmarkStart xmlns:w="http://schemas.openxmlformats.org/wordprocessingml/2006/main" w:id="1172" w:name="_Toc1930436940"/>
      <w:bookmarkStart xmlns:w="http://schemas.openxmlformats.org/wordprocessingml/2006/main" w:id="1173" w:name="_Toc848214310"/>
      <w:bookmarkStart xmlns:w="http://schemas.openxmlformats.org/wordprocessingml/2006/main" w:id="1174" w:name="_Toc860534355"/>
      <w:bookmarkStart xmlns:w="http://schemas.openxmlformats.org/wordprocessingml/2006/main" w:id="1175" w:name="_Toc2071030635"/>
      <w:bookmarkStart xmlns:w="http://schemas.openxmlformats.org/wordprocessingml/2006/main" w:id="1176" w:name="_Toc312815217"/>
      <w:bookmarkStart xmlns:w="http://schemas.openxmlformats.org/wordprocessingml/2006/main" w:id="1177" w:name="_Toc122608940"/>
      <w:r xmlns:w="http://schemas.openxmlformats.org/wordprocessingml/2006/main" w:rsidRPr="0029259B">
        <w:rPr>
          <w:rFonts w:cs="Arial"/>
        </w:rPr>
        <w:t xml:space="preserve">5.2 Lỗi được phát hiện trong Hộp thoại Tham số Cấu hình</w:t>
      </w:r>
      <w:bookmarkEnd xmlns:w="http://schemas.openxmlformats.org/wordprocessingml/2006/main" w:id="1146"/>
      <w:bookmarkEnd xmlns:w="http://schemas.openxmlformats.org/wordprocessingml/2006/main" w:id="1147"/>
      <w:bookmarkEnd xmlns:w="http://schemas.openxmlformats.org/wordprocessingml/2006/main" w:id="1148"/>
      <w:bookmarkEnd xmlns:w="http://schemas.openxmlformats.org/wordprocessingml/2006/main" w:id="1149"/>
      <w:bookmarkEnd xmlns:w="http://schemas.openxmlformats.org/wordprocessingml/2006/main" w:id="1150"/>
      <w:bookmarkEnd xmlns:w="http://schemas.openxmlformats.org/wordprocessingml/2006/main" w:id="1151"/>
      <w:bookmarkEnd xmlns:w="http://schemas.openxmlformats.org/wordprocessingml/2006/main" w:id="1152"/>
      <w:bookmarkEnd xmlns:w="http://schemas.openxmlformats.org/wordprocessingml/2006/main" w:id="1153"/>
      <w:bookmarkEnd xmlns:w="http://schemas.openxmlformats.org/wordprocessingml/2006/main" w:id="1154"/>
      <w:bookmarkEnd xmlns:w="http://schemas.openxmlformats.org/wordprocessingml/2006/main" w:id="1155"/>
      <w:bookmarkEnd xmlns:w="http://schemas.openxmlformats.org/wordprocessingml/2006/main" w:id="1156"/>
      <w:bookmarkEnd xmlns:w="http://schemas.openxmlformats.org/wordprocessingml/2006/main" w:id="1157"/>
      <w:bookmarkEnd xmlns:w="http://schemas.openxmlformats.org/wordprocessingml/2006/main" w:id="1158"/>
      <w:bookmarkEnd xmlns:w="http://schemas.openxmlformats.org/wordprocessingml/2006/main" w:id="1159"/>
      <w:bookmarkEnd xmlns:w="http://schemas.openxmlformats.org/wordprocessingml/2006/main" w:id="1160"/>
      <w:bookmarkEnd xmlns:w="http://schemas.openxmlformats.org/wordprocessingml/2006/main" w:id="1161"/>
      <w:bookmarkEnd xmlns:w="http://schemas.openxmlformats.org/wordprocessingml/2006/main" w:id="1162"/>
      <w:bookmarkEnd xmlns:w="http://schemas.openxmlformats.org/wordprocessingml/2006/main" w:id="1163"/>
      <w:bookmarkEnd xmlns:w="http://schemas.openxmlformats.org/wordprocessingml/2006/main" w:id="1164"/>
      <w:bookmarkEnd xmlns:w="http://schemas.openxmlformats.org/wordprocessingml/2006/main" w:id="1165"/>
      <w:bookmarkEnd xmlns:w="http://schemas.openxmlformats.org/wordprocessingml/2006/main" w:id="1166"/>
      <w:bookmarkEnd xmlns:w="http://schemas.openxmlformats.org/wordprocessingml/2006/main" w:id="1167"/>
      <w:bookmarkEnd xmlns:w="http://schemas.openxmlformats.org/wordprocessingml/2006/main" w:id="1168"/>
      <w:bookmarkEnd xmlns:w="http://schemas.openxmlformats.org/wordprocessingml/2006/main" w:id="1169"/>
      <w:bookmarkEnd xmlns:w="http://schemas.openxmlformats.org/wordprocessingml/2006/main" w:id="1170"/>
      <w:bookmarkEnd xmlns:w="http://schemas.openxmlformats.org/wordprocessingml/2006/main" w:id="1171"/>
      <w:bookmarkEnd xmlns:w="http://schemas.openxmlformats.org/wordprocessingml/2006/main" w:id="1172"/>
      <w:bookmarkEnd xmlns:w="http://schemas.openxmlformats.org/wordprocessingml/2006/main" w:id="1173"/>
      <w:bookmarkEnd xmlns:w="http://schemas.openxmlformats.org/wordprocessingml/2006/main" w:id="1174"/>
      <w:bookmarkEnd xmlns:w="http://schemas.openxmlformats.org/wordprocessingml/2006/main" w:id="1175"/>
      <w:bookmarkEnd xmlns:w="http://schemas.openxmlformats.org/wordprocessingml/2006/main" w:id="1176"/>
      <w:bookmarkEnd xmlns:w="http://schemas.openxmlformats.org/wordprocessingml/2006/main" w:id="1177"/>
    </w:p>
    <w:p w14:paraId="502E37EE" w14:textId="77777777" w:rsidR="009C4DAA" w:rsidRPr="0029259B" w:rsidRDefault="009C4DAA" w:rsidP="001F5A39">
      <w:pPr>
        <w:rPr>
          <w:rFonts w:ascii="Arial" w:hAnsi="Arial" w:cs="Arial"/>
        </w:rPr>
      </w:pPr>
    </w:p>
    <w:p w14:paraId="0F4EC22D" w14:textId="77777777" w:rsidR="009C4DAA" w:rsidRPr="0029259B" w:rsidRDefault="009C4DAA" w:rsidP="009C4DAA">
      <w:pPr xmlns:w="http://schemas.openxmlformats.org/wordprocessingml/2006/main">
        <w:rPr>
          <w:rFonts w:ascii="Arial" w:hAnsi="Arial" w:cs="Arial"/>
        </w:rPr>
      </w:pPr>
      <w:r xmlns:w="http://schemas.openxmlformats.org/wordprocessingml/2006/main" w:rsidRPr="0029259B">
        <w:rPr>
          <w:rFonts w:ascii="Arial" w:hAnsi="Arial" w:cs="Arial"/>
        </w:rPr>
        <w:t xml:space="preserve">Bảng sau liệt kê các thông báo xuất ra khi phát hiện lỗi trong khi thực hiện cài đặt trong hộp thoại Tham số Cấu hình.</w:t>
      </w:r>
    </w:p>
    <w:p w14:paraId="5B7BE4EE" w14:textId="77777777" w:rsidR="009C4DAA" w:rsidRPr="0029259B" w:rsidRDefault="009C4DAA" w:rsidP="009C4DAA">
      <w:pPr>
        <w:rPr>
          <w:rFonts w:ascii="Arial" w:hAnsi="Arial" w:cs="Arial"/>
        </w:rPr>
      </w:pPr>
    </w:p>
    <w:p w14:paraId="724B67A8" w14:textId="77777777" w:rsidR="009C4DAA" w:rsidRPr="0029259B" w:rsidRDefault="009C4DAA" w:rsidP="009C4DAA">
      <w:pPr xmlns:w="http://schemas.openxmlformats.org/wordprocessingml/2006/main">
        <w:rPr>
          <w:rFonts w:ascii="Arial" w:hAnsi="Arial" w:cs="Arial"/>
        </w:rPr>
      </w:pPr>
      <w:r xmlns:w="http://schemas.openxmlformats.org/wordprocessingml/2006/main" w:rsidRPr="0029259B">
        <w:rPr>
          <w:rFonts w:ascii="Arial" w:hAnsi="Arial" w:cs="Arial"/>
        </w:rPr>
        <w:t xml:space="preserve">Các thông báo lỗi này được xuất ra hộp thoại Lỗi ET-VPF.</w:t>
      </w:r>
    </w:p>
    <w:p w14:paraId="60DBCA68" w14:textId="75943E52" w:rsidR="009C4DAA" w:rsidRPr="0029259B" w:rsidRDefault="009C4DAA" w:rsidP="009C4DAA">
      <w:pPr>
        <w:rPr>
          <w:rFonts w:ascii="Arial" w:hAnsi="Arial" w:cs="Arial"/>
        </w:rPr>
      </w:pPr>
    </w:p>
    <w:p w14:paraId="5327B8B0" w14:textId="319CBD4F" w:rsidR="00F32A97" w:rsidRPr="0029259B" w:rsidRDefault="00F32A97" w:rsidP="009C4DAA">
      <w:pPr>
        <w:rPr>
          <w:rFonts w:ascii="Arial" w:hAnsi="Arial" w:cs="Arial"/>
        </w:rPr>
      </w:pPr>
      <w:r w:rsidRPr="0029259B">
        <w:rPr>
          <w:rFonts w:ascii="Arial" w:hAnsi="Arial" w:cs="Arial"/>
        </w:rPr>
        <w:br w:type="page"/>
      </w:r>
    </w:p>
    <w:p w14:paraId="65174C80" w14:textId="43E59584" w:rsidR="00F32A97" w:rsidRPr="0029259B" w:rsidRDefault="00F32A97" w:rsidP="00F86BE2">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lastRenderedPageBreak xmlns:w="http://schemas.openxmlformats.org/wordprocessingml/2006/main"/>
      </w:r>
      <w:r xmlns:w="http://schemas.openxmlformats.org/wordprocessingml/2006/main" w:rsidRPr="0029259B">
        <w:rPr>
          <w:rFonts w:ascii="Arial" w:hAnsi="Arial" w:cs="Arial"/>
          <w:b/>
          <w:bCs/>
          <w:color w:val="auto"/>
        </w:rPr>
        <w:t xml:space="preserve">Bảng </w:t>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STYLEREF 1 \s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5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00A3763F" w:rsidRPr="0029259B">
        <w:rPr>
          <w:rFonts w:ascii="Arial" w:hAnsi="Arial" w:cs="Arial"/>
          <w:b/>
          <w:bCs/>
          <w:color w:val="auto"/>
        </w:rPr>
        <w:noBreakHyphen xmlns:w="http://schemas.openxmlformats.org/wordprocessingml/2006/main"/>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1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Thông báo lỗi hiển thị khi cài đặt trong hộp thoại Tham số cấu hình</w:t>
      </w:r>
    </w:p>
    <w:tbl>
      <w:tblPr>
        <w:tblW w:w="10890" w:type="dxa"/>
        <w:tblInd w:w="-15"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000" w:firstRow="0" w:lastRow="0" w:firstColumn="0" w:lastColumn="0" w:noHBand="0" w:noVBand="0"/>
      </w:tblPr>
      <w:tblGrid>
        <w:gridCol w:w="1870"/>
        <w:gridCol w:w="9020"/>
      </w:tblGrid>
      <w:tr w:rsidR="009C4DAA" w:rsidRPr="0029259B" w14:paraId="27432734" w14:textId="77777777" w:rsidTr="5D2276F6">
        <w:trPr>
          <w:cantSplit/>
          <w:trHeight w:val="483"/>
          <w:tblHeader/>
        </w:trPr>
        <w:tc>
          <w:tcPr>
            <w:tcW w:w="1870"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0FA8827A"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điệp]</w:t>
            </w:r>
          </w:p>
        </w:tc>
        <w:tc>
          <w:tcPr>
            <w:tcW w:w="9020"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4EA237BE"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E0101</w:t>
            </w:r>
          </w:p>
          <w:p w14:paraId="4041616B" w14:textId="035EF1A6" w:rsidR="009C4DAA" w:rsidRPr="0029259B" w:rsidRDefault="00BE6D8E"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Cài đặt thư mục Cygwin không chính xác.</w:t>
            </w:r>
          </w:p>
        </w:tc>
      </w:tr>
      <w:tr w:rsidR="009C4DAA" w:rsidRPr="0029259B" w14:paraId="00145E70" w14:textId="77777777" w:rsidTr="5D2276F6">
        <w:trPr>
          <w:cantSplit/>
          <w:trHeight w:val="309"/>
          <w:tblHeader/>
        </w:trPr>
        <w:tc>
          <w:tcPr>
            <w:tcW w:w="1870"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5643CDDB"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[Giải trình]</w:t>
            </w:r>
          </w:p>
        </w:tc>
        <w:tc>
          <w:tcPr>
            <w:tcW w:w="9020"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023D2DD8" w14:textId="059E4F16"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báo lỗi này được hiển thị khi thông tin về đích cài đặt chính xác chưa được đặt trong [Đường dẫn Cygwin].</w:t>
            </w:r>
          </w:p>
        </w:tc>
      </w:tr>
      <w:tr w:rsidR="009C4DAA" w:rsidRPr="0029259B" w14:paraId="5280A996" w14:textId="77777777" w:rsidTr="5D2276F6">
        <w:trPr>
          <w:cantSplit/>
          <w:trHeight w:val="178"/>
          <w:tblHeader/>
        </w:trPr>
        <w:tc>
          <w:tcPr>
            <w:tcW w:w="1870"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28778D30"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[Hành động của người dùng]</w:t>
            </w:r>
          </w:p>
        </w:tc>
        <w:tc>
          <w:tcPr>
            <w:tcW w:w="9020"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0D703224" w14:textId="7A2ABEDC" w:rsidR="009C4DAA" w:rsidRPr="0029259B" w:rsidRDefault="009C4DAA" w:rsidP="00D30948">
            <w:pPr xmlns:w="http://schemas.openxmlformats.org/wordprocessingml/2006/main">
              <w:pStyle w:val="ListParagraph"/>
              <w:numPr>
                <w:ilvl w:val="0"/>
                <w:numId w:val="16"/>
              </w:numPr>
              <w:ind w:left="466"/>
              <w:contextualSpacing w:val="0"/>
              <w:rPr>
                <w:rFonts w:ascii="Arial" w:hAnsi="Arial" w:cs="Arial"/>
                <w:noProof/>
                <w:szCs w:val="18"/>
              </w:rPr>
            </w:pPr>
            <w:r xmlns:w="http://schemas.openxmlformats.org/wordprocessingml/2006/main" w:rsidRPr="0029259B">
              <w:rPr>
                <w:rFonts w:ascii="Arial" w:hAnsi="Arial" w:cs="Arial"/>
                <w:noProof/>
                <w:szCs w:val="18"/>
              </w:rPr>
              <w:t xml:space="preserve">Đặt đường dẫn chính xác của đích cài đặt Cygwin thành [Đường dẫn Cygwin]. </w:t>
            </w:r>
            <w:r xmlns:w="http://schemas.openxmlformats.org/wordprocessingml/2006/main" w:rsidRPr="0029259B">
              <w:rPr>
                <w:rFonts w:ascii="Arial" w:hAnsi="Arial" w:cs="Arial"/>
                <w:noProof/>
                <w:szCs w:val="18"/>
              </w:rPr>
              <w:br xmlns:w="http://schemas.openxmlformats.org/wordprocessingml/2006/main"/>
            </w:r>
            <w:r xmlns:w="http://schemas.openxmlformats.org/wordprocessingml/2006/main" w:rsidRPr="0029259B">
              <w:rPr>
                <w:rFonts w:ascii="Arial" w:hAnsi="Arial" w:cs="Arial"/>
                <w:noProof/>
                <w:szCs w:val="18"/>
              </w:rPr>
              <w:t xml:space="preserve">Thư mục chứa </w:t>
            </w:r>
            <w:r xmlns:w="http://schemas.openxmlformats.org/wordprocessingml/2006/main" w:rsidR="0096164F" w:rsidRPr="0029259B">
              <w:rPr>
                <w:rFonts w:ascii="Arial" w:hAnsi="Arial" w:cs="Arial"/>
                <w:noProof/>
                <w:szCs w:val="18"/>
              </w:rPr>
              <w:t xml:space="preserve">“/bin/bash.exe” phải được chỉ định.</w:t>
            </w:r>
          </w:p>
          <w:p w14:paraId="2440516E" w14:textId="216346D3" w:rsidR="009C4DAA" w:rsidRPr="0029259B" w:rsidRDefault="009C4DAA" w:rsidP="00D30948">
            <w:pPr xmlns:w="http://schemas.openxmlformats.org/wordprocessingml/2006/main">
              <w:pStyle w:val="ListParagraph"/>
              <w:numPr>
                <w:ilvl w:val="0"/>
                <w:numId w:val="16"/>
              </w:numPr>
              <w:ind w:left="466"/>
              <w:contextualSpacing w:val="0"/>
              <w:rPr>
                <w:rFonts w:ascii="Arial" w:hAnsi="Arial" w:cs="Arial"/>
                <w:noProof/>
                <w:szCs w:val="18"/>
              </w:rPr>
            </w:pPr>
            <w:r xmlns:w="http://schemas.openxmlformats.org/wordprocessingml/2006/main" w:rsidRPr="0029259B">
              <w:rPr>
                <w:rFonts w:ascii="Arial" w:hAnsi="Arial" w:cs="Arial"/>
                <w:noProof/>
                <w:szCs w:val="18"/>
              </w:rPr>
              <w:t xml:space="preserve">Kiểm tra xem Cygwin đã được cài đặt bình thường chưa.</w:t>
            </w:r>
          </w:p>
        </w:tc>
      </w:tr>
      <w:tr w:rsidR="009C4DAA" w:rsidRPr="0029259B" w14:paraId="54658673" w14:textId="77777777" w:rsidTr="5D2276F6">
        <w:trPr>
          <w:cantSplit/>
          <w:trHeight w:val="453"/>
          <w:tblHeader/>
        </w:trPr>
        <w:tc>
          <w:tcPr>
            <w:tcW w:w="1870" w:type="dxa"/>
            <w:tcBorders>
              <w:top w:val="single" w:sz="12" w:space="0" w:color="auto"/>
              <w:left w:val="single" w:sz="12" w:space="0" w:color="auto"/>
              <w:bottom w:val="single" w:sz="6" w:space="0" w:color="auto"/>
              <w:right w:val="single" w:sz="6" w:space="0" w:color="auto"/>
            </w:tcBorders>
          </w:tcPr>
          <w:p w14:paraId="2CF6BFAA"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điệp]</w:t>
            </w:r>
          </w:p>
        </w:tc>
        <w:tc>
          <w:tcPr>
            <w:tcW w:w="9020" w:type="dxa"/>
            <w:tcBorders>
              <w:top w:val="single" w:sz="12" w:space="0" w:color="auto"/>
              <w:left w:val="single" w:sz="6" w:space="0" w:color="auto"/>
              <w:bottom w:val="single" w:sz="6" w:space="0" w:color="auto"/>
              <w:right w:val="single" w:sz="12" w:space="0" w:color="auto"/>
            </w:tcBorders>
            <w:vAlign w:val="center"/>
          </w:tcPr>
          <w:p w14:paraId="1123A897"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E0102</w:t>
            </w:r>
          </w:p>
          <w:p w14:paraId="20075571" w14:textId="69D84046" w:rsidR="009C4DAA" w:rsidRPr="0029259B" w:rsidRDefault="00BE6D8E"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Cài đặt thư mục VLAB không chính xác.</w:t>
            </w:r>
          </w:p>
        </w:tc>
      </w:tr>
      <w:tr w:rsidR="009C4DAA" w:rsidRPr="0029259B" w14:paraId="07CF7D26" w14:textId="77777777" w:rsidTr="5D2276F6">
        <w:trPr>
          <w:cantSplit/>
          <w:trHeight w:val="309"/>
          <w:tblHeader/>
        </w:trPr>
        <w:tc>
          <w:tcPr>
            <w:tcW w:w="1870" w:type="dxa"/>
            <w:tcBorders>
              <w:top w:val="single" w:sz="6" w:space="0" w:color="auto"/>
              <w:left w:val="single" w:sz="12" w:space="0" w:color="auto"/>
              <w:bottom w:val="single" w:sz="6" w:space="0" w:color="auto"/>
              <w:right w:val="single" w:sz="6" w:space="0" w:color="auto"/>
            </w:tcBorders>
          </w:tcPr>
          <w:p w14:paraId="55E3BEAC"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[Giải trình]</w:t>
            </w:r>
          </w:p>
        </w:tc>
        <w:tc>
          <w:tcPr>
            <w:tcW w:w="9020" w:type="dxa"/>
            <w:tcBorders>
              <w:top w:val="single" w:sz="6" w:space="0" w:color="auto"/>
              <w:left w:val="single" w:sz="6" w:space="0" w:color="auto"/>
              <w:bottom w:val="single" w:sz="6" w:space="0" w:color="auto"/>
              <w:right w:val="single" w:sz="12" w:space="0" w:color="auto"/>
            </w:tcBorders>
            <w:vAlign w:val="center"/>
          </w:tcPr>
          <w:p w14:paraId="1D169E9C" w14:textId="5D0B399F" w:rsidR="009C4DAA" w:rsidRPr="0029259B" w:rsidRDefault="00141A41"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báo lỗi này được hiển thị khi thông tin về đích cài đặt chính xác chưa được đặt trong [Đường dẫn VLAB].</w:t>
            </w:r>
          </w:p>
        </w:tc>
      </w:tr>
      <w:tr w:rsidR="009C4DAA" w:rsidRPr="0029259B" w14:paraId="0DE6D675" w14:textId="77777777" w:rsidTr="5D2276F6">
        <w:trPr>
          <w:cantSplit/>
          <w:trHeight w:val="178"/>
          <w:tblHeader/>
        </w:trPr>
        <w:tc>
          <w:tcPr>
            <w:tcW w:w="1870" w:type="dxa"/>
            <w:tcBorders>
              <w:top w:val="single" w:sz="6" w:space="0" w:color="auto"/>
              <w:left w:val="single" w:sz="12" w:space="0" w:color="auto"/>
              <w:bottom w:val="single" w:sz="12" w:space="0" w:color="auto"/>
              <w:right w:val="single" w:sz="6" w:space="0" w:color="auto"/>
            </w:tcBorders>
          </w:tcPr>
          <w:p w14:paraId="3E00D04E"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[Hành động của người dùng]</w:t>
            </w:r>
          </w:p>
        </w:tc>
        <w:tc>
          <w:tcPr>
            <w:tcW w:w="9020" w:type="dxa"/>
            <w:tcBorders>
              <w:top w:val="single" w:sz="6" w:space="0" w:color="auto"/>
              <w:left w:val="single" w:sz="6" w:space="0" w:color="auto"/>
              <w:bottom w:val="single" w:sz="12" w:space="0" w:color="auto"/>
              <w:right w:val="single" w:sz="12" w:space="0" w:color="auto"/>
            </w:tcBorders>
            <w:vAlign w:val="center"/>
          </w:tcPr>
          <w:p w14:paraId="61ABACCB" w14:textId="0D27B796" w:rsidR="001E2619" w:rsidRPr="0029259B" w:rsidRDefault="001E2619" w:rsidP="00D30948">
            <w:pPr xmlns:w="http://schemas.openxmlformats.org/wordprocessingml/2006/main">
              <w:pStyle w:val="ListParagraph"/>
              <w:numPr>
                <w:ilvl w:val="0"/>
                <w:numId w:val="18"/>
              </w:numPr>
              <w:contextualSpacing w:val="0"/>
              <w:rPr>
                <w:rFonts w:ascii="Arial" w:hAnsi="Arial" w:cs="Arial"/>
                <w:noProof/>
                <w:szCs w:val="18"/>
              </w:rPr>
            </w:pPr>
            <w:r xmlns:w="http://schemas.openxmlformats.org/wordprocessingml/2006/main" w:rsidRPr="0029259B">
              <w:rPr>
                <w:rFonts w:ascii="Arial" w:hAnsi="Arial" w:cs="Arial"/>
                <w:noProof/>
                <w:szCs w:val="18"/>
              </w:rPr>
              <w:t xml:space="preserve">Đặt đúng đường dẫn của đích cài đặt VLAB thành [Đường dẫn VLAB]. </w:t>
            </w:r>
            <w:r xmlns:w="http://schemas.openxmlformats.org/wordprocessingml/2006/main" w:rsidRPr="0029259B">
              <w:rPr>
                <w:rFonts w:ascii="Arial" w:hAnsi="Arial" w:cs="Arial"/>
                <w:noProof/>
                <w:szCs w:val="18"/>
              </w:rPr>
              <w:br xmlns:w="http://schemas.openxmlformats.org/wordprocessingml/2006/main"/>
            </w:r>
            <w:r xmlns:w="http://schemas.openxmlformats.org/wordprocessingml/2006/main" w:rsidRPr="0029259B">
              <w:rPr>
                <w:rFonts w:ascii="Arial" w:hAnsi="Arial" w:cs="Arial"/>
                <w:noProof/>
                <w:szCs w:val="18"/>
              </w:rPr>
              <w:t xml:space="preserve">Thư mục chứa </w:t>
            </w:r>
            <w:r xmlns:w="http://schemas.openxmlformats.org/wordprocessingml/2006/main" w:rsidR="00526E1B" w:rsidRPr="0029259B">
              <w:rPr>
                <w:rFonts w:ascii="Arial" w:hAnsi="Arial" w:cs="Arial"/>
                <w:noProof/>
                <w:szCs w:val="18"/>
              </w:rPr>
              <w:t xml:space="preserve">“vlab-ide.exe” phải được chỉ định.</w:t>
            </w:r>
          </w:p>
          <w:p w14:paraId="40440E56" w14:textId="797A5C7F" w:rsidR="009C4DAA" w:rsidRPr="0029259B" w:rsidRDefault="001E2619" w:rsidP="00D30948">
            <w:pPr xmlns:w="http://schemas.openxmlformats.org/wordprocessingml/2006/main">
              <w:pStyle w:val="ListParagraph"/>
              <w:numPr>
                <w:ilvl w:val="0"/>
                <w:numId w:val="18"/>
              </w:numPr>
              <w:contextualSpacing w:val="0"/>
              <w:rPr>
                <w:rFonts w:ascii="Arial" w:hAnsi="Arial" w:cs="Arial"/>
                <w:noProof/>
                <w:szCs w:val="18"/>
              </w:rPr>
            </w:pPr>
            <w:r xmlns:w="http://schemas.openxmlformats.org/wordprocessingml/2006/main" w:rsidRPr="0029259B">
              <w:rPr>
                <w:rFonts w:ascii="Arial" w:hAnsi="Arial" w:cs="Arial"/>
                <w:noProof/>
                <w:szCs w:val="18"/>
              </w:rPr>
              <w:t xml:space="preserve">Kiểm tra xem VLAB đã được cài đặt bình thường chưa.</w:t>
            </w:r>
          </w:p>
        </w:tc>
      </w:tr>
      <w:tr w:rsidR="009C4DAA" w:rsidRPr="0029259B" w14:paraId="681FB143" w14:textId="77777777" w:rsidTr="5D2276F6">
        <w:trPr>
          <w:cantSplit/>
          <w:trHeight w:val="240"/>
          <w:tblHeader/>
        </w:trPr>
        <w:tc>
          <w:tcPr>
            <w:tcW w:w="1870"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6BBDF87B"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điệp]</w:t>
            </w:r>
          </w:p>
        </w:tc>
        <w:tc>
          <w:tcPr>
            <w:tcW w:w="9020"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71F26670"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E0103</w:t>
            </w:r>
          </w:p>
          <w:p w14:paraId="7B50DC48" w14:textId="2F44DE88" w:rsidR="009C4DAA" w:rsidRPr="0029259B" w:rsidRDefault="00BE6D8E"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Cài đặt thư mục CS+ không chính xác.</w:t>
            </w:r>
          </w:p>
        </w:tc>
      </w:tr>
      <w:tr w:rsidR="009C4DAA" w:rsidRPr="0029259B" w14:paraId="5118C780" w14:textId="77777777" w:rsidTr="5D2276F6">
        <w:trPr>
          <w:cantSplit/>
          <w:trHeight w:val="309"/>
          <w:tblHeader/>
        </w:trPr>
        <w:tc>
          <w:tcPr>
            <w:tcW w:w="1870"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22E041F7"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[Giải trình]</w:t>
            </w:r>
          </w:p>
        </w:tc>
        <w:tc>
          <w:tcPr>
            <w:tcW w:w="9020"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104F666B" w14:textId="47DB562D" w:rsidR="009C4DAA" w:rsidRPr="0029259B" w:rsidRDefault="00141A41"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báo lỗi này được hiển thị khi thông tin về đích cài đặt chính xác chưa được đặt trong [Đường dẫn CS+].</w:t>
            </w:r>
          </w:p>
        </w:tc>
      </w:tr>
      <w:tr w:rsidR="009C4DAA" w:rsidRPr="0029259B" w14:paraId="3FC5CFA2" w14:textId="77777777" w:rsidTr="5D2276F6">
        <w:trPr>
          <w:cantSplit/>
          <w:trHeight w:val="304"/>
          <w:tblHeader/>
        </w:trPr>
        <w:tc>
          <w:tcPr>
            <w:tcW w:w="1870"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3EAA4EEB" w14:textId="77777777" w:rsidR="009C4DAA" w:rsidRPr="0029259B" w:rsidRDefault="009C4DAA" w:rsidP="009C4DAA">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[Hành động của người dùng]</w:t>
            </w:r>
          </w:p>
        </w:tc>
        <w:tc>
          <w:tcPr>
            <w:tcW w:w="9020"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69D9AD83" w14:textId="5E4E5769" w:rsidR="001E2619" w:rsidRPr="0029259B" w:rsidRDefault="001E2619" w:rsidP="00D30948">
            <w:pPr xmlns:w="http://schemas.openxmlformats.org/wordprocessingml/2006/main">
              <w:pStyle w:val="ListParagraph"/>
              <w:numPr>
                <w:ilvl w:val="0"/>
                <w:numId w:val="17"/>
              </w:numPr>
              <w:contextualSpacing w:val="0"/>
              <w:rPr>
                <w:rFonts w:ascii="Arial" w:hAnsi="Arial" w:cs="Arial"/>
                <w:noProof/>
                <w:szCs w:val="18"/>
              </w:rPr>
            </w:pPr>
            <w:r xmlns:w="http://schemas.openxmlformats.org/wordprocessingml/2006/main" w:rsidRPr="0029259B">
              <w:rPr>
                <w:rFonts w:ascii="Arial" w:hAnsi="Arial" w:cs="Arial"/>
                <w:noProof/>
                <w:szCs w:val="18"/>
              </w:rPr>
              <w:t xml:space="preserve">Đặt đường dẫn chính xác của đích cài đặt CS+ thành [Đường dẫn CS+]. </w:t>
            </w:r>
            <w:r xmlns:w="http://schemas.openxmlformats.org/wordprocessingml/2006/main" w:rsidRPr="0029259B">
              <w:rPr>
                <w:rFonts w:ascii="Arial" w:hAnsi="Arial" w:cs="Arial"/>
                <w:noProof/>
                <w:szCs w:val="18"/>
              </w:rPr>
              <w:br xmlns:w="http://schemas.openxmlformats.org/wordprocessingml/2006/main"/>
            </w:r>
            <w:r xmlns:w="http://schemas.openxmlformats.org/wordprocessingml/2006/main" w:rsidR="00526E1B" w:rsidRPr="0029259B">
              <w:rPr>
                <w:rFonts w:ascii="Arial" w:hAnsi="Arial" w:cs="Arial"/>
                <w:noProof/>
                <w:szCs w:val="18"/>
              </w:rPr>
              <w:t xml:space="preserve">Phải chỉ định </w:t>
            </w:r>
            <w:r xmlns:w="http://schemas.openxmlformats.org/wordprocessingml/2006/main" w:rsidRPr="0029259B">
              <w:rPr>
                <w:rFonts w:ascii="Arial" w:hAnsi="Arial" w:cs="Arial"/>
                <w:noProof/>
                <w:szCs w:val="18"/>
              </w:rPr>
              <w:t xml:space="preserve">thư mục chứa “CubeSuiteW+.exe”.</w:t>
            </w:r>
          </w:p>
          <w:p w14:paraId="26A269E9" w14:textId="332692C7" w:rsidR="009C4DAA" w:rsidRPr="0029259B" w:rsidRDefault="001E2619" w:rsidP="00D30948">
            <w:pPr xmlns:w="http://schemas.openxmlformats.org/wordprocessingml/2006/main">
              <w:pStyle w:val="ListParagraph"/>
              <w:numPr>
                <w:ilvl w:val="0"/>
                <w:numId w:val="17"/>
              </w:numPr>
              <w:contextualSpacing w:val="0"/>
              <w:rPr>
                <w:rFonts w:ascii="Arial" w:hAnsi="Arial" w:cs="Arial"/>
                <w:noProof/>
                <w:szCs w:val="18"/>
              </w:rPr>
            </w:pPr>
            <w:r xmlns:w="http://schemas.openxmlformats.org/wordprocessingml/2006/main" w:rsidRPr="0029259B">
              <w:rPr>
                <w:rFonts w:ascii="Arial" w:hAnsi="Arial" w:cs="Arial"/>
                <w:noProof/>
                <w:szCs w:val="18"/>
              </w:rPr>
              <w:t xml:space="preserve">Kiểm tra xem CS+ đã được cài đặt bình thường chưa.</w:t>
            </w:r>
          </w:p>
        </w:tc>
      </w:tr>
      <w:tr w:rsidR="0035106C" w:rsidRPr="0029259B" w14:paraId="709692A0" w14:textId="77777777" w:rsidTr="5D2276F6">
        <w:trPr>
          <w:cantSplit/>
          <w:trHeight w:val="304"/>
          <w:tblHeader/>
        </w:trPr>
        <w:tc>
          <w:tcPr>
            <w:tcW w:w="1870" w:type="dxa"/>
            <w:tcBorders>
              <w:top w:val="single" w:sz="12" w:space="0" w:color="auto"/>
              <w:left w:val="single" w:sz="12" w:space="0" w:color="auto"/>
              <w:bottom w:val="single" w:sz="4" w:space="0" w:color="auto"/>
              <w:right w:val="single" w:sz="6" w:space="0" w:color="auto"/>
            </w:tcBorders>
          </w:tcPr>
          <w:p w14:paraId="22BB5857"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điệp]</w:t>
            </w:r>
          </w:p>
        </w:tc>
        <w:tc>
          <w:tcPr>
            <w:tcW w:w="9020" w:type="dxa"/>
            <w:tcBorders>
              <w:top w:val="single" w:sz="12" w:space="0" w:color="auto"/>
              <w:left w:val="single" w:sz="6" w:space="0" w:color="auto"/>
              <w:bottom w:val="single" w:sz="4" w:space="0" w:color="auto"/>
              <w:right w:val="single" w:sz="12" w:space="0" w:color="auto"/>
            </w:tcBorders>
            <w:vAlign w:val="center"/>
          </w:tcPr>
          <w:p w14:paraId="6F5D1303" w14:textId="1409D4D5"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E0104</w:t>
            </w:r>
          </w:p>
          <w:p w14:paraId="02CF9512" w14:textId="60AF4C34"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Cài đặt thư mục Bộ cấu hình thông minh không chính xác.</w:t>
            </w:r>
          </w:p>
        </w:tc>
      </w:tr>
      <w:tr w:rsidR="0035106C" w:rsidRPr="0029259B" w14:paraId="1D8C0668" w14:textId="77777777" w:rsidTr="5D2276F6">
        <w:trPr>
          <w:cantSplit/>
          <w:trHeight w:val="304"/>
          <w:tblHeader/>
        </w:trPr>
        <w:tc>
          <w:tcPr>
            <w:tcW w:w="1870" w:type="dxa"/>
            <w:tcBorders>
              <w:top w:val="single" w:sz="4" w:space="0" w:color="auto"/>
              <w:left w:val="single" w:sz="12" w:space="0" w:color="auto"/>
              <w:bottom w:val="single" w:sz="4" w:space="0" w:color="auto"/>
              <w:right w:val="single" w:sz="6" w:space="0" w:color="auto"/>
            </w:tcBorders>
          </w:tcPr>
          <w:p w14:paraId="5B840215"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[Giải trình]</w:t>
            </w:r>
          </w:p>
        </w:tc>
        <w:tc>
          <w:tcPr>
            <w:tcW w:w="9020" w:type="dxa"/>
            <w:tcBorders>
              <w:top w:val="single" w:sz="4" w:space="0" w:color="auto"/>
              <w:left w:val="single" w:sz="6" w:space="0" w:color="auto"/>
              <w:bottom w:val="single" w:sz="4" w:space="0" w:color="auto"/>
              <w:right w:val="single" w:sz="12" w:space="0" w:color="auto"/>
            </w:tcBorders>
            <w:shd w:val="clear" w:color="auto" w:fill="auto"/>
            <w:vAlign w:val="center"/>
          </w:tcPr>
          <w:p w14:paraId="7250B711" w14:textId="0E6DED31"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báo lỗi này được hiển thị khi thông tin về đích cài đặt chính xác chưa được đặt trong [Đường dẫn SC].</w:t>
            </w:r>
          </w:p>
        </w:tc>
      </w:tr>
      <w:tr w:rsidR="0035106C" w:rsidRPr="0029259B" w14:paraId="224CE9A4" w14:textId="77777777" w:rsidTr="5D2276F6">
        <w:trPr>
          <w:cantSplit/>
          <w:trHeight w:val="304"/>
          <w:tblHeader/>
        </w:trPr>
        <w:tc>
          <w:tcPr>
            <w:tcW w:w="1870" w:type="dxa"/>
            <w:tcBorders>
              <w:top w:val="single" w:sz="4" w:space="0" w:color="auto"/>
              <w:left w:val="single" w:sz="12" w:space="0" w:color="auto"/>
              <w:bottom w:val="single" w:sz="12" w:space="0" w:color="auto"/>
              <w:right w:val="single" w:sz="6" w:space="0" w:color="auto"/>
            </w:tcBorders>
          </w:tcPr>
          <w:p w14:paraId="1FDE87BE"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[Hành động của người dùng]</w:t>
            </w:r>
          </w:p>
        </w:tc>
        <w:tc>
          <w:tcPr>
            <w:tcW w:w="9020" w:type="dxa"/>
            <w:tcBorders>
              <w:top w:val="single" w:sz="4" w:space="0" w:color="auto"/>
              <w:left w:val="single" w:sz="6" w:space="0" w:color="auto"/>
              <w:bottom w:val="single" w:sz="12" w:space="0" w:color="auto"/>
              <w:right w:val="single" w:sz="12" w:space="0" w:color="auto"/>
            </w:tcBorders>
            <w:vAlign w:val="center"/>
          </w:tcPr>
          <w:p w14:paraId="38DF59C3" w14:textId="77777777" w:rsidR="0035106C" w:rsidRPr="0029259B" w:rsidRDefault="0035106C" w:rsidP="00D30948">
            <w:pPr xmlns:w="http://schemas.openxmlformats.org/wordprocessingml/2006/main">
              <w:pStyle w:val="ListParagraph"/>
              <w:numPr>
                <w:ilvl w:val="0"/>
                <w:numId w:val="19"/>
              </w:numPr>
              <w:contextualSpacing w:val="0"/>
              <w:rPr>
                <w:rFonts w:ascii="Arial" w:hAnsi="Arial" w:cs="Arial"/>
                <w:noProof/>
                <w:szCs w:val="18"/>
              </w:rPr>
            </w:pPr>
            <w:r xmlns:w="http://schemas.openxmlformats.org/wordprocessingml/2006/main" w:rsidRPr="0029259B">
              <w:rPr>
                <w:rFonts w:ascii="Arial" w:hAnsi="Arial" w:cs="Arial"/>
                <w:noProof/>
                <w:szCs w:val="18"/>
              </w:rPr>
              <w:t xml:space="preserve">Đặt đường dẫn chính xác của đích cài đặt Smart Configurator thành [Đường dẫn SC]. </w:t>
            </w:r>
            <w:r xmlns:w="http://schemas.openxmlformats.org/wordprocessingml/2006/main" w:rsidRPr="0029259B">
              <w:rPr>
                <w:rFonts w:ascii="Arial" w:hAnsi="Arial" w:cs="Arial"/>
                <w:noProof/>
                <w:szCs w:val="18"/>
              </w:rPr>
              <w:br xmlns:w="http://schemas.openxmlformats.org/wordprocessingml/2006/main"/>
            </w:r>
            <w:r xmlns:w="http://schemas.openxmlformats.org/wordprocessingml/2006/main" w:rsidRPr="0029259B">
              <w:rPr>
                <w:rFonts w:ascii="Arial" w:hAnsi="Arial" w:cs="Arial"/>
                <w:noProof/>
                <w:szCs w:val="18"/>
              </w:rPr>
              <w:t xml:space="preserve">Thư mục chứa “SmartConfigurator.exe” phải được chỉ định.</w:t>
            </w:r>
          </w:p>
          <w:p w14:paraId="370A5433" w14:textId="6B835565" w:rsidR="0035106C" w:rsidRPr="0029259B" w:rsidRDefault="0035106C" w:rsidP="00D30948">
            <w:pPr xmlns:w="http://schemas.openxmlformats.org/wordprocessingml/2006/main">
              <w:pStyle w:val="ListParagraph"/>
              <w:numPr>
                <w:ilvl w:val="0"/>
                <w:numId w:val="19"/>
              </w:numPr>
              <w:contextualSpacing w:val="0"/>
              <w:rPr>
                <w:rFonts w:ascii="Arial" w:hAnsi="Arial" w:cs="Arial"/>
                <w:noProof/>
                <w:szCs w:val="18"/>
              </w:rPr>
            </w:pPr>
            <w:r xmlns:w="http://schemas.openxmlformats.org/wordprocessingml/2006/main" w:rsidRPr="0029259B">
              <w:rPr>
                <w:rFonts w:ascii="Arial" w:hAnsi="Arial" w:cs="Arial"/>
                <w:noProof/>
                <w:szCs w:val="18"/>
              </w:rPr>
              <w:t xml:space="preserve">Kiểm tra xem Bộ cấu hình Thông minh đã được cài đặt bình thường chưa.</w:t>
            </w:r>
          </w:p>
        </w:tc>
      </w:tr>
      <w:tr w:rsidR="00E27671" w:rsidRPr="0029259B" w14:paraId="4B54FA98" w14:textId="77777777" w:rsidTr="5D2276F6">
        <w:trPr>
          <w:cantSplit/>
          <w:trHeight w:val="304"/>
          <w:tblHeader/>
        </w:trPr>
        <w:tc>
          <w:tcPr>
            <w:tcW w:w="1870" w:type="dxa"/>
            <w:tcBorders>
              <w:top w:val="single" w:sz="12" w:space="0" w:color="auto"/>
              <w:left w:val="single" w:sz="12" w:space="0" w:color="auto"/>
              <w:bottom w:val="single" w:sz="8" w:space="0" w:color="auto"/>
              <w:right w:val="single" w:sz="6" w:space="0" w:color="auto"/>
            </w:tcBorders>
            <w:shd w:val="clear" w:color="auto" w:fill="D9D9D9" w:themeFill="background1" w:themeFillShade="D9"/>
          </w:tcPr>
          <w:p w14:paraId="72081549" w14:textId="77777777" w:rsidR="00E27671" w:rsidRPr="0029259B" w:rsidRDefault="00E27671" w:rsidP="005040E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điệp]</w:t>
            </w:r>
          </w:p>
        </w:tc>
        <w:tc>
          <w:tcPr>
            <w:tcW w:w="9020" w:type="dxa"/>
            <w:tcBorders>
              <w:top w:val="single" w:sz="12" w:space="0" w:color="auto"/>
              <w:left w:val="single" w:sz="6" w:space="0" w:color="auto"/>
              <w:bottom w:val="single" w:sz="8" w:space="0" w:color="auto"/>
              <w:right w:val="single" w:sz="12" w:space="0" w:color="auto"/>
            </w:tcBorders>
            <w:shd w:val="clear" w:color="auto" w:fill="D9D9D9" w:themeFill="background1" w:themeFillShade="D9"/>
            <w:vAlign w:val="center"/>
          </w:tcPr>
          <w:p w14:paraId="3B258104" w14:textId="3FF572F0" w:rsidR="00E27671" w:rsidRPr="0029259B" w:rsidRDefault="00E27671" w:rsidP="004C5E01">
            <w:pPr xmlns:w="http://schemas.openxmlformats.org/wordprocessingml/2006/main">
              <w:pStyle w:val="ListParagraph"/>
              <w:ind w:left="376" w:hanging="360"/>
              <w:rPr>
                <w:rFonts w:ascii="Arial" w:hAnsi="Arial" w:cs="Arial"/>
                <w:noProof/>
                <w:szCs w:val="18"/>
              </w:rPr>
            </w:pPr>
            <w:r xmlns:w="http://schemas.openxmlformats.org/wordprocessingml/2006/main" w:rsidRPr="0029259B">
              <w:rPr>
                <w:rFonts w:ascii="Arial" w:hAnsi="Arial" w:cs="Arial"/>
                <w:noProof/>
                <w:szCs w:val="18"/>
              </w:rPr>
              <w:t xml:space="preserve">E0106</w:t>
            </w:r>
          </w:p>
          <w:p w14:paraId="33342C51" w14:textId="77777777" w:rsidR="00E27671" w:rsidRPr="0029259B" w:rsidRDefault="00E27671" w:rsidP="004C5E01">
            <w:pPr xmlns:w="http://schemas.openxmlformats.org/wordprocessingml/2006/main">
              <w:pStyle w:val="ListParagraph"/>
              <w:ind w:left="376" w:hanging="360"/>
              <w:rPr>
                <w:rFonts w:ascii="Arial" w:hAnsi="Arial" w:cs="Arial"/>
                <w:noProof/>
                <w:szCs w:val="18"/>
              </w:rPr>
            </w:pPr>
            <w:r xmlns:w="http://schemas.openxmlformats.org/wordprocessingml/2006/main" w:rsidRPr="0029259B">
              <w:rPr>
                <w:rFonts w:ascii="Arial" w:hAnsi="Arial" w:cs="Arial"/>
                <w:noProof/>
                <w:szCs w:val="18"/>
              </w:rPr>
              <w:t xml:space="preserve">Thư mục mặc định được chọn là thư mục cài đặt hiện tại.</w:t>
            </w:r>
          </w:p>
          <w:p w14:paraId="28D34042" w14:textId="49E8FBEC" w:rsidR="00E27671" w:rsidRPr="0029259B" w:rsidRDefault="00E27671" w:rsidP="004C5E01">
            <w:pPr xmlns:w="http://schemas.openxmlformats.org/wordprocessingml/2006/main">
              <w:pStyle w:val="ListParagraph"/>
              <w:ind w:left="376" w:hanging="360"/>
              <w:rPr>
                <w:rFonts w:ascii="Arial" w:hAnsi="Arial" w:cs="Arial"/>
                <w:noProof/>
                <w:szCs w:val="18"/>
              </w:rPr>
            </w:pPr>
            <w:r xmlns:w="http://schemas.openxmlformats.org/wordprocessingml/2006/main" w:rsidRPr="0029259B">
              <w:rPr>
                <w:rFonts w:ascii="Arial" w:hAnsi="Arial" w:cs="Arial"/>
                <w:noProof/>
                <w:szCs w:val="18"/>
              </w:rPr>
              <w:t xml:space="preserve">Bỏ chọn việc sử dụng thư mục mặc định.</w:t>
            </w:r>
            <w:bookmarkStart xmlns:w="http://schemas.openxmlformats.org/wordprocessingml/2006/main" w:id="1178" w:name="E10000_REL_Req_02"/>
            <w:bookmarkEnd xmlns:w="http://schemas.openxmlformats.org/wordprocessingml/2006/main" w:id="1178"/>
          </w:p>
        </w:tc>
      </w:tr>
      <w:tr w:rsidR="00026C51" w:rsidRPr="0029259B" w14:paraId="2692FFF7" w14:textId="77777777" w:rsidTr="5D2276F6">
        <w:trPr>
          <w:cantSplit/>
          <w:trHeight w:val="304"/>
          <w:tblHeader/>
        </w:trPr>
        <w:tc>
          <w:tcPr>
            <w:tcW w:w="1870" w:type="dxa"/>
            <w:tcBorders>
              <w:top w:val="single" w:sz="8" w:space="0" w:color="auto"/>
              <w:left w:val="single" w:sz="12" w:space="0" w:color="auto"/>
              <w:bottom w:val="single" w:sz="8" w:space="0" w:color="auto"/>
              <w:right w:val="single" w:sz="6" w:space="0" w:color="auto"/>
            </w:tcBorders>
            <w:shd w:val="clear" w:color="auto" w:fill="D9D9D9" w:themeFill="background1" w:themeFillShade="D9"/>
          </w:tcPr>
          <w:p w14:paraId="161E7229" w14:textId="77777777" w:rsidR="00026C51" w:rsidRPr="0029259B" w:rsidRDefault="00026C51" w:rsidP="00026C51">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[Giải trình]</w:t>
            </w:r>
          </w:p>
        </w:tc>
        <w:tc>
          <w:tcPr>
            <w:tcW w:w="9020" w:type="dxa"/>
            <w:tcBorders>
              <w:top w:val="single" w:sz="8" w:space="0" w:color="auto"/>
              <w:left w:val="single" w:sz="6" w:space="0" w:color="auto"/>
              <w:bottom w:val="single" w:sz="8" w:space="0" w:color="auto"/>
              <w:right w:val="single" w:sz="12" w:space="0" w:color="auto"/>
            </w:tcBorders>
            <w:shd w:val="clear" w:color="auto" w:fill="D9D9D9" w:themeFill="background1" w:themeFillShade="D9"/>
          </w:tcPr>
          <w:p w14:paraId="72866B17" w14:textId="1D376DF0" w:rsidR="00026C51" w:rsidRPr="0029259B" w:rsidRDefault="00026C51" w:rsidP="00A840F6">
            <w:pPr xmlns:w="http://schemas.openxmlformats.org/wordprocessingml/2006/main">
              <w:pStyle w:val="ListParagraph"/>
              <w:numPr>
                <w:ilvl w:val="0"/>
                <w:numId w:val="2"/>
              </w:numPr>
              <w:ind w:left="466"/>
              <w:rPr>
                <w:rFonts w:ascii="Arial" w:eastAsiaTheme="majorEastAsia" w:hAnsi="Arial" w:cs="Arial"/>
                <w:szCs w:val="18"/>
              </w:rPr>
            </w:pPr>
            <w:r xmlns:w="http://schemas.openxmlformats.org/wordprocessingml/2006/main" w:rsidRPr="0029259B">
              <w:rPr>
                <w:rFonts w:ascii="Arial" w:hAnsi="Arial" w:cs="Arial"/>
              </w:rPr>
              <w:t xml:space="preserve">Thông báo lỗi này được hiển thị khi nhấp vào nút [Chọn Thư mục Cài đặt Cygwin], trong khi hộp kiểm [Sử dụng Thư mục Cài đặt Cygwin mặc định] được chọn.</w:t>
            </w:r>
          </w:p>
          <w:p w14:paraId="4075AED0" w14:textId="38EB8341" w:rsidR="00026C51" w:rsidRPr="0029259B" w:rsidRDefault="00026C51" w:rsidP="00A840F6">
            <w:pPr xmlns:w="http://schemas.openxmlformats.org/wordprocessingml/2006/main">
              <w:pStyle w:val="ListParagraph"/>
              <w:numPr>
                <w:ilvl w:val="0"/>
                <w:numId w:val="2"/>
              </w:numPr>
              <w:ind w:left="466"/>
              <w:rPr>
                <w:rFonts w:ascii="Arial" w:eastAsiaTheme="majorEastAsia" w:hAnsi="Arial" w:cs="Arial"/>
                <w:szCs w:val="18"/>
              </w:rPr>
            </w:pPr>
            <w:r xmlns:w="http://schemas.openxmlformats.org/wordprocessingml/2006/main" w:rsidRPr="0029259B">
              <w:rPr>
                <w:rFonts w:ascii="Arial" w:hAnsi="Arial" w:cs="Arial"/>
              </w:rPr>
              <w:t xml:space="preserve">Thông báo lỗi này được hiển thị khi nhấp vào nút [Chọn thư mục cài đặt VLAB], trong khi hộp kiểm [Sử dụng thư mục cài đặt VLAB mặc định] được chọn.</w:t>
            </w:r>
          </w:p>
          <w:p w14:paraId="00987941" w14:textId="279A5751" w:rsidR="00026C51" w:rsidRPr="0029259B" w:rsidRDefault="00026C51" w:rsidP="00A840F6">
            <w:pPr xmlns:w="http://schemas.openxmlformats.org/wordprocessingml/2006/main">
              <w:pStyle w:val="ListParagraph"/>
              <w:numPr>
                <w:ilvl w:val="0"/>
                <w:numId w:val="2"/>
              </w:numPr>
              <w:ind w:left="466"/>
              <w:rPr>
                <w:rFonts w:ascii="Arial" w:eastAsiaTheme="majorEastAsia" w:hAnsi="Arial" w:cs="Arial"/>
                <w:szCs w:val="18"/>
              </w:rPr>
            </w:pPr>
            <w:r xmlns:w="http://schemas.openxmlformats.org/wordprocessingml/2006/main" w:rsidRPr="0029259B">
              <w:rPr>
                <w:rFonts w:ascii="Arial" w:hAnsi="Arial" w:cs="Arial"/>
              </w:rPr>
              <w:t xml:space="preserve">Thông báo lỗi này được hiển thị khi nhấp vào nút [Chọn thư mục cài đặt bộ cấu hình thông minh], trong khi hộp kiểm [Sử dụng thư mục cài đặt bộ cấu hình thông minh mặc định] được chọn.</w:t>
            </w:r>
          </w:p>
          <w:p w14:paraId="290E59AD" w14:textId="3D55CC01" w:rsidR="00026C51" w:rsidRPr="0029259B" w:rsidRDefault="00026C51" w:rsidP="00A840F6">
            <w:pPr xmlns:w="http://schemas.openxmlformats.org/wordprocessingml/2006/main">
              <w:pStyle w:val="ListParagraph"/>
              <w:numPr>
                <w:ilvl w:val="0"/>
                <w:numId w:val="2"/>
              </w:numPr>
              <w:ind w:left="466"/>
              <w:rPr>
                <w:rFonts w:ascii="Arial" w:eastAsiaTheme="majorEastAsia" w:hAnsi="Arial" w:cs="Arial"/>
                <w:noProof/>
                <w:szCs w:val="18"/>
              </w:rPr>
            </w:pPr>
            <w:r xmlns:w="http://schemas.openxmlformats.org/wordprocessingml/2006/main" w:rsidRPr="0029259B">
              <w:rPr>
                <w:rFonts w:ascii="Arial" w:hAnsi="Arial" w:cs="Arial"/>
              </w:rPr>
              <w:t xml:space="preserve">Thông báo lỗi này được hiển thị khi nhấp vào nút [Chọn thư mục cài đặt CS+], trong khi hộp kiểm [Sử dụng thư mục cài đặt CS+ mặc định] được chọn.</w:t>
            </w:r>
          </w:p>
        </w:tc>
      </w:tr>
      <w:tr w:rsidR="00026C51" w:rsidRPr="0029259B" w14:paraId="52725B17" w14:textId="77777777" w:rsidTr="5D2276F6">
        <w:trPr>
          <w:cantSplit/>
          <w:trHeight w:val="304"/>
          <w:tblHeader/>
        </w:trPr>
        <w:tc>
          <w:tcPr>
            <w:tcW w:w="1870" w:type="dxa"/>
            <w:tcBorders>
              <w:top w:val="single" w:sz="8" w:space="0" w:color="auto"/>
              <w:left w:val="single" w:sz="12" w:space="0" w:color="auto"/>
              <w:bottom w:val="single" w:sz="12" w:space="0" w:color="auto"/>
              <w:right w:val="single" w:sz="6" w:space="0" w:color="auto"/>
            </w:tcBorders>
            <w:shd w:val="clear" w:color="auto" w:fill="D9D9D9" w:themeFill="background1" w:themeFillShade="D9"/>
          </w:tcPr>
          <w:p w14:paraId="70727075" w14:textId="77777777" w:rsidR="00026C51" w:rsidRPr="0029259B" w:rsidRDefault="00026C51" w:rsidP="00026C51">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[Hành động của người dùng]</w:t>
            </w:r>
          </w:p>
        </w:tc>
        <w:tc>
          <w:tcPr>
            <w:tcW w:w="9020" w:type="dxa"/>
            <w:tcBorders>
              <w:top w:val="single" w:sz="8" w:space="0" w:color="auto"/>
              <w:left w:val="single" w:sz="6" w:space="0" w:color="auto"/>
              <w:bottom w:val="single" w:sz="12" w:space="0" w:color="auto"/>
              <w:right w:val="single" w:sz="12" w:space="0" w:color="auto"/>
            </w:tcBorders>
            <w:shd w:val="clear" w:color="auto" w:fill="D9D9D9" w:themeFill="background1" w:themeFillShade="D9"/>
          </w:tcPr>
          <w:p w14:paraId="1F1B80FC" w14:textId="63EA3C2E" w:rsidR="00026C51" w:rsidRPr="0029259B" w:rsidRDefault="00026C51" w:rsidP="00A840F6">
            <w:pPr xmlns:w="http://schemas.openxmlformats.org/wordprocessingml/2006/main">
              <w:pStyle w:val="ListParagraph"/>
              <w:numPr>
                <w:ilvl w:val="0"/>
                <w:numId w:val="1"/>
              </w:numPr>
              <w:ind w:left="466"/>
              <w:rPr>
                <w:rFonts w:ascii="Arial" w:eastAsiaTheme="majorEastAsia" w:hAnsi="Arial" w:cs="Arial"/>
                <w:szCs w:val="18"/>
              </w:rPr>
            </w:pPr>
            <w:r xmlns:w="http://schemas.openxmlformats.org/wordprocessingml/2006/main" w:rsidRPr="0029259B">
              <w:rPr>
                <w:rFonts w:ascii="Arial" w:hAnsi="Arial" w:cs="Arial"/>
              </w:rPr>
              <w:t xml:space="preserve">Bỏ chọn hộp kiểm [Sử dụng thư mục cài đặt Cygwin mặc định].</w:t>
            </w:r>
          </w:p>
          <w:p w14:paraId="64F8225B" w14:textId="13EED3C0" w:rsidR="00026C51" w:rsidRPr="0029259B" w:rsidRDefault="00026C51" w:rsidP="00A840F6">
            <w:pPr xmlns:w="http://schemas.openxmlformats.org/wordprocessingml/2006/main">
              <w:pStyle w:val="ListParagraph"/>
              <w:numPr>
                <w:ilvl w:val="0"/>
                <w:numId w:val="1"/>
              </w:numPr>
              <w:ind w:left="466"/>
              <w:rPr>
                <w:rFonts w:ascii="Arial" w:eastAsiaTheme="majorEastAsia" w:hAnsi="Arial" w:cs="Arial"/>
                <w:szCs w:val="18"/>
              </w:rPr>
            </w:pPr>
            <w:r xmlns:w="http://schemas.openxmlformats.org/wordprocessingml/2006/main" w:rsidRPr="0029259B">
              <w:rPr>
                <w:rFonts w:ascii="Arial" w:hAnsi="Arial" w:cs="Arial"/>
              </w:rPr>
              <w:t xml:space="preserve">Bỏ chọn hộp kiểm [Sử dụng thư mục cài đặt VLAB mặc định].</w:t>
            </w:r>
          </w:p>
          <w:p w14:paraId="4989C35E" w14:textId="610CDF19" w:rsidR="00026C51" w:rsidRPr="0029259B" w:rsidRDefault="00026C51" w:rsidP="00A840F6">
            <w:pPr xmlns:w="http://schemas.openxmlformats.org/wordprocessingml/2006/main">
              <w:pStyle w:val="ListParagraph"/>
              <w:numPr>
                <w:ilvl w:val="0"/>
                <w:numId w:val="1"/>
              </w:numPr>
              <w:ind w:left="466"/>
              <w:rPr>
                <w:rFonts w:ascii="Arial" w:eastAsiaTheme="majorEastAsia" w:hAnsi="Arial" w:cs="Arial"/>
                <w:szCs w:val="18"/>
              </w:rPr>
            </w:pPr>
            <w:r xmlns:w="http://schemas.openxmlformats.org/wordprocessingml/2006/main" w:rsidRPr="0029259B">
              <w:rPr>
                <w:rFonts w:ascii="Arial" w:hAnsi="Arial" w:cs="Arial"/>
              </w:rPr>
              <w:t xml:space="preserve">Bỏ chọn hộp kiểm [Sử dụng thư mục cài đặt bộ cấu hình thông minh mặc định].</w:t>
            </w:r>
          </w:p>
          <w:p w14:paraId="71512E83" w14:textId="7A38FA90" w:rsidR="00026C51" w:rsidRPr="0029259B" w:rsidRDefault="00026C51" w:rsidP="00A840F6">
            <w:pPr xmlns:w="http://schemas.openxmlformats.org/wordprocessingml/2006/main">
              <w:pStyle w:val="ListParagraph"/>
              <w:numPr>
                <w:ilvl w:val="0"/>
                <w:numId w:val="1"/>
              </w:numPr>
              <w:ind w:left="466"/>
              <w:rPr>
                <w:rFonts w:ascii="Arial" w:eastAsiaTheme="majorEastAsia" w:hAnsi="Arial" w:cs="Arial"/>
                <w:noProof/>
                <w:szCs w:val="18"/>
              </w:rPr>
            </w:pPr>
            <w:r xmlns:w="http://schemas.openxmlformats.org/wordprocessingml/2006/main" w:rsidRPr="0029259B">
              <w:rPr>
                <w:rFonts w:ascii="Arial" w:hAnsi="Arial" w:cs="Arial"/>
              </w:rPr>
              <w:t xml:space="preserve">Bỏ chọn hộp kiểm [Sử dụng thư mục cài đặt CS+ mặc định].</w:t>
            </w:r>
          </w:p>
        </w:tc>
      </w:tr>
      <w:tr w:rsidR="0035106C" w:rsidRPr="0029259B" w14:paraId="5C944F8A" w14:textId="77777777" w:rsidTr="5D2276F6">
        <w:trPr>
          <w:cantSplit/>
          <w:trHeight w:val="304"/>
          <w:tblHeader/>
        </w:trPr>
        <w:tc>
          <w:tcPr>
            <w:tcW w:w="1870" w:type="dxa"/>
            <w:tcBorders>
              <w:top w:val="single" w:sz="12" w:space="0" w:color="auto"/>
              <w:left w:val="single" w:sz="12" w:space="0" w:color="auto"/>
              <w:bottom w:val="single" w:sz="4" w:space="0" w:color="auto"/>
              <w:right w:val="single" w:sz="6" w:space="0" w:color="auto"/>
            </w:tcBorders>
            <w:shd w:val="clear" w:color="auto" w:fill="FFFFFF" w:themeFill="background1"/>
          </w:tcPr>
          <w:p w14:paraId="7BAC0C7F"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điệp]</w:t>
            </w:r>
          </w:p>
        </w:tc>
        <w:tc>
          <w:tcPr>
            <w:tcW w:w="9020"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14:paraId="1E7AF295"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E0110</w:t>
            </w:r>
          </w:p>
          <w:p w14:paraId="46A25499" w14:textId="6DB8F5B9"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Giấy phép không được đăng ký.</w:t>
            </w:r>
          </w:p>
        </w:tc>
      </w:tr>
      <w:tr w:rsidR="0035106C" w:rsidRPr="0029259B" w14:paraId="6F684FDC" w14:textId="77777777" w:rsidTr="5D2276F6">
        <w:trPr>
          <w:cantSplit/>
          <w:trHeight w:val="304"/>
          <w:tblHeader/>
        </w:trPr>
        <w:tc>
          <w:tcPr>
            <w:tcW w:w="1870" w:type="dxa"/>
            <w:tcBorders>
              <w:top w:val="single" w:sz="4" w:space="0" w:color="auto"/>
              <w:left w:val="single" w:sz="12" w:space="0" w:color="auto"/>
              <w:bottom w:val="single" w:sz="4" w:space="0" w:color="auto"/>
              <w:right w:val="single" w:sz="6" w:space="0" w:color="auto"/>
            </w:tcBorders>
            <w:shd w:val="clear" w:color="auto" w:fill="FFFFFF" w:themeFill="background1"/>
          </w:tcPr>
          <w:p w14:paraId="40BC58CB"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[Giải trình]</w:t>
            </w:r>
          </w:p>
        </w:tc>
        <w:tc>
          <w:tcPr>
            <w:tcW w:w="9020" w:type="dxa"/>
            <w:tcBorders>
              <w:top w:val="single" w:sz="4" w:space="0" w:color="auto"/>
              <w:left w:val="single" w:sz="6" w:space="0" w:color="auto"/>
              <w:bottom w:val="single" w:sz="4" w:space="0" w:color="auto"/>
              <w:right w:val="single" w:sz="12" w:space="0" w:color="auto"/>
            </w:tcBorders>
            <w:shd w:val="clear" w:color="auto" w:fill="FFFFFF" w:themeFill="background1"/>
            <w:vAlign w:val="center"/>
          </w:tcPr>
          <w:p w14:paraId="14A740A9" w14:textId="012F6EA3"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báo này hiển thị khi không có giấy phép hoặc giấy phép nào đã hết hạn trên hệ thống của bạn.</w:t>
            </w:r>
          </w:p>
        </w:tc>
      </w:tr>
      <w:tr w:rsidR="0035106C" w:rsidRPr="0029259B" w14:paraId="344BABD1" w14:textId="77777777" w:rsidTr="5D2276F6">
        <w:trPr>
          <w:cantSplit/>
          <w:trHeight w:val="304"/>
          <w:tblHeader/>
        </w:trPr>
        <w:tc>
          <w:tcPr>
            <w:tcW w:w="1870" w:type="dxa"/>
            <w:tcBorders>
              <w:top w:val="single" w:sz="4" w:space="0" w:color="auto"/>
              <w:left w:val="single" w:sz="12" w:space="0" w:color="auto"/>
              <w:bottom w:val="single" w:sz="12" w:space="0" w:color="auto"/>
              <w:right w:val="single" w:sz="6" w:space="0" w:color="auto"/>
            </w:tcBorders>
            <w:shd w:val="clear" w:color="auto" w:fill="FFFFFF" w:themeFill="background1"/>
          </w:tcPr>
          <w:p w14:paraId="0FCC9B2B"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[Hành động của người dùng]</w:t>
            </w:r>
          </w:p>
        </w:tc>
        <w:tc>
          <w:tcPr>
            <w:tcW w:w="9020" w:type="dxa"/>
            <w:tcBorders>
              <w:top w:val="single" w:sz="4" w:space="0" w:color="auto"/>
              <w:left w:val="single" w:sz="6" w:space="0" w:color="auto"/>
              <w:bottom w:val="single" w:sz="12" w:space="0" w:color="auto"/>
              <w:right w:val="single" w:sz="12" w:space="0" w:color="auto"/>
            </w:tcBorders>
            <w:shd w:val="clear" w:color="auto" w:fill="FFFFFF" w:themeFill="background1"/>
            <w:vAlign w:val="center"/>
          </w:tcPr>
          <w:p w14:paraId="642D2E07" w14:textId="013E7A4D" w:rsidR="0035106C" w:rsidRPr="0029259B" w:rsidRDefault="0035106C" w:rsidP="00D30948">
            <w:pPr xmlns:w="http://schemas.openxmlformats.org/wordprocessingml/2006/main">
              <w:pStyle w:val="ListParagraph"/>
              <w:numPr>
                <w:ilvl w:val="0"/>
                <w:numId w:val="30"/>
              </w:numPr>
              <w:contextualSpacing w:val="0"/>
              <w:rPr>
                <w:rFonts w:ascii="Arial" w:hAnsi="Arial" w:cs="Arial"/>
                <w:noProof/>
                <w:szCs w:val="18"/>
              </w:rPr>
            </w:pPr>
            <w:r xmlns:w="http://schemas.openxmlformats.org/wordprocessingml/2006/main" w:rsidRPr="0029259B">
              <w:rPr>
                <w:rFonts w:ascii="Arial" w:hAnsi="Arial" w:cs="Arial"/>
                <w:noProof/>
                <w:szCs w:val="18"/>
              </w:rPr>
              <w:t xml:space="preserve">Đăng ký Giấy phép ET-VPF với Renesas Electronics Corporation.</w:t>
            </w:r>
          </w:p>
        </w:tc>
      </w:tr>
      <w:tr w:rsidR="0035106C" w:rsidRPr="0029259B" w14:paraId="00A7B6B9" w14:textId="77777777" w:rsidTr="5D2276F6">
        <w:trPr>
          <w:cantSplit/>
          <w:trHeight w:val="304"/>
          <w:tblHeader/>
        </w:trPr>
        <w:tc>
          <w:tcPr>
            <w:tcW w:w="1870" w:type="dxa"/>
            <w:tcBorders>
              <w:top w:val="nil"/>
              <w:left w:val="single" w:sz="12" w:space="0" w:color="auto"/>
              <w:bottom w:val="single" w:sz="4" w:space="0" w:color="auto"/>
              <w:right w:val="single" w:sz="6" w:space="0" w:color="auto"/>
            </w:tcBorders>
            <w:shd w:val="clear" w:color="auto" w:fill="D9D9D9" w:themeFill="background1" w:themeFillShade="D9"/>
          </w:tcPr>
          <w:p w14:paraId="560B52A2"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điệp]</w:t>
            </w:r>
          </w:p>
        </w:tc>
        <w:tc>
          <w:tcPr>
            <w:tcW w:w="9020" w:type="dxa"/>
            <w:tcBorders>
              <w:top w:val="nil"/>
              <w:left w:val="single" w:sz="6" w:space="0" w:color="auto"/>
              <w:bottom w:val="single" w:sz="4" w:space="0" w:color="auto"/>
              <w:right w:val="single" w:sz="12" w:space="0" w:color="auto"/>
            </w:tcBorders>
            <w:shd w:val="clear" w:color="auto" w:fill="D9D9D9" w:themeFill="background1" w:themeFillShade="D9"/>
            <w:vAlign w:val="center"/>
          </w:tcPr>
          <w:p w14:paraId="72FB2524"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E0111</w:t>
            </w:r>
          </w:p>
          <w:p w14:paraId="1202634A" w14:textId="27CCDE26"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&lt;Dòng thiết bị&gt; không khả dụng. Đăng ký giấy phép hợp lệ.</w:t>
            </w:r>
          </w:p>
        </w:tc>
      </w:tr>
      <w:tr w:rsidR="0035106C" w:rsidRPr="0029259B" w14:paraId="43037111" w14:textId="77777777" w:rsidTr="5D2276F6">
        <w:trPr>
          <w:cantSplit/>
          <w:trHeight w:val="304"/>
          <w:tblHeader/>
        </w:trPr>
        <w:tc>
          <w:tcPr>
            <w:tcW w:w="1870" w:type="dxa"/>
            <w:tcBorders>
              <w:top w:val="single" w:sz="4" w:space="0" w:color="auto"/>
              <w:left w:val="single" w:sz="12" w:space="0" w:color="auto"/>
              <w:bottom w:val="single" w:sz="4" w:space="0" w:color="auto"/>
              <w:right w:val="single" w:sz="6" w:space="0" w:color="auto"/>
            </w:tcBorders>
            <w:shd w:val="clear" w:color="auto" w:fill="D9D9D9" w:themeFill="background1" w:themeFillShade="D9"/>
          </w:tcPr>
          <w:p w14:paraId="3D198A75"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[Giải trình]</w:t>
            </w:r>
          </w:p>
        </w:tc>
        <w:tc>
          <w:tcPr>
            <w:tcW w:w="9020" w:type="dxa"/>
            <w:tcBorders>
              <w:top w:val="single" w:sz="4" w:space="0" w:color="auto"/>
              <w:left w:val="single" w:sz="6" w:space="0" w:color="auto"/>
              <w:bottom w:val="single" w:sz="4" w:space="0" w:color="auto"/>
              <w:right w:val="single" w:sz="12" w:space="0" w:color="auto"/>
            </w:tcBorders>
            <w:shd w:val="clear" w:color="auto" w:fill="D9D9D9" w:themeFill="background1" w:themeFillShade="D9"/>
            <w:vAlign w:val="center"/>
          </w:tcPr>
          <w:p w14:paraId="17E18DA3" w14:textId="527561ED"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Thông báo lỗi này hiển thị khi giấy phép cho bất kỳ dòng thiết bị RH850 nào không hợp lệ.</w:t>
            </w:r>
          </w:p>
        </w:tc>
      </w:tr>
      <w:tr w:rsidR="0035106C" w:rsidRPr="0029259B" w14:paraId="6F89EE91" w14:textId="77777777" w:rsidTr="5D2276F6">
        <w:trPr>
          <w:cantSplit/>
          <w:trHeight w:val="304"/>
          <w:tblHeader/>
        </w:trPr>
        <w:tc>
          <w:tcPr>
            <w:tcW w:w="1870" w:type="dxa"/>
            <w:tcBorders>
              <w:top w:val="single" w:sz="4" w:space="0" w:color="auto"/>
              <w:left w:val="single" w:sz="12" w:space="0" w:color="auto"/>
              <w:bottom w:val="single" w:sz="12" w:space="0" w:color="auto"/>
              <w:right w:val="single" w:sz="6" w:space="0" w:color="auto"/>
            </w:tcBorders>
            <w:shd w:val="clear" w:color="auto" w:fill="D9D9D9" w:themeFill="background1" w:themeFillShade="D9"/>
          </w:tcPr>
          <w:p w14:paraId="7615849F" w14:textId="77777777"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[Hành động của người dùng]</w:t>
            </w:r>
          </w:p>
        </w:tc>
        <w:tc>
          <w:tcPr>
            <w:tcW w:w="9020" w:type="dxa"/>
            <w:tcBorders>
              <w:top w:val="single" w:sz="4" w:space="0" w:color="auto"/>
              <w:left w:val="single" w:sz="6" w:space="0" w:color="auto"/>
              <w:bottom w:val="single" w:sz="12" w:space="0" w:color="auto"/>
              <w:right w:val="single" w:sz="12" w:space="0" w:color="auto"/>
            </w:tcBorders>
            <w:shd w:val="clear" w:color="auto" w:fill="D9D9D9" w:themeFill="background1" w:themeFillShade="D9"/>
            <w:vAlign w:val="center"/>
          </w:tcPr>
          <w:p w14:paraId="6DC44CF6" w14:textId="77777777" w:rsidR="0035106C" w:rsidRPr="0029259B" w:rsidRDefault="0035106C" w:rsidP="00D30948">
            <w:pPr xmlns:w="http://schemas.openxmlformats.org/wordprocessingml/2006/main">
              <w:pStyle w:val="ListParagraph"/>
              <w:numPr>
                <w:ilvl w:val="0"/>
                <w:numId w:val="31"/>
              </w:numPr>
              <w:contextualSpacing w:val="0"/>
              <w:rPr>
                <w:rFonts w:ascii="Arial" w:hAnsi="Arial" w:cs="Arial"/>
                <w:noProof/>
                <w:szCs w:val="18"/>
              </w:rPr>
            </w:pPr>
            <w:r xmlns:w="http://schemas.openxmlformats.org/wordprocessingml/2006/main" w:rsidRPr="0029259B">
              <w:rPr>
                <w:rFonts w:ascii="Arial" w:hAnsi="Arial" w:cs="Arial"/>
                <w:noProof/>
                <w:szCs w:val="18"/>
              </w:rPr>
              <w:t xml:space="preserve">Nếu bạn không có giấy phép cho dòng thiết bị RH850, hãy đăng ký với Renesas Electronics.</w:t>
            </w:r>
          </w:p>
          <w:p w14:paraId="69D01A32" w14:textId="1EC97AC5" w:rsidR="0035106C" w:rsidRPr="0029259B" w:rsidRDefault="0035106C" w:rsidP="0035106C">
            <w:pPr xmlns:w="http://schemas.openxmlformats.org/wordprocessingml/2006/main">
              <w:rPr>
                <w:rFonts w:ascii="Arial" w:hAnsi="Arial" w:cs="Arial"/>
                <w:noProof/>
                <w:szCs w:val="18"/>
              </w:rPr>
            </w:pPr>
            <w:r xmlns:w="http://schemas.openxmlformats.org/wordprocessingml/2006/main" w:rsidRPr="0029259B">
              <w:rPr>
                <w:rFonts w:ascii="Arial" w:hAnsi="Arial" w:cs="Arial"/>
                <w:noProof/>
                <w:szCs w:val="18"/>
              </w:rPr>
              <w:t xml:space="preserve">Nếu bạn đã có giấy phép dòng thiết bị RH850, hãy kiểm tra xem nó có được đưa vào cài đặt ET-VPF hay không. </w:t>
            </w:r>
            <w:r xmlns:w="http://schemas.openxmlformats.org/wordprocessingml/2006/main" w:rsidRPr="0029259B">
              <w:rPr>
                <w:rFonts w:ascii="Arial" w:hAnsi="Arial" w:cs="Arial"/>
                <w:noProof/>
                <w:szCs w:val="18"/>
              </w:rPr>
              <w:br xmlns:w="http://schemas.openxmlformats.org/wordprocessingml/2006/main"/>
            </w:r>
            <w:r xmlns:w="http://schemas.openxmlformats.org/wordprocessingml/2006/main" w:rsidRPr="0029259B">
              <w:rPr>
                <w:rFonts w:ascii="Arial" w:hAnsi="Arial" w:cs="Arial"/>
                <w:noProof/>
                <w:szCs w:val="18"/>
              </w:rPr>
              <w:t xml:space="preserve">Để xác nhận tính khả dụng của giấy phép, vui lòng [Kiểm tra giấy phép khả dụng] trên bảng [Tùy chọn ET-VPF].</w:t>
            </w:r>
          </w:p>
        </w:tc>
      </w:tr>
    </w:tbl>
    <w:p w14:paraId="45465416" w14:textId="53995510" w:rsidR="00A668A1" w:rsidRPr="0029259B" w:rsidRDefault="00A668A1" w:rsidP="009C4DAA">
      <w:pPr>
        <w:rPr>
          <w:rFonts w:ascii="Arial" w:hAnsi="Arial" w:cs="Arial"/>
        </w:rPr>
      </w:pPr>
      <w:r w:rsidRPr="0029259B">
        <w:rPr>
          <w:rFonts w:ascii="Arial" w:hAnsi="Arial" w:cs="Arial"/>
        </w:rPr>
        <w:br w:type="page"/>
      </w:r>
    </w:p>
    <w:p w14:paraId="0C3EC46C" w14:textId="05468C8B" w:rsidR="002C64B2" w:rsidRPr="0029259B" w:rsidRDefault="00E27671" w:rsidP="002C64B2">
      <w:pPr xmlns:w="http://schemas.openxmlformats.org/wordprocessingml/2006/main">
        <w:pStyle w:val="Heading2"/>
        <w:rPr>
          <w:rFonts w:cs="Arial"/>
        </w:rPr>
      </w:pPr>
      <w:bookmarkStart xmlns:w="http://schemas.openxmlformats.org/wordprocessingml/2006/main" w:id="1179" w:name="_Toc94021777"/>
      <w:bookmarkStart xmlns:w="http://schemas.openxmlformats.org/wordprocessingml/2006/main" w:id="1180" w:name="_Toc528369337"/>
      <w:bookmarkStart xmlns:w="http://schemas.openxmlformats.org/wordprocessingml/2006/main" w:id="1181" w:name="_Toc1313828471"/>
      <w:bookmarkStart xmlns:w="http://schemas.openxmlformats.org/wordprocessingml/2006/main" w:id="1182" w:name="_Toc201929146"/>
      <w:bookmarkStart xmlns:w="http://schemas.openxmlformats.org/wordprocessingml/2006/main" w:id="1183" w:name="_Toc647433299"/>
      <w:bookmarkStart xmlns:w="http://schemas.openxmlformats.org/wordprocessingml/2006/main" w:id="1184" w:name="_Toc78703438"/>
      <w:bookmarkStart xmlns:w="http://schemas.openxmlformats.org/wordprocessingml/2006/main" w:id="1185" w:name="_Toc825408391"/>
      <w:bookmarkStart xmlns:w="http://schemas.openxmlformats.org/wordprocessingml/2006/main" w:id="1186" w:name="_Toc1238840119"/>
      <w:bookmarkStart xmlns:w="http://schemas.openxmlformats.org/wordprocessingml/2006/main" w:id="1187" w:name="_Toc508557959"/>
      <w:bookmarkStart xmlns:w="http://schemas.openxmlformats.org/wordprocessingml/2006/main" w:id="1188" w:name="_Toc1733367713"/>
      <w:bookmarkStart xmlns:w="http://schemas.openxmlformats.org/wordprocessingml/2006/main" w:id="1189" w:name="_Toc1977496088"/>
      <w:bookmarkStart xmlns:w="http://schemas.openxmlformats.org/wordprocessingml/2006/main" w:id="1190" w:name="_Toc1064036781"/>
      <w:bookmarkStart xmlns:w="http://schemas.openxmlformats.org/wordprocessingml/2006/main" w:id="1191" w:name="_Toc1390793820"/>
      <w:bookmarkStart xmlns:w="http://schemas.openxmlformats.org/wordprocessingml/2006/main" w:id="1192" w:name="_Toc1188577191"/>
      <w:bookmarkStart xmlns:w="http://schemas.openxmlformats.org/wordprocessingml/2006/main" w:id="1193" w:name="_Toc2089649363"/>
      <w:bookmarkStart xmlns:w="http://schemas.openxmlformats.org/wordprocessingml/2006/main" w:id="1194" w:name="_Toc130600256"/>
      <w:bookmarkStart xmlns:w="http://schemas.openxmlformats.org/wordprocessingml/2006/main" w:id="1195" w:name="_Toc205296313"/>
      <w:bookmarkStart xmlns:w="http://schemas.openxmlformats.org/wordprocessingml/2006/main" w:id="1196" w:name="_Toc2077628456"/>
      <w:bookmarkStart xmlns:w="http://schemas.openxmlformats.org/wordprocessingml/2006/main" w:id="1197" w:name="_Toc1374305878"/>
      <w:bookmarkStart xmlns:w="http://schemas.openxmlformats.org/wordprocessingml/2006/main" w:id="1198" w:name="_Toc1006202661"/>
      <w:bookmarkStart xmlns:w="http://schemas.openxmlformats.org/wordprocessingml/2006/main" w:id="1199" w:name="_Toc2023900213"/>
      <w:bookmarkStart xmlns:w="http://schemas.openxmlformats.org/wordprocessingml/2006/main" w:id="1200" w:name="_Toc4714842"/>
      <w:bookmarkStart xmlns:w="http://schemas.openxmlformats.org/wordprocessingml/2006/main" w:id="1201" w:name="_Toc1519545016"/>
      <w:bookmarkStart xmlns:w="http://schemas.openxmlformats.org/wordprocessingml/2006/main" w:id="1202" w:name="_Toc2090313467"/>
      <w:bookmarkStart xmlns:w="http://schemas.openxmlformats.org/wordprocessingml/2006/main" w:id="1203" w:name="_Toc231219932"/>
      <w:bookmarkStart xmlns:w="http://schemas.openxmlformats.org/wordprocessingml/2006/main" w:id="1204" w:name="_Toc699014937"/>
      <w:bookmarkStart xmlns:w="http://schemas.openxmlformats.org/wordprocessingml/2006/main" w:id="1205" w:name="_Toc398170335"/>
      <w:bookmarkStart xmlns:w="http://schemas.openxmlformats.org/wordprocessingml/2006/main" w:id="1206" w:name="_Toc729777177"/>
      <w:bookmarkStart xmlns:w="http://schemas.openxmlformats.org/wordprocessingml/2006/main" w:id="1207" w:name="_Toc598697879"/>
      <w:bookmarkStart xmlns:w="http://schemas.openxmlformats.org/wordprocessingml/2006/main" w:id="1208" w:name="_Toc640937066"/>
      <w:bookmarkStart xmlns:w="http://schemas.openxmlformats.org/wordprocessingml/2006/main" w:id="1209" w:name="_Toc881852781"/>
      <w:bookmarkStart xmlns:w="http://schemas.openxmlformats.org/wordprocessingml/2006/main" w:id="1210" w:name="_Toc122608941"/>
      <w:r xmlns:w="http://schemas.openxmlformats.org/wordprocessingml/2006/main" w:rsidRPr="0029259B">
        <w:rPr>
          <w:rFonts w:cs="Arial"/>
        </w:rPr>
        <w:lastRenderedPageBreak xmlns:w="http://schemas.openxmlformats.org/wordprocessingml/2006/main"/>
      </w:r>
      <w:r xmlns:w="http://schemas.openxmlformats.org/wordprocessingml/2006/main" w:rsidRPr="0029259B">
        <w:rPr>
          <w:rFonts w:cs="Arial"/>
        </w:rPr>
        <w:t xml:space="preserve">5 </w:t>
      </w:r>
      <w:r xmlns:w="http://schemas.openxmlformats.org/wordprocessingml/2006/main" w:rsidR="171E18CA" w:rsidRPr="0029259B">
        <w:rPr>
          <w:rFonts w:cs="Arial"/>
        </w:rPr>
        <w:t xml:space="preserve">.3 Lỗi trong quá trình thực thi SPILS</w:t>
      </w:r>
      <w:bookmarkEnd xmlns:w="http://schemas.openxmlformats.org/wordprocessingml/2006/main" w:id="1179"/>
      <w:bookmarkEnd xmlns:w="http://schemas.openxmlformats.org/wordprocessingml/2006/main" w:id="1180"/>
      <w:bookmarkEnd xmlns:w="http://schemas.openxmlformats.org/wordprocessingml/2006/main" w:id="1181"/>
      <w:bookmarkEnd xmlns:w="http://schemas.openxmlformats.org/wordprocessingml/2006/main" w:id="1182"/>
      <w:bookmarkEnd xmlns:w="http://schemas.openxmlformats.org/wordprocessingml/2006/main" w:id="1183"/>
      <w:bookmarkEnd xmlns:w="http://schemas.openxmlformats.org/wordprocessingml/2006/main" w:id="1184"/>
      <w:bookmarkEnd xmlns:w="http://schemas.openxmlformats.org/wordprocessingml/2006/main" w:id="1185"/>
      <w:bookmarkEnd xmlns:w="http://schemas.openxmlformats.org/wordprocessingml/2006/main" w:id="1186"/>
      <w:bookmarkEnd xmlns:w="http://schemas.openxmlformats.org/wordprocessingml/2006/main" w:id="1187"/>
      <w:bookmarkEnd xmlns:w="http://schemas.openxmlformats.org/wordprocessingml/2006/main" w:id="1188"/>
      <w:bookmarkEnd xmlns:w="http://schemas.openxmlformats.org/wordprocessingml/2006/main" w:id="1189"/>
      <w:bookmarkEnd xmlns:w="http://schemas.openxmlformats.org/wordprocessingml/2006/main" w:id="1190"/>
      <w:bookmarkEnd xmlns:w="http://schemas.openxmlformats.org/wordprocessingml/2006/main" w:id="1191"/>
      <w:bookmarkEnd xmlns:w="http://schemas.openxmlformats.org/wordprocessingml/2006/main" w:id="1192"/>
      <w:bookmarkEnd xmlns:w="http://schemas.openxmlformats.org/wordprocessingml/2006/main" w:id="1193"/>
      <w:bookmarkEnd xmlns:w="http://schemas.openxmlformats.org/wordprocessingml/2006/main" w:id="1194"/>
      <w:bookmarkEnd xmlns:w="http://schemas.openxmlformats.org/wordprocessingml/2006/main" w:id="1195"/>
      <w:bookmarkEnd xmlns:w="http://schemas.openxmlformats.org/wordprocessingml/2006/main" w:id="1196"/>
      <w:bookmarkEnd xmlns:w="http://schemas.openxmlformats.org/wordprocessingml/2006/main" w:id="1197"/>
      <w:bookmarkEnd xmlns:w="http://schemas.openxmlformats.org/wordprocessingml/2006/main" w:id="1198"/>
      <w:bookmarkEnd xmlns:w="http://schemas.openxmlformats.org/wordprocessingml/2006/main" w:id="1199"/>
      <w:bookmarkEnd xmlns:w="http://schemas.openxmlformats.org/wordprocessingml/2006/main" w:id="1200"/>
      <w:bookmarkEnd xmlns:w="http://schemas.openxmlformats.org/wordprocessingml/2006/main" w:id="1201"/>
      <w:bookmarkEnd xmlns:w="http://schemas.openxmlformats.org/wordprocessingml/2006/main" w:id="1202"/>
      <w:bookmarkEnd xmlns:w="http://schemas.openxmlformats.org/wordprocessingml/2006/main" w:id="1203"/>
      <w:bookmarkEnd xmlns:w="http://schemas.openxmlformats.org/wordprocessingml/2006/main" w:id="1204"/>
      <w:bookmarkEnd xmlns:w="http://schemas.openxmlformats.org/wordprocessingml/2006/main" w:id="1205"/>
      <w:bookmarkEnd xmlns:w="http://schemas.openxmlformats.org/wordprocessingml/2006/main" w:id="1206"/>
      <w:bookmarkEnd xmlns:w="http://schemas.openxmlformats.org/wordprocessingml/2006/main" w:id="1207"/>
      <w:bookmarkEnd xmlns:w="http://schemas.openxmlformats.org/wordprocessingml/2006/main" w:id="1208"/>
      <w:bookmarkEnd xmlns:w="http://schemas.openxmlformats.org/wordprocessingml/2006/main" w:id="1209"/>
      <w:bookmarkEnd xmlns:w="http://schemas.openxmlformats.org/wordprocessingml/2006/main" w:id="1210"/>
    </w:p>
    <w:p w14:paraId="6A5028A3" w14:textId="14BDA094" w:rsidR="002C64B2" w:rsidRPr="0029259B" w:rsidRDefault="002C64B2" w:rsidP="009C4DAA">
      <w:pPr>
        <w:rPr>
          <w:rFonts w:ascii="Arial" w:hAnsi="Arial" w:cs="Arial"/>
        </w:rPr>
      </w:pPr>
    </w:p>
    <w:p w14:paraId="4B97DFCA" w14:textId="029919B6" w:rsidR="00F32A97" w:rsidRPr="0029259B" w:rsidRDefault="00F32A97" w:rsidP="00F32A97">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Phần sau đây mô tả các thông báo lỗi được phát hiện khi bạn nhận được hiển thị trực quan về thời gian thực hiện trong quá trình xác minh thuật toán sau khi thực hiện SPILS. Các hộp thoại lỗi trong SPILS được xuất ra từ MATLAB/Simulink</w:t>
      </w:r>
    </w:p>
    <w:p w14:paraId="49C5FD6B" w14:textId="77777777" w:rsidR="00F32A97" w:rsidRPr="0029259B" w:rsidRDefault="00F32A97" w:rsidP="009C4DAA">
      <w:pPr>
        <w:rPr>
          <w:rFonts w:ascii="Arial" w:hAnsi="Arial" w:cs="Arial"/>
        </w:rPr>
      </w:pPr>
    </w:p>
    <w:p w14:paraId="0097E6DF" w14:textId="1D64F025" w:rsidR="002C64B2" w:rsidRPr="0029259B" w:rsidRDefault="00F32A97" w:rsidP="00F32A97">
      <w:pPr xmlns:w="http://schemas.openxmlformats.org/wordprocessingml/2006/main">
        <w:pStyle w:val="Caption"/>
        <w:jc w:val="center"/>
        <w:rPr>
          <w:rFonts w:ascii="Arial" w:hAnsi="Arial" w:cs="Arial"/>
          <w:b/>
          <w:bCs/>
          <w:color w:val="auto"/>
        </w:rPr>
      </w:pPr>
      <w:r xmlns:w="http://schemas.openxmlformats.org/wordprocessingml/2006/main" w:rsidRPr="0029259B">
        <w:rPr>
          <w:rFonts w:ascii="Arial" w:hAnsi="Arial" w:cs="Arial"/>
          <w:b/>
          <w:bCs/>
          <w:color w:val="auto"/>
        </w:rPr>
        <w:t xml:space="preserve">Bảng </w:t>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STYLEREF 1 \s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5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00A3763F" w:rsidRPr="0029259B">
        <w:rPr>
          <w:rFonts w:ascii="Arial" w:hAnsi="Arial" w:cs="Arial"/>
          <w:b/>
          <w:bCs/>
          <w:color w:val="auto"/>
        </w:rPr>
        <w:noBreakHyphen xmlns:w="http://schemas.openxmlformats.org/wordprocessingml/2006/main"/>
      </w:r>
      <w:r xmlns:w="http://schemas.openxmlformats.org/wordprocessingml/2006/main" w:rsidR="00A3763F" w:rsidRPr="0029259B">
        <w:rPr>
          <w:rFonts w:ascii="Arial" w:hAnsi="Arial" w:cs="Arial"/>
          <w:b/>
          <w:bCs/>
          <w:color w:val="auto"/>
        </w:rPr>
        <w:fldChar xmlns:w="http://schemas.openxmlformats.org/wordprocessingml/2006/main" w:fldCharType="begin"/>
      </w:r>
      <w:r xmlns:w="http://schemas.openxmlformats.org/wordprocessingml/2006/main" w:rsidR="00A3763F" w:rsidRPr="0029259B">
        <w:rPr>
          <w:rFonts w:ascii="Arial" w:hAnsi="Arial" w:cs="Arial"/>
          <w:b/>
          <w:bCs/>
          <w:color w:val="auto"/>
        </w:rPr>
        <w:instrText xmlns:w="http://schemas.openxmlformats.org/wordprocessingml/2006/main" xml:space="preserve"> SEQ Table \* ARABIC \s 1 </w:instrText>
      </w:r>
      <w:r xmlns:w="http://schemas.openxmlformats.org/wordprocessingml/2006/main" w:rsidR="00A3763F" w:rsidRPr="0029259B">
        <w:rPr>
          <w:rFonts w:ascii="Arial" w:hAnsi="Arial" w:cs="Arial"/>
          <w:b/>
          <w:bCs/>
          <w:color w:val="auto"/>
        </w:rPr>
        <w:fldChar xmlns:w="http://schemas.openxmlformats.org/wordprocessingml/2006/main" w:fldCharType="separate"/>
      </w:r>
      <w:r xmlns:w="http://schemas.openxmlformats.org/wordprocessingml/2006/main" w:rsidR="003C2150">
        <w:rPr>
          <w:rFonts w:ascii="Arial" w:hAnsi="Arial" w:cs="Arial"/>
          <w:b/>
          <w:bCs/>
          <w:noProof/>
          <w:color w:val="auto"/>
        </w:rPr>
        <w:t xml:space="preserve">2 </w:t>
      </w:r>
      <w:r xmlns:w="http://schemas.openxmlformats.org/wordprocessingml/2006/main" w:rsidR="00A3763F" w:rsidRPr="0029259B">
        <w:rPr>
          <w:rFonts w:ascii="Arial" w:hAnsi="Arial" w:cs="Arial"/>
          <w:b/>
          <w:bCs/>
          <w:color w:val="auto"/>
        </w:rPr>
        <w:fldChar xmlns:w="http://schemas.openxmlformats.org/wordprocessingml/2006/main" w:fldCharType="end"/>
      </w:r>
      <w:r xmlns:w="http://schemas.openxmlformats.org/wordprocessingml/2006/main" w:rsidRPr="0029259B">
        <w:rPr>
          <w:rFonts w:ascii="Arial" w:hAnsi="Arial" w:cs="Arial"/>
          <w:b/>
          <w:bCs/>
          <w:color w:val="auto"/>
        </w:rPr>
        <w:t xml:space="preserve">Thông báo lỗi hiển thị khi lấy thời gian thực hiện</w:t>
      </w:r>
    </w:p>
    <w:tbl>
      <w:tblPr>
        <w:tblW w:w="1089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000" w:firstRow="0" w:lastRow="0" w:firstColumn="0" w:lastColumn="0" w:noHBand="0" w:noVBand="0"/>
      </w:tblPr>
      <w:tblGrid>
        <w:gridCol w:w="1932"/>
        <w:gridCol w:w="8958"/>
      </w:tblGrid>
      <w:tr w:rsidR="002C64B2" w:rsidRPr="0029259B" w14:paraId="1350FB9F" w14:textId="77777777" w:rsidTr="002C64B2">
        <w:trPr>
          <w:cantSplit/>
          <w:trHeight w:val="194"/>
          <w:tblHeader/>
        </w:trPr>
        <w:tc>
          <w:tcPr>
            <w:tcW w:w="1932" w:type="dxa"/>
            <w:tcBorders>
              <w:top w:val="single" w:sz="12" w:space="0" w:color="auto"/>
              <w:left w:val="single" w:sz="12" w:space="0" w:color="auto"/>
              <w:bottom w:val="single" w:sz="4" w:space="0" w:color="auto"/>
              <w:right w:val="single" w:sz="4" w:space="0" w:color="auto"/>
            </w:tcBorders>
          </w:tcPr>
          <w:p w14:paraId="5E80AB83" w14:textId="77777777" w:rsidR="002C64B2" w:rsidRPr="0029259B" w:rsidRDefault="002C64B2" w:rsidP="00EA5DE7">
            <w:pPr xmlns:w="http://schemas.openxmlformats.org/wordprocessingml/2006/main">
              <w:pStyle w:val="a"/>
              <w:rPr>
                <w:rFonts w:cs="Arial"/>
              </w:rPr>
            </w:pPr>
            <w:r xmlns:w="http://schemas.openxmlformats.org/wordprocessingml/2006/main" w:rsidRPr="0029259B">
              <w:rPr>
                <w:rFonts w:cs="Arial"/>
              </w:rPr>
              <w:t xml:space="preserve">[Thông điệp]</w:t>
            </w:r>
          </w:p>
        </w:tc>
        <w:tc>
          <w:tcPr>
            <w:tcW w:w="8958" w:type="dxa"/>
            <w:tcBorders>
              <w:top w:val="single" w:sz="12" w:space="0" w:color="auto"/>
              <w:left w:val="single" w:sz="4" w:space="0" w:color="auto"/>
              <w:bottom w:val="single" w:sz="4" w:space="0" w:color="auto"/>
              <w:right w:val="single" w:sz="12" w:space="0" w:color="auto"/>
            </w:tcBorders>
          </w:tcPr>
          <w:p w14:paraId="0940AAC5" w14:textId="60B91724" w:rsidR="002C64B2" w:rsidRPr="0029259B" w:rsidRDefault="002C64B2" w:rsidP="00EA5DE7">
            <w:pPr xmlns:w="http://schemas.openxmlformats.org/wordprocessingml/2006/main">
              <w:jc w:val="left"/>
              <w:rPr>
                <w:rFonts w:ascii="Arial" w:hAnsi="Arial" w:cs="Arial"/>
                <w:szCs w:val="18"/>
              </w:rPr>
            </w:pPr>
            <w:r xmlns:w="http://schemas.openxmlformats.org/wordprocessingml/2006/main" w:rsidRPr="0029259B">
              <w:rPr>
                <w:rFonts w:ascii="Arial" w:hAnsi="Arial" w:cs="Arial"/>
                <w:szCs w:val="18"/>
              </w:rPr>
              <w:t xml:space="preserve">E0201</w:t>
            </w:r>
          </w:p>
          <w:p w14:paraId="10E3EEE8" w14:textId="4CC4A9F2" w:rsidR="002C64B2" w:rsidRPr="0029259B" w:rsidRDefault="002C64B2" w:rsidP="00EA5DE7">
            <w:pPr xmlns:w="http://schemas.openxmlformats.org/wordprocessingml/2006/main">
              <w:jc w:val="left"/>
              <w:rPr>
                <w:rFonts w:ascii="Arial" w:hAnsi="Arial" w:cs="Arial"/>
                <w:szCs w:val="18"/>
              </w:rPr>
            </w:pPr>
            <w:r xmlns:w="http://schemas.openxmlformats.org/wordprocessingml/2006/main" w:rsidRPr="0029259B">
              <w:rPr>
                <w:rFonts w:ascii="Arial" w:hAnsi="Arial" w:cs="Arial"/>
                <w:szCs w:val="18"/>
              </w:rPr>
              <w:t xml:space="preserve">Dữ liệu đo sai. Vui lòng kiểm tra các tập tin đầu vào dữ liệu.</w:t>
            </w:r>
          </w:p>
        </w:tc>
      </w:tr>
      <w:tr w:rsidR="002C64B2" w:rsidRPr="0029259B" w14:paraId="618D65E6" w14:textId="77777777" w:rsidTr="002C64B2">
        <w:trPr>
          <w:cantSplit/>
          <w:trHeight w:val="50"/>
          <w:tblHeader/>
        </w:trPr>
        <w:tc>
          <w:tcPr>
            <w:tcW w:w="1932" w:type="dxa"/>
            <w:tcBorders>
              <w:left w:val="single" w:sz="12" w:space="0" w:color="auto"/>
              <w:bottom w:val="single" w:sz="4" w:space="0" w:color="auto"/>
              <w:right w:val="single" w:sz="4" w:space="0" w:color="auto"/>
            </w:tcBorders>
          </w:tcPr>
          <w:p w14:paraId="24D1C53A" w14:textId="77777777" w:rsidR="002C64B2" w:rsidRPr="0029259B" w:rsidRDefault="002C64B2" w:rsidP="00EA5DE7">
            <w:pPr xmlns:w="http://schemas.openxmlformats.org/wordprocessingml/2006/main">
              <w:jc w:val="left"/>
              <w:rPr>
                <w:rFonts w:ascii="Arial" w:hAnsi="Arial" w:cs="Arial"/>
                <w:szCs w:val="18"/>
              </w:rPr>
            </w:pPr>
            <w:r xmlns:w="http://schemas.openxmlformats.org/wordprocessingml/2006/main" w:rsidRPr="0029259B">
              <w:rPr>
                <w:rFonts w:ascii="Arial" w:hAnsi="Arial" w:cs="Arial"/>
                <w:szCs w:val="18"/>
              </w:rPr>
              <w:t xml:space="preserve">[Giải trình]</w:t>
            </w:r>
          </w:p>
        </w:tc>
        <w:tc>
          <w:tcPr>
            <w:tcW w:w="8958" w:type="dxa"/>
            <w:tcBorders>
              <w:left w:val="single" w:sz="4" w:space="0" w:color="auto"/>
              <w:bottom w:val="single" w:sz="4" w:space="0" w:color="auto"/>
              <w:right w:val="single" w:sz="12" w:space="0" w:color="auto"/>
            </w:tcBorders>
          </w:tcPr>
          <w:p w14:paraId="1E87F9F8" w14:textId="2F1AB5FB" w:rsidR="002C64B2" w:rsidRPr="0029259B" w:rsidRDefault="002C64B2" w:rsidP="00EA5DE7">
            <w:pPr xmlns:w="http://schemas.openxmlformats.org/wordprocessingml/2006/main">
              <w:jc w:val="left"/>
              <w:rPr>
                <w:rFonts w:ascii="Arial" w:hAnsi="Arial" w:cs="Arial"/>
                <w:noProof/>
                <w:szCs w:val="18"/>
              </w:rPr>
            </w:pPr>
            <w:r xmlns:w="http://schemas.openxmlformats.org/wordprocessingml/2006/main" w:rsidRPr="0029259B">
              <w:rPr>
                <w:rFonts w:ascii="Arial" w:hAnsi="Arial" w:cs="Arial"/>
                <w:szCs w:val="18"/>
              </w:rPr>
              <w:t xml:space="preserve">Kết quả đo thời gian thực hiện sai hoặc trống.</w:t>
            </w:r>
          </w:p>
        </w:tc>
      </w:tr>
      <w:tr w:rsidR="002C64B2" w:rsidRPr="0029259B" w14:paraId="1E200C08" w14:textId="77777777" w:rsidTr="002C64B2">
        <w:trPr>
          <w:cantSplit/>
          <w:trHeight w:val="194"/>
          <w:tblHeader/>
        </w:trPr>
        <w:tc>
          <w:tcPr>
            <w:tcW w:w="1932" w:type="dxa"/>
            <w:tcBorders>
              <w:left w:val="single" w:sz="12" w:space="0" w:color="auto"/>
              <w:bottom w:val="single" w:sz="12" w:space="0" w:color="auto"/>
              <w:right w:val="single" w:sz="4" w:space="0" w:color="auto"/>
            </w:tcBorders>
          </w:tcPr>
          <w:p w14:paraId="088B1B59" w14:textId="77777777" w:rsidR="002C64B2" w:rsidRPr="0029259B" w:rsidRDefault="002C64B2" w:rsidP="00EA5DE7">
            <w:pPr xmlns:w="http://schemas.openxmlformats.org/wordprocessingml/2006/main">
              <w:pStyle w:val="a"/>
              <w:rPr>
                <w:rFonts w:cs="Arial"/>
              </w:rPr>
            </w:pPr>
            <w:r xmlns:w="http://schemas.openxmlformats.org/wordprocessingml/2006/main" w:rsidRPr="0029259B">
              <w:rPr>
                <w:rFonts w:cs="Arial"/>
              </w:rPr>
              <w:t xml:space="preserve">[Hành động của người dùng]</w:t>
            </w:r>
          </w:p>
        </w:tc>
        <w:tc>
          <w:tcPr>
            <w:tcW w:w="8958" w:type="dxa"/>
            <w:tcBorders>
              <w:left w:val="single" w:sz="4" w:space="0" w:color="auto"/>
              <w:bottom w:val="single" w:sz="12" w:space="0" w:color="auto"/>
              <w:right w:val="single" w:sz="12" w:space="0" w:color="auto"/>
            </w:tcBorders>
          </w:tcPr>
          <w:p w14:paraId="5FB0BCC4" w14:textId="735BD314" w:rsidR="002C64B2" w:rsidRPr="0029259B" w:rsidRDefault="00E86046" w:rsidP="00D30948">
            <w:pPr xmlns:w="http://schemas.openxmlformats.org/wordprocessingml/2006/main">
              <w:pStyle w:val="ListParagraph"/>
              <w:numPr>
                <w:ilvl w:val="0"/>
                <w:numId w:val="15"/>
              </w:numPr>
              <w:ind w:left="381"/>
              <w:contextualSpacing w:val="0"/>
              <w:jc w:val="left"/>
              <w:rPr>
                <w:rFonts w:ascii="Arial" w:hAnsi="Arial" w:cs="Arial"/>
                <w:szCs w:val="18"/>
              </w:rPr>
            </w:pPr>
            <w:r xmlns:w="http://schemas.openxmlformats.org/wordprocessingml/2006/main" w:rsidRPr="0029259B">
              <w:rPr>
                <w:rFonts w:ascii="Arial" w:hAnsi="Arial" w:cs="Arial"/>
                <w:szCs w:val="18"/>
              </w:rPr>
              <w:t xml:space="preserve">Kiểm tra xem các thành phần cài đặt mô hình có đúng không.</w:t>
            </w:r>
          </w:p>
          <w:p w14:paraId="1A468319" w14:textId="6496BB45" w:rsidR="002C64B2" w:rsidRPr="0029259B" w:rsidRDefault="002C64B2" w:rsidP="00D30948">
            <w:pPr xmlns:w="http://schemas.openxmlformats.org/wordprocessingml/2006/main">
              <w:pStyle w:val="ListParagraph"/>
              <w:numPr>
                <w:ilvl w:val="0"/>
                <w:numId w:val="15"/>
              </w:numPr>
              <w:ind w:left="381"/>
              <w:contextualSpacing w:val="0"/>
              <w:jc w:val="left"/>
              <w:rPr>
                <w:rFonts w:ascii="Arial" w:hAnsi="Arial" w:cs="Arial"/>
                <w:szCs w:val="18"/>
              </w:rPr>
            </w:pPr>
            <w:r xmlns:w="http://schemas.openxmlformats.org/wordprocessingml/2006/main" w:rsidRPr="0029259B">
              <w:rPr>
                <w:rFonts w:ascii="Arial" w:hAnsi="Arial" w:cs="Arial"/>
                <w:szCs w:val="18"/>
              </w:rPr>
              <w:t xml:space="preserve">Nếu thông tin trên là chính xác, hãy thực hiện lại SPILS để tạo lại kết quả đo thời gian thực hiện.</w:t>
            </w:r>
          </w:p>
        </w:tc>
      </w:tr>
    </w:tbl>
    <w:p w14:paraId="667BDE43" w14:textId="2033DC52" w:rsidR="008F699B" w:rsidRPr="0029259B" w:rsidRDefault="008F699B" w:rsidP="009C4DAA">
      <w:pPr>
        <w:rPr>
          <w:rFonts w:ascii="Arial" w:hAnsi="Arial" w:cs="Arial"/>
        </w:rPr>
      </w:pPr>
      <w:r w:rsidRPr="0029259B">
        <w:rPr>
          <w:rFonts w:ascii="Arial" w:hAnsi="Arial" w:cs="Arial"/>
        </w:rPr>
        <w:br w:type="page"/>
      </w:r>
    </w:p>
    <w:p w14:paraId="1EF69617" w14:textId="02EA1F47" w:rsidR="00D06B77" w:rsidRPr="0029259B" w:rsidRDefault="26E55F59" w:rsidP="00D06B77">
      <w:pPr xmlns:w="http://schemas.openxmlformats.org/wordprocessingml/2006/main">
        <w:pStyle w:val="Heading1"/>
        <w:numPr>
          <w:ilvl w:val="0"/>
          <w:numId w:val="3"/>
        </w:numPr>
        <w:ind w:left="425"/>
        <w:rPr>
          <w:rFonts w:cs="Arial"/>
          <w:sz w:val="28"/>
          <w:szCs w:val="28"/>
        </w:rPr>
      </w:pPr>
      <w:bookmarkStart xmlns:w="http://schemas.openxmlformats.org/wordprocessingml/2006/main" w:id="1211" w:name="_Toc87373410"/>
      <w:bookmarkStart xmlns:w="http://schemas.openxmlformats.org/wordprocessingml/2006/main" w:id="1212" w:name="_Toc94021778"/>
      <w:bookmarkStart xmlns:w="http://schemas.openxmlformats.org/wordprocessingml/2006/main" w:id="1213" w:name="_Toc24569510"/>
      <w:bookmarkStart xmlns:w="http://schemas.openxmlformats.org/wordprocessingml/2006/main" w:id="1214" w:name="_Toc2040543244"/>
      <w:bookmarkStart xmlns:w="http://schemas.openxmlformats.org/wordprocessingml/2006/main" w:id="1215" w:name="_Toc1238073408"/>
      <w:bookmarkStart xmlns:w="http://schemas.openxmlformats.org/wordprocessingml/2006/main" w:id="1216" w:name="_Toc430172936"/>
      <w:bookmarkStart xmlns:w="http://schemas.openxmlformats.org/wordprocessingml/2006/main" w:id="1217" w:name="_Toc1601936304"/>
      <w:bookmarkStart xmlns:w="http://schemas.openxmlformats.org/wordprocessingml/2006/main" w:id="1218" w:name="_Toc1292428854"/>
      <w:bookmarkStart xmlns:w="http://schemas.openxmlformats.org/wordprocessingml/2006/main" w:id="1219" w:name="_Toc2097984904"/>
      <w:bookmarkStart xmlns:w="http://schemas.openxmlformats.org/wordprocessingml/2006/main" w:id="1220" w:name="_Toc769934393"/>
      <w:bookmarkStart xmlns:w="http://schemas.openxmlformats.org/wordprocessingml/2006/main" w:id="1221" w:name="_Toc384305305"/>
      <w:bookmarkStart xmlns:w="http://schemas.openxmlformats.org/wordprocessingml/2006/main" w:id="1222" w:name="_Toc297777618"/>
      <w:bookmarkStart xmlns:w="http://schemas.openxmlformats.org/wordprocessingml/2006/main" w:id="1223" w:name="_Toc690871721"/>
      <w:bookmarkStart xmlns:w="http://schemas.openxmlformats.org/wordprocessingml/2006/main" w:id="1224" w:name="_Toc532679990"/>
      <w:bookmarkStart xmlns:w="http://schemas.openxmlformats.org/wordprocessingml/2006/main" w:id="1225" w:name="_Toc991164057"/>
      <w:bookmarkStart xmlns:w="http://schemas.openxmlformats.org/wordprocessingml/2006/main" w:id="1226" w:name="_Toc1992958861"/>
      <w:bookmarkStart xmlns:w="http://schemas.openxmlformats.org/wordprocessingml/2006/main" w:id="1227" w:name="_Toc1354137269"/>
      <w:bookmarkStart xmlns:w="http://schemas.openxmlformats.org/wordprocessingml/2006/main" w:id="1228" w:name="_Toc1208566362"/>
      <w:bookmarkStart xmlns:w="http://schemas.openxmlformats.org/wordprocessingml/2006/main" w:id="1229" w:name="_Toc1383005914"/>
      <w:bookmarkStart xmlns:w="http://schemas.openxmlformats.org/wordprocessingml/2006/main" w:id="1230" w:name="_Toc1353158147"/>
      <w:bookmarkStart xmlns:w="http://schemas.openxmlformats.org/wordprocessingml/2006/main" w:id="1231" w:name="_Toc518277947"/>
      <w:bookmarkStart xmlns:w="http://schemas.openxmlformats.org/wordprocessingml/2006/main" w:id="1232" w:name="_Toc1206145796"/>
      <w:bookmarkStart xmlns:w="http://schemas.openxmlformats.org/wordprocessingml/2006/main" w:id="1233" w:name="_Toc1634909270"/>
      <w:bookmarkStart xmlns:w="http://schemas.openxmlformats.org/wordprocessingml/2006/main" w:id="1234" w:name="_Toc70976867"/>
      <w:bookmarkStart xmlns:w="http://schemas.openxmlformats.org/wordprocessingml/2006/main" w:id="1235" w:name="_Toc687037458"/>
      <w:bookmarkStart xmlns:w="http://schemas.openxmlformats.org/wordprocessingml/2006/main" w:id="1236" w:name="_Toc1093108436"/>
      <w:bookmarkStart xmlns:w="http://schemas.openxmlformats.org/wordprocessingml/2006/main" w:id="1237" w:name="_Toc1858041827"/>
      <w:bookmarkStart xmlns:w="http://schemas.openxmlformats.org/wordprocessingml/2006/main" w:id="1238" w:name="_Toc1747162626"/>
      <w:bookmarkStart xmlns:w="http://schemas.openxmlformats.org/wordprocessingml/2006/main" w:id="1239" w:name="_Toc545737327"/>
      <w:bookmarkStart xmlns:w="http://schemas.openxmlformats.org/wordprocessingml/2006/main" w:id="1240" w:name="_Toc1131542587"/>
      <w:bookmarkStart xmlns:w="http://schemas.openxmlformats.org/wordprocessingml/2006/main" w:id="1241" w:name="_Toc822652736"/>
      <w:bookmarkStart xmlns:w="http://schemas.openxmlformats.org/wordprocessingml/2006/main" w:id="1242" w:name="_Toc1016500564"/>
      <w:bookmarkStart xmlns:w="http://schemas.openxmlformats.org/wordprocessingml/2006/main" w:id="1243" w:name="_Toc122608942"/>
      <w:r xmlns:w="http://schemas.openxmlformats.org/wordprocessingml/2006/main" w:rsidRPr="0029259B">
        <w:rPr>
          <w:rFonts w:cs="Arial"/>
          <w:sz w:val="28"/>
          <w:szCs w:val="28"/>
        </w:rPr>
        <w:lastRenderedPageBreak xmlns:w="http://schemas.openxmlformats.org/wordprocessingml/2006/main"/>
      </w:r>
      <w:r xmlns:w="http://schemas.openxmlformats.org/wordprocessingml/2006/main" w:rsidRPr="0029259B">
        <w:rPr>
          <w:rFonts w:cs="Arial"/>
          <w:sz w:val="28"/>
          <w:szCs w:val="28"/>
        </w:rPr>
        <w:t xml:space="preserve">THAY ĐỔI LỊCH SỬ</w:t>
      </w:r>
      <w:bookmarkEnd xmlns:w="http://schemas.openxmlformats.org/wordprocessingml/2006/main" w:id="1211"/>
      <w:bookmarkEnd xmlns:w="http://schemas.openxmlformats.org/wordprocessingml/2006/main" w:id="1212"/>
      <w:bookmarkEnd xmlns:w="http://schemas.openxmlformats.org/wordprocessingml/2006/main" w:id="1213"/>
      <w:bookmarkEnd xmlns:w="http://schemas.openxmlformats.org/wordprocessingml/2006/main" w:id="1214"/>
      <w:bookmarkEnd xmlns:w="http://schemas.openxmlformats.org/wordprocessingml/2006/main" w:id="1215"/>
      <w:bookmarkEnd xmlns:w="http://schemas.openxmlformats.org/wordprocessingml/2006/main" w:id="1216"/>
      <w:bookmarkEnd xmlns:w="http://schemas.openxmlformats.org/wordprocessingml/2006/main" w:id="1217"/>
      <w:bookmarkEnd xmlns:w="http://schemas.openxmlformats.org/wordprocessingml/2006/main" w:id="1218"/>
      <w:bookmarkEnd xmlns:w="http://schemas.openxmlformats.org/wordprocessingml/2006/main" w:id="1219"/>
      <w:bookmarkEnd xmlns:w="http://schemas.openxmlformats.org/wordprocessingml/2006/main" w:id="1220"/>
      <w:bookmarkEnd xmlns:w="http://schemas.openxmlformats.org/wordprocessingml/2006/main" w:id="1221"/>
      <w:bookmarkEnd xmlns:w="http://schemas.openxmlformats.org/wordprocessingml/2006/main" w:id="1222"/>
      <w:bookmarkEnd xmlns:w="http://schemas.openxmlformats.org/wordprocessingml/2006/main" w:id="1223"/>
      <w:bookmarkEnd xmlns:w="http://schemas.openxmlformats.org/wordprocessingml/2006/main" w:id="1224"/>
      <w:bookmarkEnd xmlns:w="http://schemas.openxmlformats.org/wordprocessingml/2006/main" w:id="1225"/>
      <w:bookmarkEnd xmlns:w="http://schemas.openxmlformats.org/wordprocessingml/2006/main" w:id="1226"/>
      <w:bookmarkEnd xmlns:w="http://schemas.openxmlformats.org/wordprocessingml/2006/main" w:id="1227"/>
      <w:bookmarkEnd xmlns:w="http://schemas.openxmlformats.org/wordprocessingml/2006/main" w:id="1228"/>
      <w:bookmarkEnd xmlns:w="http://schemas.openxmlformats.org/wordprocessingml/2006/main" w:id="1229"/>
      <w:bookmarkEnd xmlns:w="http://schemas.openxmlformats.org/wordprocessingml/2006/main" w:id="1230"/>
      <w:bookmarkEnd xmlns:w="http://schemas.openxmlformats.org/wordprocessingml/2006/main" w:id="1231"/>
      <w:bookmarkEnd xmlns:w="http://schemas.openxmlformats.org/wordprocessingml/2006/main" w:id="1232"/>
      <w:bookmarkEnd xmlns:w="http://schemas.openxmlformats.org/wordprocessingml/2006/main" w:id="1233"/>
      <w:bookmarkEnd xmlns:w="http://schemas.openxmlformats.org/wordprocessingml/2006/main" w:id="1234"/>
      <w:bookmarkEnd xmlns:w="http://schemas.openxmlformats.org/wordprocessingml/2006/main" w:id="1235"/>
      <w:bookmarkEnd xmlns:w="http://schemas.openxmlformats.org/wordprocessingml/2006/main" w:id="1236"/>
      <w:bookmarkEnd xmlns:w="http://schemas.openxmlformats.org/wordprocessingml/2006/main" w:id="1237"/>
      <w:bookmarkEnd xmlns:w="http://schemas.openxmlformats.org/wordprocessingml/2006/main" w:id="1238"/>
      <w:bookmarkEnd xmlns:w="http://schemas.openxmlformats.org/wordprocessingml/2006/main" w:id="1239"/>
      <w:bookmarkEnd xmlns:w="http://schemas.openxmlformats.org/wordprocessingml/2006/main" w:id="1240"/>
      <w:bookmarkEnd xmlns:w="http://schemas.openxmlformats.org/wordprocessingml/2006/main" w:id="1241"/>
      <w:bookmarkEnd xmlns:w="http://schemas.openxmlformats.org/wordprocessingml/2006/main" w:id="1242"/>
      <w:bookmarkEnd xmlns:w="http://schemas.openxmlformats.org/wordprocessingml/2006/main" w:id="1243"/>
    </w:p>
    <w:p w14:paraId="20F8BF14" w14:textId="77777777" w:rsidR="00A557D3" w:rsidRPr="0029259B" w:rsidRDefault="00A557D3" w:rsidP="00D06B77">
      <w:pPr>
        <w:rPr>
          <w:rFonts w:ascii="Arial" w:hAnsi="Arial" w:cs="Arial"/>
          <w:szCs w:val="18"/>
        </w:rPr>
      </w:pPr>
    </w:p>
    <w:p w14:paraId="74E8ADB8" w14:textId="5F9436EE" w:rsidR="00D06B77" w:rsidRPr="0029259B" w:rsidRDefault="00D06B77" w:rsidP="00D06B77">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Những thay đổi chính so với các phiên bản trước của ET-VPF.</w:t>
      </w:r>
    </w:p>
    <w:p w14:paraId="4F0FD701" w14:textId="4C4927C3" w:rsidR="008F699B" w:rsidRPr="0029259B" w:rsidRDefault="008F699B" w:rsidP="008F699B">
      <w:pPr>
        <w:rPr>
          <w:rFonts w:ascii="Arial" w:hAnsi="Arial" w:cs="Arial"/>
        </w:rPr>
      </w:pPr>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3960"/>
        <w:gridCol w:w="5580"/>
      </w:tblGrid>
      <w:tr w:rsidR="008B1381" w:rsidRPr="0029259B" w14:paraId="217B5CA8" w14:textId="77777777" w:rsidTr="00012606">
        <w:tc>
          <w:tcPr>
            <w:tcW w:w="1350" w:type="dxa"/>
            <w:shd w:val="clear" w:color="auto" w:fill="0070C0"/>
          </w:tcPr>
          <w:p w14:paraId="1C50324E" w14:textId="77777777" w:rsidR="00D06B77" w:rsidRPr="0029259B" w:rsidRDefault="00D06B77" w:rsidP="00D06B77">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Phiên bản</w:t>
            </w:r>
          </w:p>
        </w:tc>
        <w:tc>
          <w:tcPr>
            <w:tcW w:w="3960" w:type="dxa"/>
            <w:shd w:val="clear" w:color="auto" w:fill="0070C0"/>
          </w:tcPr>
          <w:p w14:paraId="4BA6AAF5" w14:textId="77777777" w:rsidR="00D06B77" w:rsidRPr="0029259B" w:rsidRDefault="00D06B77" w:rsidP="00D06B77">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Loại</w:t>
            </w:r>
          </w:p>
        </w:tc>
        <w:tc>
          <w:tcPr>
            <w:tcW w:w="5580" w:type="dxa"/>
            <w:shd w:val="clear" w:color="auto" w:fill="0070C0"/>
          </w:tcPr>
          <w:p w14:paraId="53F963ED" w14:textId="77777777" w:rsidR="00D06B77" w:rsidRPr="0029259B" w:rsidRDefault="00D06B77" w:rsidP="00D06B77">
            <w:pPr xmlns:w="http://schemas.openxmlformats.org/wordprocessingml/2006/main">
              <w:jc w:val="center"/>
              <w:rPr>
                <w:rFonts w:ascii="Arial" w:hAnsi="Arial" w:cs="Arial"/>
                <w:b/>
                <w:bCs/>
                <w:color w:val="FFFFFF" w:themeColor="background1"/>
                <w:szCs w:val="18"/>
              </w:rPr>
            </w:pPr>
            <w:r xmlns:w="http://schemas.openxmlformats.org/wordprocessingml/2006/main" w:rsidRPr="0029259B">
              <w:rPr>
                <w:rFonts w:ascii="Arial" w:hAnsi="Arial" w:cs="Arial"/>
                <w:b/>
                <w:bCs/>
                <w:color w:val="FFFFFF" w:themeColor="background1"/>
                <w:szCs w:val="18"/>
              </w:rPr>
              <w:t xml:space="preserve">Tóm lược</w:t>
            </w:r>
          </w:p>
        </w:tc>
      </w:tr>
      <w:tr w:rsidR="00371CE6" w:rsidRPr="0029259B" w14:paraId="201F9BF5" w14:textId="77777777" w:rsidTr="00012606">
        <w:tc>
          <w:tcPr>
            <w:tcW w:w="1350" w:type="dxa"/>
            <w:vMerge w:val="restart"/>
          </w:tcPr>
          <w:p w14:paraId="149E5F8B" w14:textId="4CFC583F" w:rsidR="00371CE6" w:rsidRPr="0029259B" w:rsidRDefault="00021670"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E1.00.00</w:t>
            </w:r>
          </w:p>
        </w:tc>
        <w:tc>
          <w:tcPr>
            <w:tcW w:w="3960" w:type="dxa"/>
          </w:tcPr>
          <w:p w14:paraId="6D75A92C" w14:textId="04CE393B" w:rsidR="00371CE6" w:rsidRPr="0029259B" w:rsidRDefault="00371CE6"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Môi trường</w:t>
            </w:r>
          </w:p>
        </w:tc>
        <w:tc>
          <w:tcPr>
            <w:tcW w:w="5580" w:type="dxa"/>
            <w:vMerge w:val="restart"/>
          </w:tcPr>
          <w:p w14:paraId="6FC2E74F" w14:textId="77777777" w:rsidR="00371CE6" w:rsidRPr="0029259B" w:rsidRDefault="00371CE6"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Khởi tạo Thông số kỹ thuật hệ thống ET-VPF.</w:t>
            </w:r>
          </w:p>
          <w:p w14:paraId="3033417D" w14:textId="77777777" w:rsidR="00371CE6" w:rsidRPr="0029259B" w:rsidRDefault="00371CE6"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Hỗ trợ ET-VPF cho phiên bản F1KM alpha.</w:t>
            </w:r>
          </w:p>
          <w:p w14:paraId="0BF06356" w14:textId="278B9080" w:rsidR="00D9539E" w:rsidRPr="0029259B" w:rsidRDefault="00D9539E" w:rsidP="00F760DA">
            <w:pPr>
              <w:rPr>
                <w:rFonts w:ascii="Arial" w:hAnsi="Arial" w:cs="Arial"/>
                <w:szCs w:val="18"/>
              </w:rPr>
            </w:pPr>
          </w:p>
        </w:tc>
      </w:tr>
      <w:tr w:rsidR="00371CE6" w:rsidRPr="0029259B" w14:paraId="321A6209" w14:textId="77777777" w:rsidTr="00012606">
        <w:tc>
          <w:tcPr>
            <w:tcW w:w="1350" w:type="dxa"/>
            <w:vMerge/>
          </w:tcPr>
          <w:p w14:paraId="797D29DC" w14:textId="77777777" w:rsidR="00371CE6" w:rsidRPr="0029259B" w:rsidRDefault="00371CE6" w:rsidP="00F760DA">
            <w:pPr>
              <w:rPr>
                <w:rFonts w:ascii="Arial" w:hAnsi="Arial" w:cs="Arial"/>
                <w:szCs w:val="18"/>
              </w:rPr>
            </w:pPr>
          </w:p>
        </w:tc>
        <w:tc>
          <w:tcPr>
            <w:tcW w:w="3960" w:type="dxa"/>
          </w:tcPr>
          <w:p w14:paraId="51BBD6C1" w14:textId="5F5E5921" w:rsidR="00371CE6" w:rsidRPr="0029259B" w:rsidRDefault="00371CE6"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Chính sách giấy phép và mô hình quản lý giấy phép</w:t>
            </w:r>
          </w:p>
        </w:tc>
        <w:tc>
          <w:tcPr>
            <w:tcW w:w="5580" w:type="dxa"/>
            <w:vMerge/>
          </w:tcPr>
          <w:p w14:paraId="2E2A9171" w14:textId="77777777" w:rsidR="00371CE6" w:rsidRPr="0029259B" w:rsidRDefault="00371CE6" w:rsidP="00F760DA">
            <w:pPr>
              <w:rPr>
                <w:rFonts w:ascii="Arial" w:hAnsi="Arial" w:cs="Arial"/>
                <w:szCs w:val="18"/>
              </w:rPr>
            </w:pPr>
          </w:p>
        </w:tc>
      </w:tr>
      <w:tr w:rsidR="00371CE6" w:rsidRPr="0029259B" w14:paraId="20CEC126" w14:textId="77777777" w:rsidTr="00012606">
        <w:tc>
          <w:tcPr>
            <w:tcW w:w="1350" w:type="dxa"/>
            <w:vMerge/>
          </w:tcPr>
          <w:p w14:paraId="5F6F7602" w14:textId="77777777" w:rsidR="00371CE6" w:rsidRPr="0029259B" w:rsidRDefault="00371CE6" w:rsidP="00F760DA">
            <w:pPr>
              <w:rPr>
                <w:rFonts w:ascii="Arial" w:hAnsi="Arial" w:cs="Arial"/>
                <w:szCs w:val="18"/>
              </w:rPr>
            </w:pPr>
          </w:p>
        </w:tc>
        <w:tc>
          <w:tcPr>
            <w:tcW w:w="3960" w:type="dxa"/>
          </w:tcPr>
          <w:p w14:paraId="520F0D2E" w14:textId="01CADF45" w:rsidR="00371CE6" w:rsidRPr="0029259B" w:rsidRDefault="00371CE6"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Khối S-Function của thiết bị ngoại vi</w:t>
            </w:r>
          </w:p>
        </w:tc>
        <w:tc>
          <w:tcPr>
            <w:tcW w:w="5580" w:type="dxa"/>
            <w:vMerge/>
          </w:tcPr>
          <w:p w14:paraId="2679917A" w14:textId="77777777" w:rsidR="00371CE6" w:rsidRPr="0029259B" w:rsidRDefault="00371CE6" w:rsidP="00F760DA">
            <w:pPr>
              <w:rPr>
                <w:rFonts w:ascii="Arial" w:hAnsi="Arial" w:cs="Arial"/>
                <w:szCs w:val="18"/>
              </w:rPr>
            </w:pPr>
          </w:p>
        </w:tc>
      </w:tr>
      <w:tr w:rsidR="00371CE6" w:rsidRPr="0029259B" w14:paraId="78B0F1F6" w14:textId="77777777" w:rsidTr="00012606">
        <w:tc>
          <w:tcPr>
            <w:tcW w:w="1350" w:type="dxa"/>
            <w:vMerge/>
          </w:tcPr>
          <w:p w14:paraId="7B74A7A2" w14:textId="77777777" w:rsidR="00371CE6" w:rsidRPr="0029259B" w:rsidRDefault="00371CE6" w:rsidP="00F760DA">
            <w:pPr>
              <w:rPr>
                <w:rFonts w:ascii="Arial" w:hAnsi="Arial" w:cs="Arial"/>
                <w:szCs w:val="18"/>
              </w:rPr>
            </w:pPr>
          </w:p>
        </w:tc>
        <w:tc>
          <w:tcPr>
            <w:tcW w:w="3960" w:type="dxa"/>
          </w:tcPr>
          <w:p w14:paraId="454FE996" w14:textId="54D5EE94" w:rsidR="00371CE6" w:rsidRPr="0029259B" w:rsidRDefault="00371CE6"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Hộp thoại cấu hình</w:t>
            </w:r>
          </w:p>
        </w:tc>
        <w:tc>
          <w:tcPr>
            <w:tcW w:w="5580" w:type="dxa"/>
            <w:vMerge/>
          </w:tcPr>
          <w:p w14:paraId="25C10386" w14:textId="77777777" w:rsidR="00371CE6" w:rsidRPr="0029259B" w:rsidRDefault="00371CE6" w:rsidP="00F760DA">
            <w:pPr>
              <w:rPr>
                <w:rFonts w:ascii="Arial" w:hAnsi="Arial" w:cs="Arial"/>
                <w:szCs w:val="18"/>
              </w:rPr>
            </w:pPr>
          </w:p>
        </w:tc>
      </w:tr>
      <w:tr w:rsidR="00371CE6" w:rsidRPr="0029259B" w14:paraId="02313B1F" w14:textId="77777777" w:rsidTr="00012606">
        <w:tc>
          <w:tcPr>
            <w:tcW w:w="1350" w:type="dxa"/>
            <w:vMerge/>
          </w:tcPr>
          <w:p w14:paraId="47004511" w14:textId="77777777" w:rsidR="00371CE6" w:rsidRPr="0029259B" w:rsidRDefault="00371CE6" w:rsidP="00F760DA">
            <w:pPr>
              <w:rPr>
                <w:rFonts w:ascii="Arial" w:hAnsi="Arial" w:cs="Arial"/>
                <w:szCs w:val="18"/>
              </w:rPr>
            </w:pPr>
          </w:p>
        </w:tc>
        <w:tc>
          <w:tcPr>
            <w:tcW w:w="3960" w:type="dxa"/>
          </w:tcPr>
          <w:p w14:paraId="706684A6" w14:textId="6C135862" w:rsidR="00371CE6" w:rsidRPr="0029259B" w:rsidRDefault="00821D43"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Thực thi mô phỏng SPIL</w:t>
            </w:r>
          </w:p>
        </w:tc>
        <w:tc>
          <w:tcPr>
            <w:tcW w:w="5580" w:type="dxa"/>
            <w:vMerge/>
          </w:tcPr>
          <w:p w14:paraId="27FBCE97" w14:textId="77777777" w:rsidR="00371CE6" w:rsidRPr="0029259B" w:rsidRDefault="00371CE6" w:rsidP="00F760DA">
            <w:pPr>
              <w:rPr>
                <w:rFonts w:ascii="Arial" w:hAnsi="Arial" w:cs="Arial"/>
                <w:szCs w:val="18"/>
              </w:rPr>
            </w:pPr>
          </w:p>
        </w:tc>
      </w:tr>
      <w:tr w:rsidR="00371CE6" w:rsidRPr="0029259B" w14:paraId="2C496D5B" w14:textId="77777777" w:rsidTr="00012606">
        <w:tc>
          <w:tcPr>
            <w:tcW w:w="1350" w:type="dxa"/>
            <w:vMerge/>
          </w:tcPr>
          <w:p w14:paraId="40AE026E" w14:textId="77777777" w:rsidR="00371CE6" w:rsidRPr="0029259B" w:rsidRDefault="00371CE6" w:rsidP="00F760DA">
            <w:pPr>
              <w:rPr>
                <w:rFonts w:ascii="Arial" w:hAnsi="Arial" w:cs="Arial"/>
                <w:szCs w:val="18"/>
              </w:rPr>
            </w:pPr>
          </w:p>
        </w:tc>
        <w:tc>
          <w:tcPr>
            <w:tcW w:w="3960" w:type="dxa"/>
          </w:tcPr>
          <w:p w14:paraId="6EA00695" w14:textId="3218F1C9" w:rsidR="00371CE6" w:rsidRPr="0029259B" w:rsidRDefault="00371CE6"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đo thời gian</w:t>
            </w:r>
          </w:p>
        </w:tc>
        <w:tc>
          <w:tcPr>
            <w:tcW w:w="5580" w:type="dxa"/>
            <w:vMerge/>
          </w:tcPr>
          <w:p w14:paraId="0C296D0E" w14:textId="77777777" w:rsidR="00371CE6" w:rsidRPr="0029259B" w:rsidRDefault="00371CE6" w:rsidP="00F760DA">
            <w:pPr>
              <w:rPr>
                <w:rFonts w:ascii="Arial" w:hAnsi="Arial" w:cs="Arial"/>
                <w:szCs w:val="18"/>
              </w:rPr>
            </w:pPr>
          </w:p>
        </w:tc>
      </w:tr>
      <w:tr w:rsidR="00371CE6" w:rsidRPr="0029259B" w14:paraId="4D0CA233" w14:textId="77777777" w:rsidTr="00012606">
        <w:tc>
          <w:tcPr>
            <w:tcW w:w="1350" w:type="dxa"/>
            <w:vMerge/>
          </w:tcPr>
          <w:p w14:paraId="528E0543" w14:textId="77777777" w:rsidR="00371CE6" w:rsidRPr="0029259B" w:rsidRDefault="00371CE6" w:rsidP="00F760DA">
            <w:pPr>
              <w:rPr>
                <w:rFonts w:ascii="Arial" w:hAnsi="Arial" w:cs="Arial"/>
                <w:szCs w:val="18"/>
              </w:rPr>
            </w:pPr>
          </w:p>
        </w:tc>
        <w:tc>
          <w:tcPr>
            <w:tcW w:w="3960" w:type="dxa"/>
          </w:tcPr>
          <w:p w14:paraId="2D6CC2BE" w14:textId="73FD85C2" w:rsidR="00371CE6" w:rsidRPr="0029259B" w:rsidRDefault="00371CE6"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Điểm cần thận trọng</w:t>
            </w:r>
          </w:p>
        </w:tc>
        <w:tc>
          <w:tcPr>
            <w:tcW w:w="5580" w:type="dxa"/>
            <w:vMerge/>
          </w:tcPr>
          <w:p w14:paraId="4077BFFA" w14:textId="77777777" w:rsidR="00371CE6" w:rsidRPr="0029259B" w:rsidRDefault="00371CE6" w:rsidP="00F760DA">
            <w:pPr>
              <w:rPr>
                <w:rFonts w:ascii="Arial" w:hAnsi="Arial" w:cs="Arial"/>
                <w:szCs w:val="18"/>
              </w:rPr>
            </w:pPr>
          </w:p>
        </w:tc>
      </w:tr>
      <w:tr w:rsidR="00371CE6" w:rsidRPr="0029259B" w14:paraId="3059F8A0" w14:textId="77777777" w:rsidTr="00A552AA">
        <w:trPr>
          <w:trHeight w:val="188"/>
        </w:trPr>
        <w:tc>
          <w:tcPr>
            <w:tcW w:w="1350" w:type="dxa"/>
            <w:vMerge/>
          </w:tcPr>
          <w:p w14:paraId="278A3024" w14:textId="77777777" w:rsidR="00371CE6" w:rsidRPr="0029259B" w:rsidRDefault="00371CE6" w:rsidP="00F760DA">
            <w:pPr>
              <w:rPr>
                <w:rFonts w:ascii="Arial" w:hAnsi="Arial" w:cs="Arial"/>
                <w:szCs w:val="18"/>
              </w:rPr>
            </w:pPr>
          </w:p>
        </w:tc>
        <w:tc>
          <w:tcPr>
            <w:tcW w:w="3960" w:type="dxa"/>
          </w:tcPr>
          <w:p w14:paraId="7B659E5B" w14:textId="69A054A4" w:rsidR="00371CE6" w:rsidRPr="0029259B" w:rsidRDefault="00371CE6"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Thông báo lỗi</w:t>
            </w:r>
          </w:p>
        </w:tc>
        <w:tc>
          <w:tcPr>
            <w:tcW w:w="5580" w:type="dxa"/>
            <w:vMerge/>
          </w:tcPr>
          <w:p w14:paraId="0478FBA1" w14:textId="77777777" w:rsidR="00371CE6" w:rsidRPr="0029259B" w:rsidRDefault="00371CE6" w:rsidP="00F760DA">
            <w:pPr>
              <w:rPr>
                <w:rFonts w:ascii="Arial" w:hAnsi="Arial" w:cs="Arial"/>
                <w:szCs w:val="18"/>
              </w:rPr>
            </w:pPr>
          </w:p>
        </w:tc>
      </w:tr>
      <w:tr w:rsidR="00FE044B" w:rsidRPr="0029259B" w14:paraId="3DC96A07" w14:textId="77777777" w:rsidTr="00012606">
        <w:tc>
          <w:tcPr>
            <w:tcW w:w="1350" w:type="dxa"/>
            <w:vMerge w:val="restart"/>
          </w:tcPr>
          <w:p w14:paraId="62AB3FD2" w14:textId="14ECB72C" w:rsidR="00FE044B" w:rsidRPr="0029259B" w:rsidRDefault="00FE044B" w:rsidP="00F760DA">
            <w:pPr xmlns:w="http://schemas.openxmlformats.org/wordprocessingml/2006/main">
              <w:rPr>
                <w:rFonts w:ascii="Arial" w:hAnsi="Arial" w:cs="Arial"/>
                <w:szCs w:val="18"/>
                <w:highlight w:val="yellow"/>
                <w:lang w:val="vi-VN"/>
              </w:rPr>
            </w:pPr>
            <w:r xmlns:w="http://schemas.openxmlformats.org/wordprocessingml/2006/main" w:rsidRPr="0029259B">
              <w:rPr>
                <w:rFonts w:ascii="Arial" w:hAnsi="Arial" w:cs="Arial"/>
                <w:szCs w:val="18"/>
                <w:highlight w:val="yellow"/>
              </w:rPr>
              <w:t xml:space="preserve">V1 </w:t>
            </w:r>
            <w:r xmlns:w="http://schemas.openxmlformats.org/wordprocessingml/2006/main" w:rsidRPr="0029259B">
              <w:rPr>
                <w:rFonts w:ascii="Arial" w:hAnsi="Arial" w:cs="Arial"/>
                <w:szCs w:val="18"/>
                <w:highlight w:val="yellow"/>
                <w:lang w:val="vi-VN"/>
              </w:rPr>
              <w:t xml:space="preserve">.00.00</w:t>
            </w:r>
          </w:p>
        </w:tc>
        <w:tc>
          <w:tcPr>
            <w:tcW w:w="3960" w:type="dxa"/>
          </w:tcPr>
          <w:p w14:paraId="5EBC48D5" w14:textId="3C6CF170" w:rsidR="00FE044B" w:rsidRPr="0029259B" w:rsidRDefault="00FE044B" w:rsidP="00F760DA">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highlight w:val="yellow"/>
              </w:rPr>
              <w:t xml:space="preserve">Môi trường</w:t>
            </w:r>
          </w:p>
        </w:tc>
        <w:tc>
          <w:tcPr>
            <w:tcW w:w="5580" w:type="dxa"/>
            <w:vMerge w:val="restart"/>
          </w:tcPr>
          <w:p w14:paraId="18B4DFE9" w14:textId="77777777" w:rsidR="00FE044B" w:rsidRPr="0029259B" w:rsidRDefault="00FE044B" w:rsidP="004C196D">
            <w:pPr xmlns:w="http://schemas.openxmlformats.org/wordprocessingml/2006/main">
              <w:rPr>
                <w:rFonts w:ascii="Arial" w:hAnsi="Arial" w:cs="Arial"/>
                <w:szCs w:val="18"/>
                <w:highlight w:val="yellow"/>
              </w:rPr>
            </w:pPr>
            <w:commentRangeStart xmlns:w="http://schemas.openxmlformats.org/wordprocessingml/2006/main" w:id="1244"/>
            <w:r xmlns:w="http://schemas.openxmlformats.org/wordprocessingml/2006/main" w:rsidRPr="0029259B">
              <w:rPr>
                <w:rFonts w:ascii="Arial" w:hAnsi="Arial" w:cs="Arial"/>
                <w:szCs w:val="18"/>
                <w:highlight w:val="yellow"/>
              </w:rPr>
              <w:t xml:space="preserve">Cập nhật nội dung cho RLIN3n</w:t>
            </w:r>
            <w:commentRangeEnd xmlns:w="http://schemas.openxmlformats.org/wordprocessingml/2006/main" w:id="1244"/>
            <w:r xmlns:w="http://schemas.openxmlformats.org/wordprocessingml/2006/main" w:rsidRPr="0029259B">
              <w:rPr>
                <w:rStyle w:val="CommentReference"/>
                <w:rFonts w:ascii="Arial" w:hAnsi="Arial" w:cs="Arial"/>
              </w:rPr>
              <w:commentReference xmlns:w="http://schemas.openxmlformats.org/wordprocessingml/2006/main" w:id="1244"/>
            </w:r>
          </w:p>
          <w:p w14:paraId="52CC20CC" w14:textId="77777777" w:rsidR="00FE044B" w:rsidRDefault="00FE044B" w:rsidP="004C196D">
            <w:pPr xmlns:w="http://schemas.openxmlformats.org/wordprocessingml/2006/main">
              <w:rPr>
                <w:rFonts w:ascii="Arial" w:hAnsi="Arial" w:cs="Arial"/>
                <w:szCs w:val="18"/>
                <w:highlight w:val="yellow"/>
              </w:rPr>
            </w:pPr>
            <w:commentRangeStart xmlns:w="http://schemas.openxmlformats.org/wordprocessingml/2006/main" w:id="1245"/>
            <w:r xmlns:w="http://schemas.openxmlformats.org/wordprocessingml/2006/main" w:rsidRPr="0029259B">
              <w:rPr>
                <w:rFonts w:ascii="Arial" w:hAnsi="Arial" w:cs="Arial"/>
                <w:szCs w:val="18"/>
                <w:highlight w:val="yellow"/>
              </w:rPr>
              <w:t xml:space="preserve">Cập nhật </w:t>
            </w:r>
            <w:bookmarkStart xmlns:w="http://schemas.openxmlformats.org/wordprocessingml/2006/main" w:id="1246" w:name="V10000_Req_02_003"/>
            <w:bookmarkEnd xmlns:w="http://schemas.openxmlformats.org/wordprocessingml/2006/main" w:id="1246"/>
            <w:r xmlns:w="http://schemas.openxmlformats.org/wordprocessingml/2006/main" w:rsidRPr="0029259B">
              <w:rPr>
                <w:rFonts w:ascii="Arial" w:hAnsi="Arial" w:cs="Arial"/>
                <w:szCs w:val="18"/>
                <w:highlight w:val="yellow"/>
              </w:rPr>
              <w:t xml:space="preserve">nội dung F1KM-S </w:t>
            </w:r>
            <w:bookmarkStart xmlns:w="http://schemas.openxmlformats.org/wordprocessingml/2006/main" w:id="1247" w:name="V10000_Req_01_007"/>
            <w:bookmarkEnd xmlns:w="http://schemas.openxmlformats.org/wordprocessingml/2006/main" w:id="1247"/>
            <w:r xmlns:w="http://schemas.openxmlformats.org/wordprocessingml/2006/main" w:rsidRPr="0029259B">
              <w:rPr>
                <w:rFonts w:ascii="Arial" w:hAnsi="Arial" w:cs="Arial"/>
                <w:szCs w:val="18"/>
                <w:highlight w:val="yellow"/>
              </w:rPr>
              <w:t xml:space="preserve">4</w:t>
            </w:r>
            <w:commentRangeEnd xmlns:w="http://schemas.openxmlformats.org/wordprocessingml/2006/main" w:id="1245"/>
            <w:r xmlns:w="http://schemas.openxmlformats.org/wordprocessingml/2006/main" w:rsidRPr="0029259B">
              <w:rPr>
                <w:rStyle w:val="CommentReference"/>
                <w:rFonts w:ascii="Arial" w:hAnsi="Arial" w:cs="Arial"/>
              </w:rPr>
              <w:commentReference xmlns:w="http://schemas.openxmlformats.org/wordprocessingml/2006/main" w:id="1245"/>
            </w:r>
          </w:p>
          <w:p w14:paraId="375CB524" w14:textId="77777777" w:rsidR="00FE044B" w:rsidRDefault="00FE044B" w:rsidP="004C196D">
            <w:pPr xmlns:w="http://schemas.openxmlformats.org/wordprocessingml/2006/main">
              <w:rPr>
                <w:rFonts w:ascii="Arial" w:hAnsi="Arial" w:cs="Arial"/>
                <w:szCs w:val="18"/>
                <w:highlight w:val="yellow"/>
              </w:rPr>
            </w:pPr>
            <w:commentRangeStart xmlns:w="http://schemas.openxmlformats.org/wordprocessingml/2006/main" w:id="1248"/>
            <w:r xmlns:w="http://schemas.openxmlformats.org/wordprocessingml/2006/main" w:rsidRPr="0029259B">
              <w:rPr>
                <w:rFonts w:ascii="Arial" w:hAnsi="Arial" w:cs="Arial"/>
                <w:szCs w:val="18"/>
                <w:highlight w:val="yellow"/>
              </w:rPr>
              <w:t xml:space="preserve">Cập nhật nội dung của phiên bản U2C </w:t>
            </w:r>
            <w:commentRangeEnd xmlns:w="http://schemas.openxmlformats.org/wordprocessingml/2006/main" w:id="1248"/>
            <w:r xmlns:w="http://schemas.openxmlformats.org/wordprocessingml/2006/main">
              <w:rPr>
                <w:rStyle w:val="CommentReference"/>
              </w:rPr>
              <w:commentReference xmlns:w="http://schemas.openxmlformats.org/wordprocessingml/2006/main" w:id="1248"/>
            </w:r>
            <w:commentRangeStart xmlns:w="http://schemas.openxmlformats.org/wordprocessingml/2006/main" w:id="1249"/>
            <w:r xmlns:w="http://schemas.openxmlformats.org/wordprocessingml/2006/main" w:rsidRPr="005963C0">
              <w:rPr>
                <w:rFonts w:ascii="Arial" w:hAnsi="Arial" w:cs="Arial"/>
                <w:szCs w:val="18"/>
                <w:highlight w:val="yellow"/>
              </w:rPr>
              <w:t xml:space="preserve">alpha</w:t>
            </w:r>
            <w:bookmarkStart xmlns:w="http://schemas.openxmlformats.org/wordprocessingml/2006/main" w:id="1250" w:name="V10000_Req_03_014"/>
            <w:bookmarkEnd xmlns:w="http://schemas.openxmlformats.org/wordprocessingml/2006/main" w:id="1250"/>
            <w:commentRangeEnd xmlns:w="http://schemas.openxmlformats.org/wordprocessingml/2006/main" w:id="1249"/>
            <w:r xmlns:w="http://schemas.openxmlformats.org/wordprocessingml/2006/main">
              <w:rPr>
                <w:rStyle w:val="CommentReference"/>
              </w:rPr>
              <w:commentReference xmlns:w="http://schemas.openxmlformats.org/wordprocessingml/2006/main" w:id="1249"/>
            </w:r>
          </w:p>
          <w:p w14:paraId="560A827E" w14:textId="77777777" w:rsidR="00FE044B" w:rsidRDefault="00FE044B" w:rsidP="004C196D">
            <w:pPr xmlns:w="http://schemas.openxmlformats.org/wordprocessingml/2006/main">
              <w:rPr>
                <w:rFonts w:ascii="Arial" w:hAnsi="Arial" w:cs="Arial"/>
                <w:szCs w:val="18"/>
                <w:highlight w:val="yellow"/>
              </w:rPr>
            </w:pPr>
            <w:commentRangeStart xmlns:w="http://schemas.openxmlformats.org/wordprocessingml/2006/main" w:id="1251"/>
            <w:r xmlns:w="http://schemas.openxmlformats.org/wordprocessingml/2006/main">
              <w:rPr>
                <w:rFonts w:ascii="Arial" w:hAnsi="Arial" w:cs="Arial"/>
                <w:szCs w:val="18"/>
                <w:highlight w:val="yellow"/>
              </w:rPr>
              <w:t xml:space="preserve">Cập nhật nội dung của </w:t>
            </w:r>
            <w:bookmarkStart xmlns:w="http://schemas.openxmlformats.org/wordprocessingml/2006/main" w:id="1252" w:name="V10000_New_Req_03_007"/>
            <w:r xmlns:w="http://schemas.openxmlformats.org/wordprocessingml/2006/main">
              <w:rPr>
                <w:rFonts w:ascii="Arial" w:hAnsi="Arial" w:cs="Arial"/>
                <w:szCs w:val="18"/>
                <w:highlight w:val="yellow"/>
              </w:rPr>
              <w:t xml:space="preserve">TAUD</w:t>
            </w:r>
            <w:bookmarkEnd xmlns:w="http://schemas.openxmlformats.org/wordprocessingml/2006/main" w:id="1252"/>
            <w:commentRangeEnd xmlns:w="http://schemas.openxmlformats.org/wordprocessingml/2006/main" w:id="1251"/>
            <w:r xmlns:w="http://schemas.openxmlformats.org/wordprocessingml/2006/main">
              <w:rPr>
                <w:rStyle w:val="CommentReference"/>
              </w:rPr>
              <w:commentReference xmlns:w="http://schemas.openxmlformats.org/wordprocessingml/2006/main" w:id="1251"/>
            </w:r>
          </w:p>
          <w:p w14:paraId="31626A1E" w14:textId="55DFC9B0" w:rsidR="00FE044B" w:rsidRDefault="00FE044B" w:rsidP="004C196D">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Cập nhật nội dung của RS-CA </w:t>
            </w:r>
            <w:commentRangeStart xmlns:w="http://schemas.openxmlformats.org/wordprocessingml/2006/main" w:id="1253"/>
            <w:r xmlns:w="http://schemas.openxmlformats.org/wordprocessingml/2006/main">
              <w:rPr>
                <w:rFonts w:ascii="Arial" w:hAnsi="Arial" w:cs="Arial"/>
                <w:szCs w:val="18"/>
                <w:highlight w:val="yellow"/>
              </w:rPr>
              <w:t xml:space="preserve">NFD </w:t>
            </w:r>
            <w:commentRangeEnd xmlns:w="http://schemas.openxmlformats.org/wordprocessingml/2006/main" w:id="1253"/>
            <w:r xmlns:w="http://schemas.openxmlformats.org/wordprocessingml/2006/main">
              <w:rPr>
                <w:rStyle w:val="CommentReference"/>
              </w:rPr>
              <w:commentReference xmlns:w="http://schemas.openxmlformats.org/wordprocessingml/2006/main" w:id="1253"/>
            </w:r>
            <w:r xmlns:w="http://schemas.openxmlformats.org/wordprocessingml/2006/main">
              <w:rPr>
                <w:rFonts w:ascii="Arial" w:hAnsi="Arial" w:cs="Arial"/>
                <w:szCs w:val="18"/>
                <w:highlight w:val="yellow"/>
              </w:rPr>
              <w:t xml:space="preserve">cho Dòng thiết bị F1KM và </w:t>
            </w:r>
            <w:bookmarkStart xmlns:w="http://schemas.openxmlformats.org/wordprocessingml/2006/main" w:id="1254" w:name="V10000_CAN_U2C_003"/>
            <w:r xmlns:w="http://schemas.openxmlformats.org/wordprocessingml/2006/main">
              <w:rPr>
                <w:rFonts w:ascii="Arial" w:hAnsi="Arial" w:cs="Arial"/>
                <w:szCs w:val="18"/>
                <w:highlight w:val="yellow"/>
              </w:rPr>
              <w:t xml:space="preserve">U2C </w:t>
            </w:r>
            <w:bookmarkEnd xmlns:w="http://schemas.openxmlformats.org/wordprocessingml/2006/main" w:id="1254"/>
            <w:r xmlns:w="http://schemas.openxmlformats.org/wordprocessingml/2006/main">
              <w:rPr>
                <w:rFonts w:ascii="Arial" w:hAnsi="Arial" w:cs="Arial"/>
                <w:szCs w:val="18"/>
                <w:highlight w:val="yellow"/>
              </w:rPr>
              <w:t xml:space="preserve">.</w:t>
            </w:r>
          </w:p>
          <w:p w14:paraId="6F9FAA37" w14:textId="77777777" w:rsidR="00FE044B" w:rsidRDefault="00FE044B" w:rsidP="004C196D">
            <w:pPr xmlns:w="http://schemas.openxmlformats.org/wordprocessingml/2006/main">
              <w:rPr>
                <w:rFonts w:ascii="Arial" w:hAnsi="Arial" w:cs="Arial"/>
                <w:szCs w:val="18"/>
                <w:highlight w:val="yellow"/>
              </w:rPr>
            </w:pPr>
            <w:commentRangeStart xmlns:w="http://schemas.openxmlformats.org/wordprocessingml/2006/main" w:id="1255"/>
            <w:r xmlns:w="http://schemas.openxmlformats.org/wordprocessingml/2006/main">
              <w:rPr>
                <w:rFonts w:ascii="Arial" w:hAnsi="Arial" w:cs="Arial"/>
                <w:szCs w:val="18"/>
                <w:highlight w:val="yellow"/>
              </w:rPr>
              <w:t xml:space="preserve">Cập nhật nội dung bộ cài đặt ET-VPF</w:t>
            </w:r>
            <w:commentRangeEnd xmlns:w="http://schemas.openxmlformats.org/wordprocessingml/2006/main" w:id="1255"/>
            <w:r xmlns:w="http://schemas.openxmlformats.org/wordprocessingml/2006/main">
              <w:rPr>
                <w:rStyle w:val="CommentReference"/>
              </w:rPr>
              <w:commentReference xmlns:w="http://schemas.openxmlformats.org/wordprocessingml/2006/main" w:id="1255"/>
            </w:r>
            <w:bookmarkStart xmlns:w="http://schemas.openxmlformats.org/wordprocessingml/2006/main" w:id="1256" w:name="V10000_Installer_005"/>
            <w:bookmarkEnd xmlns:w="http://schemas.openxmlformats.org/wordprocessingml/2006/main" w:id="1256"/>
          </w:p>
          <w:p w14:paraId="0B5A640F" w14:textId="77777777" w:rsidR="00FE044B" w:rsidRDefault="00FE044B" w:rsidP="004C196D">
            <w:pPr xmlns:w="http://schemas.openxmlformats.org/wordprocessingml/2006/main">
              <w:rPr>
                <w:rFonts w:ascii="Arial" w:hAnsi="Arial" w:cs="Arial"/>
                <w:szCs w:val="18"/>
                <w:highlight w:val="yellow"/>
              </w:rPr>
            </w:pPr>
            <w:commentRangeStart xmlns:w="http://schemas.openxmlformats.org/wordprocessingml/2006/main" w:id="1257"/>
            <w:r xmlns:w="http://schemas.openxmlformats.org/wordprocessingml/2006/main">
              <w:rPr>
                <w:rFonts w:ascii="Arial" w:hAnsi="Arial" w:cs="Arial"/>
                <w:szCs w:val="18"/>
                <w:highlight w:val="yellow"/>
              </w:rPr>
              <w:t xml:space="preserve">Cập nhật nội dung của đơn vị ADC 1</w:t>
            </w:r>
            <w:commentRangeEnd xmlns:w="http://schemas.openxmlformats.org/wordprocessingml/2006/main" w:id="1257"/>
            <w:r xmlns:w="http://schemas.openxmlformats.org/wordprocessingml/2006/main">
              <w:rPr>
                <w:rStyle w:val="CommentReference"/>
              </w:rPr>
              <w:commentReference xmlns:w="http://schemas.openxmlformats.org/wordprocessingml/2006/main" w:id="1257"/>
            </w:r>
            <w:bookmarkStart xmlns:w="http://schemas.openxmlformats.org/wordprocessingml/2006/main" w:id="1258" w:name="ADCA1_2"/>
            <w:bookmarkEnd xmlns:w="http://schemas.openxmlformats.org/wordprocessingml/2006/main" w:id="1258"/>
          </w:p>
          <w:p w14:paraId="784302A5" w14:textId="4BFF0776" w:rsidR="00BD2A39" w:rsidRPr="0029259B" w:rsidRDefault="00FE044B" w:rsidP="004C196D">
            <w:pPr xmlns:w="http://schemas.openxmlformats.org/wordprocessingml/2006/main">
              <w:rPr>
                <w:rFonts w:ascii="Arial" w:hAnsi="Arial" w:cs="Arial"/>
                <w:szCs w:val="18"/>
                <w:highlight w:val="yellow"/>
              </w:rPr>
            </w:pPr>
            <w:commentRangeStart xmlns:w="http://schemas.openxmlformats.org/wordprocessingml/2006/main" w:id="1259"/>
            <w:r xmlns:w="http://schemas.openxmlformats.org/wordprocessingml/2006/main" w:rsidRPr="009F70B4">
              <w:rPr>
                <w:rFonts w:ascii="Arial" w:hAnsi="Arial" w:cs="Arial"/>
                <w:szCs w:val="18"/>
                <w:highlight w:val="yellow"/>
              </w:rPr>
              <w:t xml:space="preserve">Cập nhật các khối chức năng S </w:t>
            </w:r>
            <w:bookmarkStart xmlns:w="http://schemas.openxmlformats.org/wordprocessingml/2006/main" w:id="1260" w:name="V10000_Simulink_Library_006"/>
            <w:bookmarkEnd xmlns:w="http://schemas.openxmlformats.org/wordprocessingml/2006/main" w:id="1260"/>
            <w:r xmlns:w="http://schemas.openxmlformats.org/wordprocessingml/2006/main" w:rsidRPr="009F70B4">
              <w:rPr>
                <w:rFonts w:ascii="Arial" w:hAnsi="Arial" w:cs="Arial"/>
                <w:szCs w:val="18"/>
                <w:highlight w:val="yellow"/>
              </w:rPr>
              <w:t xml:space="preserve">vào MATLAB Simulink Library Browser</w:t>
            </w:r>
            <w:commentRangeEnd xmlns:w="http://schemas.openxmlformats.org/wordprocessingml/2006/main" w:id="1259"/>
            <w:r xmlns:w="http://schemas.openxmlformats.org/wordprocessingml/2006/main" w:rsidR="00583E47">
              <w:rPr>
                <w:rStyle w:val="CommentReference"/>
              </w:rPr>
              <w:commentReference xmlns:w="http://schemas.openxmlformats.org/wordprocessingml/2006/main" w:id="1259"/>
            </w:r>
          </w:p>
        </w:tc>
      </w:tr>
      <w:tr w:rsidR="00FE044B" w:rsidRPr="0029259B" w14:paraId="71E3A80F" w14:textId="77777777" w:rsidTr="00012606">
        <w:tc>
          <w:tcPr>
            <w:tcW w:w="1350" w:type="dxa"/>
            <w:vMerge/>
          </w:tcPr>
          <w:p w14:paraId="571E6965" w14:textId="77777777" w:rsidR="00FE044B" w:rsidRPr="0029259B" w:rsidRDefault="00FE044B" w:rsidP="00F760DA">
            <w:pPr>
              <w:rPr>
                <w:rFonts w:ascii="Arial" w:hAnsi="Arial" w:cs="Arial"/>
                <w:szCs w:val="18"/>
              </w:rPr>
            </w:pPr>
          </w:p>
        </w:tc>
        <w:tc>
          <w:tcPr>
            <w:tcW w:w="3960" w:type="dxa"/>
          </w:tcPr>
          <w:p w14:paraId="44BE24AD" w14:textId="3D03A1FA" w:rsidR="00FE044B" w:rsidRPr="0029259B" w:rsidRDefault="00FE044B" w:rsidP="00F760DA">
            <w:pPr xmlns:w="http://schemas.openxmlformats.org/wordprocessingml/2006/main">
              <w:rPr>
                <w:rFonts w:ascii="Arial" w:hAnsi="Arial" w:cs="Arial"/>
                <w:szCs w:val="18"/>
                <w:highlight w:val="yellow"/>
                <w:lang w:val="vi-VN"/>
              </w:rPr>
            </w:pPr>
            <w:r xmlns:w="http://schemas.openxmlformats.org/wordprocessingml/2006/main" w:rsidRPr="0029259B">
              <w:rPr>
                <w:rFonts w:ascii="Arial" w:hAnsi="Arial" w:cs="Arial"/>
                <w:highlight w:val="yellow"/>
                <w:lang w:val="vi-VN"/>
              </w:rPr>
              <w:t xml:space="preserve">Dòng thiết bị </w:t>
            </w:r>
            <w:r xmlns:w="http://schemas.openxmlformats.org/wordprocessingml/2006/main" w:rsidRPr="0029259B">
              <w:rPr>
                <w:rFonts w:ascii="Arial" w:hAnsi="Arial" w:cs="Arial"/>
                <w:highlight w:val="yellow"/>
              </w:rPr>
              <w:t xml:space="preserve">mục tiêu</w:t>
            </w:r>
          </w:p>
        </w:tc>
        <w:tc>
          <w:tcPr>
            <w:tcW w:w="5580" w:type="dxa"/>
            <w:vMerge/>
          </w:tcPr>
          <w:p w14:paraId="4D91EAA5" w14:textId="77777777" w:rsidR="00FE044B" w:rsidRPr="0029259B" w:rsidRDefault="00FE044B" w:rsidP="00F760DA">
            <w:pPr>
              <w:rPr>
                <w:rFonts w:ascii="Arial" w:hAnsi="Arial" w:cs="Arial"/>
                <w:szCs w:val="18"/>
              </w:rPr>
            </w:pPr>
          </w:p>
        </w:tc>
      </w:tr>
      <w:tr w:rsidR="00FE044B" w:rsidRPr="0029259B" w14:paraId="335BC93B" w14:textId="77777777" w:rsidTr="00012606">
        <w:tc>
          <w:tcPr>
            <w:tcW w:w="1350" w:type="dxa"/>
            <w:vMerge/>
          </w:tcPr>
          <w:p w14:paraId="6084DADD" w14:textId="77777777" w:rsidR="00FE044B" w:rsidRPr="0029259B" w:rsidRDefault="00FE044B" w:rsidP="00F760DA">
            <w:pPr>
              <w:rPr>
                <w:rFonts w:ascii="Arial" w:hAnsi="Arial" w:cs="Arial"/>
                <w:szCs w:val="18"/>
              </w:rPr>
            </w:pPr>
          </w:p>
        </w:tc>
        <w:tc>
          <w:tcPr>
            <w:tcW w:w="3960" w:type="dxa"/>
          </w:tcPr>
          <w:p w14:paraId="63CD41F3" w14:textId="6343AEB4" w:rsidR="00FE044B" w:rsidRPr="003558A1" w:rsidRDefault="00FE044B" w:rsidP="00F760DA">
            <w:pPr xmlns:w="http://schemas.openxmlformats.org/wordprocessingml/2006/main">
              <w:rPr>
                <w:rFonts w:ascii="Arial" w:hAnsi="Arial" w:cs="Arial"/>
                <w:highlight w:val="yellow"/>
              </w:rPr>
            </w:pPr>
            <w:r xmlns:w="http://schemas.openxmlformats.org/wordprocessingml/2006/main" w:rsidRPr="003558A1">
              <w:rPr>
                <w:rFonts w:ascii="Arial" w:hAnsi="Arial" w:cs="Arial"/>
                <w:szCs w:val="18"/>
                <w:highlight w:val="yellow"/>
              </w:rPr>
              <w:t xml:space="preserve">Chính sách giấy phép và mô hình quản lý giấy phép</w:t>
            </w:r>
          </w:p>
        </w:tc>
        <w:tc>
          <w:tcPr>
            <w:tcW w:w="5580" w:type="dxa"/>
            <w:vMerge/>
          </w:tcPr>
          <w:p w14:paraId="5467F62C" w14:textId="77777777" w:rsidR="00FE044B" w:rsidRPr="0029259B" w:rsidRDefault="00FE044B" w:rsidP="00F760DA">
            <w:pPr>
              <w:rPr>
                <w:rFonts w:ascii="Arial" w:hAnsi="Arial" w:cs="Arial"/>
                <w:szCs w:val="18"/>
              </w:rPr>
            </w:pPr>
          </w:p>
        </w:tc>
      </w:tr>
      <w:tr w:rsidR="00FE044B" w:rsidRPr="0029259B" w14:paraId="18E9782C" w14:textId="77777777" w:rsidTr="00012606">
        <w:tc>
          <w:tcPr>
            <w:tcW w:w="1350" w:type="dxa"/>
            <w:vMerge/>
          </w:tcPr>
          <w:p w14:paraId="003B2A1B" w14:textId="77777777" w:rsidR="00FE044B" w:rsidRPr="0029259B" w:rsidRDefault="00FE044B" w:rsidP="00F760DA">
            <w:pPr>
              <w:rPr>
                <w:rFonts w:ascii="Arial" w:hAnsi="Arial" w:cs="Arial"/>
                <w:szCs w:val="18"/>
              </w:rPr>
            </w:pPr>
          </w:p>
        </w:tc>
        <w:tc>
          <w:tcPr>
            <w:tcW w:w="3960" w:type="dxa"/>
          </w:tcPr>
          <w:p w14:paraId="78CB045A" w14:textId="4FB3E961" w:rsidR="00FE044B" w:rsidRPr="003558A1" w:rsidRDefault="00FE044B" w:rsidP="00F760DA">
            <w:pPr xmlns:w="http://schemas.openxmlformats.org/wordprocessingml/2006/main">
              <w:rPr>
                <w:rFonts w:ascii="Arial" w:hAnsi="Arial" w:cs="Arial"/>
                <w:highlight w:val="yellow"/>
              </w:rPr>
            </w:pPr>
            <w:r xmlns:w="http://schemas.openxmlformats.org/wordprocessingml/2006/main" w:rsidRPr="003558A1">
              <w:rPr>
                <w:rFonts w:ascii="Arial" w:hAnsi="Arial" w:cs="Arial"/>
                <w:highlight w:val="yellow"/>
              </w:rPr>
              <w:t xml:space="preserve">Khối S-Function của thiết bị ngoại vi</w:t>
            </w:r>
          </w:p>
        </w:tc>
        <w:tc>
          <w:tcPr>
            <w:tcW w:w="5580" w:type="dxa"/>
            <w:vMerge/>
          </w:tcPr>
          <w:p w14:paraId="1F72F9E5" w14:textId="77777777" w:rsidR="00FE044B" w:rsidRPr="0029259B" w:rsidRDefault="00FE044B" w:rsidP="00F760DA">
            <w:pPr>
              <w:rPr>
                <w:rFonts w:ascii="Arial" w:hAnsi="Arial" w:cs="Arial"/>
                <w:szCs w:val="18"/>
              </w:rPr>
            </w:pPr>
          </w:p>
        </w:tc>
      </w:tr>
      <w:tr w:rsidR="00FE044B" w:rsidRPr="0029259B" w14:paraId="592538F0" w14:textId="77777777" w:rsidTr="00012606">
        <w:tc>
          <w:tcPr>
            <w:tcW w:w="1350" w:type="dxa"/>
            <w:vMerge/>
          </w:tcPr>
          <w:p w14:paraId="2B2848BF" w14:textId="77777777" w:rsidR="00FE044B" w:rsidRPr="0029259B" w:rsidRDefault="00FE044B" w:rsidP="00F760DA">
            <w:pPr>
              <w:rPr>
                <w:rFonts w:ascii="Arial" w:hAnsi="Arial" w:cs="Arial"/>
                <w:szCs w:val="18"/>
              </w:rPr>
            </w:pPr>
          </w:p>
        </w:tc>
        <w:tc>
          <w:tcPr>
            <w:tcW w:w="3960" w:type="dxa"/>
          </w:tcPr>
          <w:p w14:paraId="437B9696" w14:textId="79158869" w:rsidR="00FE044B" w:rsidRPr="003558A1" w:rsidRDefault="00FE044B" w:rsidP="00F760DA">
            <w:pPr xmlns:w="http://schemas.openxmlformats.org/wordprocessingml/2006/main">
              <w:rPr>
                <w:rFonts w:ascii="Arial" w:hAnsi="Arial" w:cs="Arial"/>
                <w:szCs w:val="18"/>
                <w:highlight w:val="yellow"/>
              </w:rPr>
            </w:pPr>
            <w:r xmlns:w="http://schemas.openxmlformats.org/wordprocessingml/2006/main" w:rsidRPr="003558A1">
              <w:rPr>
                <w:rFonts w:ascii="Arial" w:hAnsi="Arial" w:cs="Arial"/>
                <w:szCs w:val="18"/>
                <w:highlight w:val="yellow"/>
              </w:rPr>
              <w:t xml:space="preserve">Tạo mã nguồn của thiết bị ngoại vi bằng SC</w:t>
            </w:r>
          </w:p>
        </w:tc>
        <w:tc>
          <w:tcPr>
            <w:tcW w:w="5580" w:type="dxa"/>
            <w:vMerge/>
          </w:tcPr>
          <w:p w14:paraId="774CD21A" w14:textId="77777777" w:rsidR="00FE044B" w:rsidRPr="0029259B" w:rsidRDefault="00FE044B" w:rsidP="00F760DA">
            <w:pPr>
              <w:rPr>
                <w:rFonts w:ascii="Arial" w:hAnsi="Arial" w:cs="Arial"/>
                <w:szCs w:val="18"/>
              </w:rPr>
            </w:pPr>
          </w:p>
        </w:tc>
      </w:tr>
      <w:tr w:rsidR="00FE044B" w:rsidRPr="0029259B" w14:paraId="7ADE1402" w14:textId="77777777" w:rsidTr="00012606">
        <w:tc>
          <w:tcPr>
            <w:tcW w:w="1350" w:type="dxa"/>
            <w:vMerge/>
          </w:tcPr>
          <w:p w14:paraId="37367847" w14:textId="77777777" w:rsidR="00FE044B" w:rsidRPr="0029259B" w:rsidRDefault="00FE044B" w:rsidP="00F760DA">
            <w:pPr>
              <w:rPr>
                <w:rFonts w:ascii="Arial" w:hAnsi="Arial" w:cs="Arial"/>
                <w:szCs w:val="18"/>
              </w:rPr>
            </w:pPr>
          </w:p>
        </w:tc>
        <w:tc>
          <w:tcPr>
            <w:tcW w:w="3960" w:type="dxa"/>
          </w:tcPr>
          <w:p w14:paraId="3FB1006D" w14:textId="34B28E62" w:rsidR="00FE044B" w:rsidRPr="003558A1" w:rsidRDefault="00FE044B" w:rsidP="00F760DA">
            <w:pPr xmlns:w="http://schemas.openxmlformats.org/wordprocessingml/2006/main">
              <w:rPr>
                <w:rFonts w:ascii="Arial" w:hAnsi="Arial" w:cs="Arial"/>
                <w:szCs w:val="18"/>
                <w:highlight w:val="yellow"/>
              </w:rPr>
            </w:pPr>
            <w:r xmlns:w="http://schemas.openxmlformats.org/wordprocessingml/2006/main" w:rsidRPr="003558A1">
              <w:rPr>
                <w:rFonts w:ascii="Arial" w:hAnsi="Arial" w:cs="Arial"/>
                <w:szCs w:val="18"/>
                <w:highlight w:val="yellow"/>
              </w:rPr>
              <w:t xml:space="preserve">đo thời gian</w:t>
            </w:r>
          </w:p>
        </w:tc>
        <w:tc>
          <w:tcPr>
            <w:tcW w:w="5580" w:type="dxa"/>
            <w:vMerge/>
          </w:tcPr>
          <w:p w14:paraId="046A3E20" w14:textId="77777777" w:rsidR="00FE044B" w:rsidRPr="0029259B" w:rsidRDefault="00FE044B" w:rsidP="00F760DA">
            <w:pPr>
              <w:rPr>
                <w:rFonts w:ascii="Arial" w:hAnsi="Arial" w:cs="Arial"/>
                <w:szCs w:val="18"/>
              </w:rPr>
            </w:pPr>
          </w:p>
        </w:tc>
      </w:tr>
      <w:tr w:rsidR="00FE044B" w:rsidRPr="0029259B" w14:paraId="18AACA0A" w14:textId="77777777" w:rsidTr="00012606">
        <w:tc>
          <w:tcPr>
            <w:tcW w:w="1350" w:type="dxa"/>
            <w:vMerge/>
          </w:tcPr>
          <w:p w14:paraId="301C96B1" w14:textId="77777777" w:rsidR="00FE044B" w:rsidRPr="0029259B" w:rsidRDefault="00FE044B" w:rsidP="00A5076B">
            <w:pPr>
              <w:rPr>
                <w:rFonts w:ascii="Arial" w:hAnsi="Arial" w:cs="Arial"/>
                <w:szCs w:val="18"/>
              </w:rPr>
            </w:pPr>
          </w:p>
        </w:tc>
        <w:tc>
          <w:tcPr>
            <w:tcW w:w="3960" w:type="dxa"/>
          </w:tcPr>
          <w:p w14:paraId="53CDCBB5" w14:textId="1455C6DE" w:rsidR="00FE044B" w:rsidRPr="003558A1" w:rsidRDefault="00FE044B" w:rsidP="00A5076B">
            <w:pPr xmlns:w="http://schemas.openxmlformats.org/wordprocessingml/2006/main">
              <w:rPr>
                <w:rFonts w:ascii="Arial" w:hAnsi="Arial" w:cs="Arial"/>
                <w:szCs w:val="18"/>
                <w:highlight w:val="yellow"/>
              </w:rPr>
            </w:pPr>
            <w:r xmlns:w="http://schemas.openxmlformats.org/wordprocessingml/2006/main" w:rsidRPr="003558A1">
              <w:rPr>
                <w:rFonts w:ascii="Arial" w:hAnsi="Arial" w:cs="Arial"/>
                <w:szCs w:val="18"/>
                <w:highlight w:val="yellow"/>
              </w:rPr>
              <w:t xml:space="preserve">Điểm cần thận trọng</w:t>
            </w:r>
          </w:p>
        </w:tc>
        <w:tc>
          <w:tcPr>
            <w:tcW w:w="5580" w:type="dxa"/>
            <w:vMerge/>
          </w:tcPr>
          <w:p w14:paraId="190CBC91" w14:textId="77777777" w:rsidR="00FE044B" w:rsidRPr="0029259B" w:rsidRDefault="00FE044B" w:rsidP="00A5076B">
            <w:pPr>
              <w:rPr>
                <w:rFonts w:ascii="Arial" w:hAnsi="Arial" w:cs="Arial"/>
                <w:szCs w:val="18"/>
              </w:rPr>
            </w:pPr>
          </w:p>
        </w:tc>
      </w:tr>
      <w:tr w:rsidR="00FE044B" w:rsidRPr="0029259B" w14:paraId="5B39D986" w14:textId="77777777" w:rsidTr="00E02758">
        <w:trPr>
          <w:trHeight w:val="170"/>
        </w:trPr>
        <w:tc>
          <w:tcPr>
            <w:tcW w:w="1350" w:type="dxa"/>
            <w:vMerge/>
          </w:tcPr>
          <w:p w14:paraId="3E26BFF0" w14:textId="77777777" w:rsidR="00FE044B" w:rsidRPr="0029259B" w:rsidRDefault="00FE044B" w:rsidP="00A5076B">
            <w:pPr>
              <w:rPr>
                <w:rFonts w:ascii="Arial" w:hAnsi="Arial" w:cs="Arial"/>
                <w:szCs w:val="18"/>
              </w:rPr>
            </w:pPr>
          </w:p>
        </w:tc>
        <w:tc>
          <w:tcPr>
            <w:tcW w:w="3960" w:type="dxa"/>
          </w:tcPr>
          <w:p w14:paraId="6F9E312D" w14:textId="155E0886" w:rsidR="00FE044B" w:rsidRPr="003558A1" w:rsidRDefault="00B24701" w:rsidP="00A5076B">
            <w:pPr xmlns:w="http://schemas.openxmlformats.org/wordprocessingml/2006/main">
              <w:rPr>
                <w:rFonts w:ascii="Arial" w:hAnsi="Arial" w:cs="Arial"/>
                <w:szCs w:val="18"/>
                <w:highlight w:val="yellow"/>
              </w:rPr>
            </w:pPr>
            <w:r xmlns:w="http://schemas.openxmlformats.org/wordprocessingml/2006/main" w:rsidRPr="000B3528">
              <w:rPr>
                <w:rFonts w:ascii="Arial" w:hAnsi="Arial" w:cs="Arial"/>
                <w:szCs w:val="18"/>
                <w:highlight w:val="yellow"/>
              </w:rPr>
              <w:t xml:space="preserve">Mô hình mẫu nhúng</w:t>
            </w:r>
          </w:p>
        </w:tc>
        <w:tc>
          <w:tcPr>
            <w:tcW w:w="5580" w:type="dxa"/>
            <w:vMerge/>
          </w:tcPr>
          <w:p w14:paraId="22D18722" w14:textId="77777777" w:rsidR="00FE044B" w:rsidRPr="0029259B" w:rsidRDefault="00FE044B" w:rsidP="00A5076B">
            <w:pPr>
              <w:rPr>
                <w:rFonts w:ascii="Arial" w:hAnsi="Arial" w:cs="Arial"/>
                <w:szCs w:val="18"/>
              </w:rPr>
            </w:pPr>
          </w:p>
        </w:tc>
      </w:tr>
      <w:tr w:rsidR="00FE044B" w:rsidRPr="0029259B" w14:paraId="211171E8" w14:textId="77777777" w:rsidTr="00012606">
        <w:tc>
          <w:tcPr>
            <w:tcW w:w="1350" w:type="dxa"/>
            <w:vMerge/>
          </w:tcPr>
          <w:p w14:paraId="7D359CBC" w14:textId="77777777" w:rsidR="00FE044B" w:rsidRPr="0029259B" w:rsidRDefault="00FE044B" w:rsidP="00A5076B">
            <w:pPr>
              <w:rPr>
                <w:rFonts w:ascii="Arial" w:hAnsi="Arial" w:cs="Arial"/>
                <w:szCs w:val="18"/>
              </w:rPr>
            </w:pPr>
          </w:p>
        </w:tc>
        <w:tc>
          <w:tcPr>
            <w:tcW w:w="3960" w:type="dxa"/>
          </w:tcPr>
          <w:p w14:paraId="0CCAC625" w14:textId="7C9A4FD9" w:rsidR="00FE044B" w:rsidRDefault="00B24701" w:rsidP="00A5076B">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Cài đặt</w:t>
            </w:r>
          </w:p>
        </w:tc>
        <w:tc>
          <w:tcPr>
            <w:tcW w:w="5580" w:type="dxa"/>
            <w:vMerge/>
          </w:tcPr>
          <w:p w14:paraId="5A203801" w14:textId="77777777" w:rsidR="00FE044B" w:rsidRPr="0029259B" w:rsidRDefault="00FE044B" w:rsidP="00A5076B">
            <w:pPr>
              <w:rPr>
                <w:rFonts w:ascii="Arial" w:hAnsi="Arial" w:cs="Arial"/>
                <w:szCs w:val="18"/>
              </w:rPr>
            </w:pPr>
          </w:p>
        </w:tc>
      </w:tr>
    </w:tbl>
    <w:p w14:paraId="2D874F23" w14:textId="7F3D350F" w:rsidR="00D06B77" w:rsidRPr="0029259B" w:rsidRDefault="00D06B77" w:rsidP="008F699B">
      <w:pPr>
        <w:rPr>
          <w:rFonts w:ascii="Arial" w:hAnsi="Arial" w:cs="Arial"/>
        </w:rPr>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625"/>
        <w:gridCol w:w="2970"/>
        <w:gridCol w:w="1170"/>
        <w:gridCol w:w="2340"/>
        <w:gridCol w:w="1350"/>
        <w:gridCol w:w="1170"/>
        <w:gridCol w:w="1260"/>
      </w:tblGrid>
      <w:tr w:rsidR="008B1381" w:rsidRPr="0029259B" w14:paraId="4B347E5D" w14:textId="77777777" w:rsidTr="3C0BE9D9">
        <w:trPr>
          <w:cantSplit/>
          <w:trHeight w:val="400"/>
        </w:trPr>
        <w:tc>
          <w:tcPr>
            <w:tcW w:w="10885" w:type="dxa"/>
            <w:gridSpan w:val="7"/>
            <w:vAlign w:val="center"/>
          </w:tcPr>
          <w:p w14:paraId="54DD5C8D" w14:textId="275F765E" w:rsidR="00D06B77" w:rsidRPr="0029259B" w:rsidRDefault="00D06B77" w:rsidP="00F760DA">
            <w:pPr xmlns:w="http://schemas.openxmlformats.org/wordprocessingml/2006/main">
              <w:jc w:val="center"/>
              <w:rPr>
                <w:rFonts w:ascii="Arial" w:hAnsi="Arial" w:cs="Arial"/>
              </w:rPr>
            </w:pPr>
            <w:r xmlns:w="http://schemas.openxmlformats.org/wordprocessingml/2006/main" w:rsidRPr="0029259B">
              <w:rPr>
                <w:rFonts w:ascii="Arial" w:hAnsi="Arial" w:cs="Arial"/>
                <w:b/>
                <w:sz w:val="24"/>
                <w:szCs w:val="24"/>
              </w:rPr>
              <w:t xml:space="preserve">Lịch sử đã thay đổi (Sửa đổi) (ET-VPF E1.00.00)</w:t>
            </w:r>
          </w:p>
        </w:tc>
      </w:tr>
      <w:tr w:rsidR="008B1381" w:rsidRPr="0029259B" w14:paraId="44A3671F" w14:textId="77777777" w:rsidTr="3C0BE9D9">
        <w:trPr>
          <w:cantSplit/>
          <w:trHeight w:val="400"/>
        </w:trPr>
        <w:tc>
          <w:tcPr>
            <w:tcW w:w="625" w:type="dxa"/>
            <w:vMerge w:val="restart"/>
            <w:vAlign w:val="center"/>
          </w:tcPr>
          <w:p w14:paraId="37E09A44" w14:textId="77777777" w:rsidR="00D06B77" w:rsidRPr="0029259B" w:rsidRDefault="00D06B77"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Không.</w:t>
            </w:r>
          </w:p>
        </w:tc>
        <w:tc>
          <w:tcPr>
            <w:tcW w:w="6480" w:type="dxa"/>
            <w:gridSpan w:val="3"/>
            <w:vAlign w:val="center"/>
          </w:tcPr>
          <w:p w14:paraId="3E8AEC6F" w14:textId="77777777" w:rsidR="00D06B77" w:rsidRPr="0029259B" w:rsidRDefault="00D06B77"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 1 ghi chú thay đổi</w:t>
            </w:r>
          </w:p>
        </w:tc>
        <w:tc>
          <w:tcPr>
            <w:tcW w:w="1350" w:type="dxa"/>
            <w:vMerge w:val="restart"/>
            <w:vAlign w:val="center"/>
          </w:tcPr>
          <w:p w14:paraId="729D2DF8" w14:textId="77777777" w:rsidR="00D06B77" w:rsidRPr="0029259B" w:rsidRDefault="00D06B77"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 2</w:t>
            </w:r>
          </w:p>
          <w:p w14:paraId="12F98685" w14:textId="77777777" w:rsidR="00D06B77" w:rsidRPr="0029259B" w:rsidRDefault="00D06B77"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Ngày thành lập</w:t>
            </w:r>
          </w:p>
          <w:p w14:paraId="09AA66E0" w14:textId="77777777" w:rsidR="00D06B77" w:rsidRPr="0029259B" w:rsidRDefault="00D06B77"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ngày chỉ định</w:t>
            </w:r>
          </w:p>
        </w:tc>
        <w:tc>
          <w:tcPr>
            <w:tcW w:w="1170" w:type="dxa"/>
            <w:vMerge w:val="restart"/>
            <w:vAlign w:val="center"/>
          </w:tcPr>
          <w:p w14:paraId="69394895" w14:textId="77777777" w:rsidR="00D06B77" w:rsidRPr="0029259B" w:rsidRDefault="00D06B77"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 3</w:t>
            </w:r>
          </w:p>
          <w:p w14:paraId="55A27895" w14:textId="77777777" w:rsidR="00D06B77" w:rsidRPr="0029259B" w:rsidRDefault="00D06B77"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Kéo lên</w:t>
            </w:r>
          </w:p>
          <w:p w14:paraId="54F8E104" w14:textId="77777777" w:rsidR="00D06B77" w:rsidRPr="0029259B" w:rsidRDefault="00D06B77"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Tài liệu kỹ thuật</w:t>
            </w:r>
          </w:p>
        </w:tc>
        <w:tc>
          <w:tcPr>
            <w:tcW w:w="1260" w:type="dxa"/>
            <w:vMerge w:val="restart"/>
            <w:vAlign w:val="center"/>
          </w:tcPr>
          <w:p w14:paraId="6ADD3E14" w14:textId="77777777" w:rsidR="00D06B77" w:rsidRPr="0029259B" w:rsidRDefault="00D06B77" w:rsidP="00F760DA">
            <w:pPr xmlns:w="http://schemas.openxmlformats.org/wordprocessingml/2006/main">
              <w:rPr>
                <w:rFonts w:ascii="Arial" w:hAnsi="Arial" w:cs="Arial"/>
              </w:rPr>
            </w:pPr>
            <w:r xmlns:w="http://schemas.openxmlformats.org/wordprocessingml/2006/main" w:rsidRPr="0029259B">
              <w:rPr>
                <w:rFonts w:ascii="Arial" w:hAnsi="Arial" w:cs="Arial"/>
              </w:rPr>
              <w:t xml:space="preserve">Tác giả</w:t>
            </w:r>
          </w:p>
        </w:tc>
      </w:tr>
      <w:tr w:rsidR="008B1381" w:rsidRPr="0029259B" w14:paraId="11FF9A24" w14:textId="77777777" w:rsidTr="3C0BE9D9">
        <w:trPr>
          <w:cantSplit/>
          <w:trHeight w:val="400"/>
        </w:trPr>
        <w:tc>
          <w:tcPr>
            <w:tcW w:w="625" w:type="dxa"/>
            <w:vMerge/>
            <w:vAlign w:val="center"/>
          </w:tcPr>
          <w:p w14:paraId="4BB7F2CB" w14:textId="77777777" w:rsidR="00D06B77" w:rsidRPr="0029259B" w:rsidRDefault="00D06B77" w:rsidP="00F760DA">
            <w:pPr>
              <w:rPr>
                <w:rFonts w:ascii="Arial" w:hAnsi="Arial" w:cs="Arial"/>
              </w:rPr>
            </w:pPr>
          </w:p>
        </w:tc>
        <w:tc>
          <w:tcPr>
            <w:tcW w:w="2970" w:type="dxa"/>
            <w:tcBorders>
              <w:bottom w:val="single" w:sz="4" w:space="0" w:color="auto"/>
            </w:tcBorders>
            <w:vAlign w:val="center"/>
          </w:tcPr>
          <w:p w14:paraId="6AEA2A1D" w14:textId="77777777" w:rsidR="00D06B77" w:rsidRPr="0029259B" w:rsidRDefault="00D06B77" w:rsidP="00F760DA">
            <w:pPr xmlns:w="http://schemas.openxmlformats.org/wordprocessingml/2006/main">
              <w:jc w:val="center"/>
              <w:rPr>
                <w:rFonts w:ascii="Arial" w:hAnsi="Arial" w:cs="Arial"/>
              </w:rPr>
            </w:pPr>
            <w:r xmlns:w="http://schemas.openxmlformats.org/wordprocessingml/2006/main" w:rsidRPr="0029259B">
              <w:rPr>
                <w:rFonts w:ascii="Arial" w:hAnsi="Arial" w:cs="Arial"/>
              </w:rPr>
              <w:t xml:space="preserve">Nội dung</w:t>
            </w:r>
          </w:p>
        </w:tc>
        <w:tc>
          <w:tcPr>
            <w:tcW w:w="1170" w:type="dxa"/>
            <w:tcBorders>
              <w:bottom w:val="single" w:sz="4" w:space="0" w:color="auto"/>
            </w:tcBorders>
            <w:vAlign w:val="center"/>
          </w:tcPr>
          <w:p w14:paraId="345E889B" w14:textId="77777777" w:rsidR="00D06B77" w:rsidRPr="0029259B" w:rsidRDefault="00D06B77" w:rsidP="00F760DA">
            <w:pPr xmlns:w="http://schemas.openxmlformats.org/wordprocessingml/2006/main">
              <w:jc w:val="center"/>
              <w:rPr>
                <w:rFonts w:ascii="Arial" w:hAnsi="Arial" w:cs="Arial"/>
              </w:rPr>
            </w:pPr>
            <w:r xmlns:w="http://schemas.openxmlformats.org/wordprocessingml/2006/main" w:rsidRPr="0029259B">
              <w:rPr>
                <w:rFonts w:ascii="Arial" w:hAnsi="Arial" w:cs="Arial"/>
              </w:rPr>
              <w:t xml:space="preserve">Trang</w:t>
            </w:r>
          </w:p>
        </w:tc>
        <w:tc>
          <w:tcPr>
            <w:tcW w:w="2340" w:type="dxa"/>
            <w:tcBorders>
              <w:bottom w:val="single" w:sz="4" w:space="0" w:color="auto"/>
            </w:tcBorders>
            <w:vAlign w:val="center"/>
          </w:tcPr>
          <w:p w14:paraId="29AB75B5" w14:textId="77777777" w:rsidR="00D06B77" w:rsidRPr="0029259B" w:rsidRDefault="00D06B77" w:rsidP="00F760DA">
            <w:pPr xmlns:w="http://schemas.openxmlformats.org/wordprocessingml/2006/main">
              <w:jc w:val="center"/>
              <w:rPr>
                <w:rFonts w:ascii="Arial" w:hAnsi="Arial" w:cs="Arial"/>
              </w:rPr>
            </w:pPr>
            <w:r xmlns:w="http://schemas.openxmlformats.org/wordprocessingml/2006/main" w:rsidRPr="0029259B">
              <w:rPr>
                <w:rFonts w:ascii="Arial" w:hAnsi="Arial" w:cs="Arial"/>
              </w:rPr>
              <w:t xml:space="preserve">Lý do</w:t>
            </w:r>
          </w:p>
        </w:tc>
        <w:tc>
          <w:tcPr>
            <w:tcW w:w="1350" w:type="dxa"/>
            <w:vMerge/>
            <w:vAlign w:val="center"/>
          </w:tcPr>
          <w:p w14:paraId="31CF5A9A" w14:textId="77777777" w:rsidR="00D06B77" w:rsidRPr="0029259B" w:rsidRDefault="00D06B77" w:rsidP="00F760DA">
            <w:pPr>
              <w:rPr>
                <w:rFonts w:ascii="Arial" w:hAnsi="Arial" w:cs="Arial"/>
              </w:rPr>
            </w:pPr>
          </w:p>
        </w:tc>
        <w:tc>
          <w:tcPr>
            <w:tcW w:w="1170" w:type="dxa"/>
            <w:vMerge/>
            <w:vAlign w:val="center"/>
          </w:tcPr>
          <w:p w14:paraId="7AD3821C" w14:textId="77777777" w:rsidR="00D06B77" w:rsidRPr="0029259B" w:rsidRDefault="00D06B77" w:rsidP="00F760DA">
            <w:pPr>
              <w:rPr>
                <w:rFonts w:ascii="Arial" w:hAnsi="Arial" w:cs="Arial"/>
              </w:rPr>
            </w:pPr>
          </w:p>
        </w:tc>
        <w:tc>
          <w:tcPr>
            <w:tcW w:w="1260" w:type="dxa"/>
            <w:vMerge/>
            <w:vAlign w:val="center"/>
          </w:tcPr>
          <w:p w14:paraId="1F3366E8" w14:textId="77777777" w:rsidR="00D06B77" w:rsidRPr="0029259B" w:rsidRDefault="00D06B77" w:rsidP="00F760DA">
            <w:pPr>
              <w:rPr>
                <w:rFonts w:ascii="Arial" w:hAnsi="Arial" w:cs="Arial"/>
              </w:rPr>
            </w:pPr>
          </w:p>
        </w:tc>
      </w:tr>
      <w:tr w:rsidR="008B1381" w:rsidRPr="0029259B" w14:paraId="1245B61F" w14:textId="77777777" w:rsidTr="3C0BE9D9">
        <w:trPr>
          <w:trHeight w:val="377"/>
        </w:trPr>
        <w:tc>
          <w:tcPr>
            <w:tcW w:w="625" w:type="dxa"/>
            <w:tcBorders>
              <w:top w:val="single" w:sz="4" w:space="0" w:color="auto"/>
              <w:left w:val="single" w:sz="4" w:space="0" w:color="auto"/>
              <w:bottom w:val="single" w:sz="4" w:space="0" w:color="auto"/>
              <w:right w:val="single" w:sz="4" w:space="0" w:color="auto"/>
            </w:tcBorders>
          </w:tcPr>
          <w:p w14:paraId="15C911FA" w14:textId="77777777" w:rsidR="00D06B77" w:rsidRPr="0029259B" w:rsidRDefault="00D06B77" w:rsidP="00F760DA">
            <w:pPr xmlns:w="http://schemas.openxmlformats.org/wordprocessingml/2006/main">
              <w:jc w:val="center"/>
              <w:rPr>
                <w:rFonts w:ascii="Arial" w:hAnsi="Arial" w:cs="Arial"/>
                <w:szCs w:val="21"/>
              </w:rPr>
            </w:pPr>
            <w:r xmlns:w="http://schemas.openxmlformats.org/wordprocessingml/2006/main" w:rsidRPr="0029259B">
              <w:rPr>
                <w:rFonts w:ascii="Arial" w:hAnsi="Arial" w:cs="Arial"/>
              </w:rPr>
              <w:t xml:space="preserve">1</w:t>
            </w:r>
          </w:p>
        </w:tc>
        <w:tc>
          <w:tcPr>
            <w:tcW w:w="2970" w:type="dxa"/>
            <w:tcBorders>
              <w:top w:val="single" w:sz="4" w:space="0" w:color="auto"/>
              <w:left w:val="single" w:sz="4" w:space="0" w:color="auto"/>
              <w:bottom w:val="single" w:sz="4" w:space="0" w:color="auto"/>
              <w:right w:val="single" w:sz="4" w:space="0" w:color="auto"/>
            </w:tcBorders>
          </w:tcPr>
          <w:p w14:paraId="1C149473" w14:textId="5C8FB6A0" w:rsidR="00E46BF9" w:rsidRPr="0029259B" w:rsidRDefault="00E46BF9" w:rsidP="00F760DA">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Khởi tạo tài liệu</w:t>
            </w:r>
          </w:p>
          <w:p w14:paraId="28A59F8B" w14:textId="12F3551A" w:rsidR="00D06B77" w:rsidRPr="0029259B" w:rsidRDefault="00E46BF9" w:rsidP="00F760DA">
            <w:pPr xmlns:w="http://schemas.openxmlformats.org/wordprocessingml/2006/main">
              <w:rPr>
                <w:rFonts w:ascii="Arial" w:hAnsi="Arial" w:cs="Arial"/>
                <w:szCs w:val="18"/>
                <w:lang w:val="vi-VN"/>
              </w:rPr>
            </w:pPr>
            <w:r xmlns:w="http://schemas.openxmlformats.org/wordprocessingml/2006/main" w:rsidRPr="0029259B">
              <w:rPr>
                <w:rFonts w:ascii="Arial" w:hAnsi="Arial" w:cs="Arial"/>
                <w:szCs w:val="18"/>
              </w:rPr>
              <w:t xml:space="preserve">Cập nhật các thông tin liên quan đến phiên bản F1KM alpha (Req. 01)</w:t>
            </w:r>
          </w:p>
        </w:tc>
        <w:tc>
          <w:tcPr>
            <w:tcW w:w="1170" w:type="dxa"/>
            <w:tcBorders>
              <w:top w:val="single" w:sz="4" w:space="0" w:color="auto"/>
              <w:left w:val="single" w:sz="4" w:space="0" w:color="auto"/>
              <w:bottom w:val="single" w:sz="4" w:space="0" w:color="auto"/>
              <w:right w:val="single" w:sz="4" w:space="0" w:color="auto"/>
            </w:tcBorders>
          </w:tcPr>
          <w:p w14:paraId="74E66472" w14:textId="77777777" w:rsidR="00D06B77" w:rsidRPr="0029259B" w:rsidRDefault="00D06B77" w:rsidP="00F760DA">
            <w:pPr xmlns:w="http://schemas.openxmlformats.org/wordprocessingml/2006/main">
              <w:jc w:val="center"/>
              <w:rPr>
                <w:rFonts w:ascii="Arial" w:hAnsi="Arial" w:cs="Arial"/>
                <w:szCs w:val="21"/>
              </w:rPr>
            </w:pPr>
            <w:r xmlns:w="http://schemas.openxmlformats.org/wordprocessingml/2006/main" w:rsidRPr="0029259B">
              <w:rPr>
                <w:rFonts w:ascii="Arial" w:hAnsi="Arial" w:cs="Arial"/>
                <w:szCs w:val="21"/>
              </w:rPr>
              <w:t xml:space="preserve">Tất cả các</w:t>
            </w:r>
          </w:p>
        </w:tc>
        <w:tc>
          <w:tcPr>
            <w:tcW w:w="2340" w:type="dxa"/>
            <w:tcBorders>
              <w:top w:val="single" w:sz="4" w:space="0" w:color="auto"/>
              <w:left w:val="single" w:sz="4" w:space="0" w:color="auto"/>
              <w:bottom w:val="single" w:sz="4" w:space="0" w:color="auto"/>
              <w:right w:val="single" w:sz="4" w:space="0" w:color="auto"/>
            </w:tcBorders>
          </w:tcPr>
          <w:p w14:paraId="45A85828" w14:textId="2ECA3605" w:rsidR="00E46BF9" w:rsidRPr="0029259B" w:rsidRDefault="00E46BF9" w:rsidP="00F760DA">
            <w:pPr xmlns:w="http://schemas.openxmlformats.org/wordprocessingml/2006/main">
              <w:rPr>
                <w:rFonts w:ascii="Arial" w:hAnsi="Arial" w:cs="Arial"/>
                <w:szCs w:val="21"/>
              </w:rPr>
            </w:pPr>
            <w:r xmlns:w="http://schemas.openxmlformats.org/wordprocessingml/2006/main" w:rsidRPr="0029259B">
              <w:rPr>
                <w:rFonts w:ascii="Arial" w:hAnsi="Arial" w:cs="Arial"/>
                <w:szCs w:val="18"/>
              </w:rPr>
              <w:t xml:space="preserve">Hỗ trợ ET-VPF cho phiên bản F1KM alpha</w:t>
            </w:r>
          </w:p>
        </w:tc>
        <w:tc>
          <w:tcPr>
            <w:tcW w:w="1350" w:type="dxa"/>
            <w:tcBorders>
              <w:top w:val="single" w:sz="4" w:space="0" w:color="auto"/>
              <w:left w:val="single" w:sz="4" w:space="0" w:color="auto"/>
              <w:bottom w:val="single" w:sz="4" w:space="0" w:color="auto"/>
              <w:right w:val="single" w:sz="4" w:space="0" w:color="auto"/>
            </w:tcBorders>
          </w:tcPr>
          <w:p w14:paraId="664AE25A" w14:textId="6172A297" w:rsidR="00D06B77" w:rsidRPr="0029259B" w:rsidRDefault="005C0B82" w:rsidP="00F760DA">
            <w:pPr xmlns:w="http://schemas.openxmlformats.org/wordprocessingml/2006/main">
              <w:rPr>
                <w:rFonts w:ascii="Arial" w:hAnsi="Arial" w:cs="Arial"/>
                <w:szCs w:val="21"/>
              </w:rPr>
            </w:pPr>
            <w:r xmlns:w="http://schemas.openxmlformats.org/wordprocessingml/2006/main" w:rsidRPr="0029259B">
              <w:rPr>
                <w:rFonts w:ascii="Arial" w:hAnsi="Arial" w:cs="Arial"/>
                <w:szCs w:val="21"/>
              </w:rPr>
              <w:t xml:space="preserve">21 Tháng hai, 2022</w:t>
            </w:r>
          </w:p>
        </w:tc>
        <w:tc>
          <w:tcPr>
            <w:tcW w:w="1170" w:type="dxa"/>
            <w:tcBorders>
              <w:top w:val="single" w:sz="4" w:space="0" w:color="auto"/>
              <w:left w:val="single" w:sz="4" w:space="0" w:color="auto"/>
              <w:bottom w:val="single" w:sz="4" w:space="0" w:color="auto"/>
              <w:right w:val="single" w:sz="4" w:space="0" w:color="auto"/>
            </w:tcBorders>
          </w:tcPr>
          <w:p w14:paraId="61DA7F25" w14:textId="77777777" w:rsidR="00D06B77" w:rsidRPr="0029259B" w:rsidRDefault="00D06B77" w:rsidP="00F760DA">
            <w:pPr xmlns:w="http://schemas.openxmlformats.org/wordprocessingml/2006/main">
              <w:rPr>
                <w:rFonts w:ascii="Arial" w:hAnsi="Arial" w:cs="Arial"/>
                <w:szCs w:val="21"/>
              </w:rPr>
            </w:pPr>
            <w:r xmlns:w="http://schemas.openxmlformats.org/wordprocessingml/2006/main" w:rsidRPr="0029259B">
              <w:rPr>
                <w:rFonts w:ascii="Arial" w:hAnsi="Arial" w:cs="Arial"/>
                <w:szCs w:val="21"/>
              </w:rPr>
              <w:t xml:space="preserve">Không có</w:t>
            </w:r>
          </w:p>
        </w:tc>
        <w:tc>
          <w:tcPr>
            <w:tcW w:w="1260" w:type="dxa"/>
            <w:tcBorders>
              <w:top w:val="single" w:sz="4" w:space="0" w:color="auto"/>
              <w:left w:val="single" w:sz="4" w:space="0" w:color="auto"/>
              <w:bottom w:val="single" w:sz="4" w:space="0" w:color="auto"/>
              <w:right w:val="single" w:sz="4" w:space="0" w:color="auto"/>
            </w:tcBorders>
          </w:tcPr>
          <w:p w14:paraId="0E36C365" w14:textId="77777777" w:rsidR="00D06B77" w:rsidRPr="0029259B" w:rsidRDefault="00D06B77" w:rsidP="00F760DA">
            <w:pPr xmlns:w="http://schemas.openxmlformats.org/wordprocessingml/2006/main">
              <w:rPr>
                <w:rFonts w:ascii="Arial" w:hAnsi="Arial" w:cs="Arial"/>
                <w:szCs w:val="21"/>
              </w:rPr>
            </w:pPr>
            <w:r xmlns:w="http://schemas.openxmlformats.org/wordprocessingml/2006/main" w:rsidRPr="0029259B">
              <w:rPr>
                <w:rFonts w:ascii="Arial" w:hAnsi="Arial" w:cs="Arial"/>
                <w:szCs w:val="21"/>
              </w:rPr>
              <w:t xml:space="preserve">Hồng Tiêu</w:t>
            </w:r>
          </w:p>
          <w:p w14:paraId="164C903A" w14:textId="19D5786F" w:rsidR="00F56A0D" w:rsidRPr="0029259B" w:rsidRDefault="00B8500E" w:rsidP="00F760DA">
            <w:pPr xmlns:w="http://schemas.openxmlformats.org/wordprocessingml/2006/main">
              <w:rPr>
                <w:rFonts w:ascii="Arial" w:hAnsi="Arial" w:cs="Arial"/>
                <w:szCs w:val="21"/>
              </w:rPr>
            </w:pPr>
            <w:r xmlns:w="http://schemas.openxmlformats.org/wordprocessingml/2006/main" w:rsidRPr="0029259B">
              <w:rPr>
                <w:rFonts w:ascii="Arial" w:hAnsi="Arial" w:cs="Arial"/>
                <w:szCs w:val="21"/>
              </w:rPr>
              <w:t xml:space="preserve">Lâm Nguyễn</w:t>
            </w:r>
          </w:p>
        </w:tc>
      </w:tr>
      <w:tr w:rsidR="002063A1" w:rsidRPr="0029259B" w14:paraId="45666305" w14:textId="77777777" w:rsidTr="3C0BE9D9">
        <w:trPr>
          <w:trHeight w:val="545"/>
        </w:trPr>
        <w:tc>
          <w:tcPr>
            <w:tcW w:w="625" w:type="dxa"/>
            <w:tcBorders>
              <w:top w:val="single" w:sz="4" w:space="0" w:color="auto"/>
              <w:left w:val="single" w:sz="4" w:space="0" w:color="auto"/>
              <w:bottom w:val="single" w:sz="4" w:space="0" w:color="auto"/>
              <w:right w:val="single" w:sz="4" w:space="0" w:color="auto"/>
            </w:tcBorders>
          </w:tcPr>
          <w:p w14:paraId="17688DD1" w14:textId="77777777" w:rsidR="002063A1" w:rsidRPr="0029259B" w:rsidRDefault="002063A1" w:rsidP="002063A1">
            <w:pPr xmlns:w="http://schemas.openxmlformats.org/wordprocessingml/2006/main">
              <w:jc w:val="center"/>
              <w:rPr>
                <w:rFonts w:ascii="Arial" w:hAnsi="Arial" w:cs="Arial"/>
              </w:rPr>
            </w:pPr>
            <w:r xmlns:w="http://schemas.openxmlformats.org/wordprocessingml/2006/main" w:rsidRPr="0029259B">
              <w:rPr>
                <w:rFonts w:ascii="Arial" w:hAnsi="Arial" w:cs="Arial"/>
              </w:rPr>
              <w:t xml:space="preserve">2</w:t>
            </w:r>
          </w:p>
        </w:tc>
        <w:tc>
          <w:tcPr>
            <w:tcW w:w="2970" w:type="dxa"/>
            <w:tcBorders>
              <w:top w:val="single" w:sz="4" w:space="0" w:color="auto"/>
              <w:left w:val="single" w:sz="4" w:space="0" w:color="auto"/>
              <w:bottom w:val="single" w:sz="4" w:space="0" w:color="auto"/>
              <w:right w:val="single" w:sz="4" w:space="0" w:color="auto"/>
            </w:tcBorders>
          </w:tcPr>
          <w:p w14:paraId="4B3DB698" w14:textId="1796283F" w:rsidR="002063A1" w:rsidRPr="0029259B" w:rsidRDefault="002063A1" w:rsidP="002063A1">
            <w:pPr xmlns:w="http://schemas.openxmlformats.org/wordprocessingml/2006/main">
              <w:rPr>
                <w:rFonts w:ascii="Arial" w:hAnsi="Arial" w:cs="Arial"/>
                <w:snapToGrid w:val="0"/>
              </w:rPr>
            </w:pPr>
            <w:r xmlns:w="http://schemas.openxmlformats.org/wordprocessingml/2006/main" w:rsidRPr="0029259B">
              <w:rPr>
                <w:rFonts w:ascii="Arial" w:hAnsi="Arial" w:cs="Arial"/>
                <w:snapToGrid w:val="0"/>
              </w:rPr>
              <w:t xml:space="preserve">Cập nhật những nội dung chưa rõ ràng, chưa chính xác.</w:t>
            </w:r>
          </w:p>
        </w:tc>
        <w:tc>
          <w:tcPr>
            <w:tcW w:w="1170" w:type="dxa"/>
            <w:tcBorders>
              <w:top w:val="single" w:sz="4" w:space="0" w:color="auto"/>
              <w:left w:val="single" w:sz="4" w:space="0" w:color="auto"/>
              <w:bottom w:val="single" w:sz="4" w:space="0" w:color="auto"/>
              <w:right w:val="single" w:sz="4" w:space="0" w:color="auto"/>
            </w:tcBorders>
          </w:tcPr>
          <w:p w14:paraId="1992B3BF" w14:textId="690B6F0D" w:rsidR="002063A1" w:rsidRPr="0029259B" w:rsidRDefault="002063A1" w:rsidP="002063A1">
            <w:pPr xmlns:w="http://schemas.openxmlformats.org/wordprocessingml/2006/main">
              <w:jc w:val="center"/>
              <w:rPr>
                <w:rFonts w:ascii="Arial" w:hAnsi="Arial" w:cs="Arial"/>
                <w:szCs w:val="21"/>
              </w:rPr>
            </w:pPr>
            <w:r xmlns:w="http://schemas.openxmlformats.org/wordprocessingml/2006/main" w:rsidRPr="0029259B">
              <w:rPr>
                <w:rFonts w:ascii="Arial" w:hAnsi="Arial" w:cs="Arial"/>
                <w:szCs w:val="21"/>
              </w:rPr>
              <w:t xml:space="preserve">Tất cả các</w:t>
            </w:r>
          </w:p>
        </w:tc>
        <w:tc>
          <w:tcPr>
            <w:tcW w:w="2340" w:type="dxa"/>
            <w:tcBorders>
              <w:top w:val="single" w:sz="4" w:space="0" w:color="auto"/>
              <w:left w:val="single" w:sz="4" w:space="0" w:color="auto"/>
              <w:bottom w:val="single" w:sz="4" w:space="0" w:color="auto"/>
              <w:right w:val="single" w:sz="4" w:space="0" w:color="auto"/>
            </w:tcBorders>
          </w:tcPr>
          <w:p w14:paraId="2C0667A7" w14:textId="331E4E96" w:rsidR="002063A1" w:rsidRPr="0029259B" w:rsidRDefault="72D178F6" w:rsidP="002063A1">
            <w:pPr xmlns:w="http://schemas.openxmlformats.org/wordprocessingml/2006/main">
              <w:rPr>
                <w:rFonts w:ascii="Arial" w:hAnsi="Arial" w:cs="Arial"/>
                <w:snapToGrid w:val="0"/>
              </w:rPr>
            </w:pPr>
            <w:r xmlns:w="http://schemas.openxmlformats.org/wordprocessingml/2006/main" w:rsidRPr="0029259B">
              <w:rPr>
                <w:rFonts w:ascii="Arial" w:hAnsi="Arial" w:cs="Arial"/>
                <w:snapToGrid w:val="0"/>
              </w:rPr>
              <w:t xml:space="preserve">Sửa các mục hành động sau PR1.</w:t>
            </w:r>
          </w:p>
        </w:tc>
        <w:tc>
          <w:tcPr>
            <w:tcW w:w="1350" w:type="dxa"/>
            <w:tcBorders>
              <w:top w:val="single" w:sz="4" w:space="0" w:color="auto"/>
              <w:left w:val="single" w:sz="4" w:space="0" w:color="auto"/>
              <w:bottom w:val="single" w:sz="4" w:space="0" w:color="auto"/>
              <w:right w:val="single" w:sz="4" w:space="0" w:color="auto"/>
            </w:tcBorders>
          </w:tcPr>
          <w:p w14:paraId="0CC32D2A" w14:textId="117C7F42" w:rsidR="002063A1" w:rsidRPr="0029259B" w:rsidRDefault="72D178F6" w:rsidP="3C0BE9D9">
            <w:pPr xmlns:w="http://schemas.openxmlformats.org/wordprocessingml/2006/main">
              <w:rPr>
                <w:rFonts w:ascii="Arial" w:hAnsi="Arial" w:cs="Arial"/>
              </w:rPr>
            </w:pPr>
            <w:r xmlns:w="http://schemas.openxmlformats.org/wordprocessingml/2006/main" w:rsidRPr="0029259B">
              <w:rPr>
                <w:rFonts w:ascii="Arial" w:hAnsi="Arial" w:cs="Arial"/>
              </w:rPr>
              <w:t xml:space="preserve">02 Tháng ba, 2022</w:t>
            </w:r>
          </w:p>
        </w:tc>
        <w:tc>
          <w:tcPr>
            <w:tcW w:w="1170" w:type="dxa"/>
            <w:tcBorders>
              <w:top w:val="single" w:sz="4" w:space="0" w:color="auto"/>
              <w:left w:val="single" w:sz="4" w:space="0" w:color="auto"/>
              <w:bottom w:val="single" w:sz="4" w:space="0" w:color="auto"/>
              <w:right w:val="single" w:sz="4" w:space="0" w:color="auto"/>
            </w:tcBorders>
          </w:tcPr>
          <w:p w14:paraId="36A86047" w14:textId="7EC57957" w:rsidR="002063A1" w:rsidRPr="0029259B" w:rsidRDefault="002063A1" w:rsidP="002063A1">
            <w:pPr xmlns:w="http://schemas.openxmlformats.org/wordprocessingml/2006/main">
              <w:rPr>
                <w:rFonts w:ascii="Arial" w:hAnsi="Arial" w:cs="Arial"/>
                <w:szCs w:val="21"/>
              </w:rPr>
            </w:pPr>
            <w:r xmlns:w="http://schemas.openxmlformats.org/wordprocessingml/2006/main" w:rsidRPr="0029259B">
              <w:rPr>
                <w:rFonts w:ascii="Arial" w:hAnsi="Arial" w:cs="Arial"/>
                <w:szCs w:val="21"/>
              </w:rPr>
              <w:t xml:space="preserve">Không có</w:t>
            </w:r>
          </w:p>
        </w:tc>
        <w:tc>
          <w:tcPr>
            <w:tcW w:w="1260" w:type="dxa"/>
            <w:tcBorders>
              <w:top w:val="single" w:sz="4" w:space="0" w:color="auto"/>
              <w:left w:val="single" w:sz="4" w:space="0" w:color="auto"/>
              <w:bottom w:val="single" w:sz="4" w:space="0" w:color="auto"/>
              <w:right w:val="single" w:sz="4" w:space="0" w:color="auto"/>
            </w:tcBorders>
          </w:tcPr>
          <w:p w14:paraId="6AFE3EE4" w14:textId="19E99B33" w:rsidR="002063A1" w:rsidRPr="0029259B" w:rsidRDefault="72D178F6" w:rsidP="3C0BE9D9">
            <w:pPr xmlns:w="http://schemas.openxmlformats.org/wordprocessingml/2006/main">
              <w:rPr>
                <w:rFonts w:ascii="Arial" w:hAnsi="Arial" w:cs="Arial"/>
              </w:rPr>
            </w:pPr>
            <w:r xmlns:w="http://schemas.openxmlformats.org/wordprocessingml/2006/main" w:rsidRPr="0029259B">
              <w:rPr>
                <w:rFonts w:ascii="Arial" w:hAnsi="Arial" w:cs="Arial"/>
              </w:rPr>
              <w:t xml:space="preserve">Hồng Tiêu</w:t>
            </w:r>
          </w:p>
          <w:p w14:paraId="74824A39" w14:textId="7677FA02" w:rsidR="002063A1" w:rsidRPr="0029259B" w:rsidRDefault="3C0BE9D9" w:rsidP="3C0BE9D9">
            <w:pPr xmlns:w="http://schemas.openxmlformats.org/wordprocessingml/2006/main">
              <w:rPr>
                <w:rFonts w:ascii="Arial" w:hAnsi="Arial" w:cs="Arial"/>
                <w:szCs w:val="18"/>
              </w:rPr>
            </w:pPr>
            <w:r xmlns:w="http://schemas.openxmlformats.org/wordprocessingml/2006/main" w:rsidRPr="0029259B">
              <w:rPr>
                <w:rFonts w:ascii="Arial" w:hAnsi="Arial" w:cs="Arial"/>
                <w:szCs w:val="18"/>
              </w:rPr>
              <w:t xml:space="preserve">Lâm Nguyễn</w:t>
            </w:r>
          </w:p>
        </w:tc>
      </w:tr>
      <w:tr w:rsidR="3C0BE9D9" w:rsidRPr="0029259B" w14:paraId="3FBB2688" w14:textId="77777777" w:rsidTr="3C0BE9D9">
        <w:trPr>
          <w:trHeight w:val="545"/>
        </w:trPr>
        <w:tc>
          <w:tcPr>
            <w:tcW w:w="625" w:type="dxa"/>
            <w:tcBorders>
              <w:top w:val="single" w:sz="4" w:space="0" w:color="auto"/>
              <w:left w:val="single" w:sz="4" w:space="0" w:color="auto"/>
              <w:bottom w:val="single" w:sz="4" w:space="0" w:color="auto"/>
              <w:right w:val="single" w:sz="4" w:space="0" w:color="auto"/>
            </w:tcBorders>
          </w:tcPr>
          <w:p w14:paraId="0E020CCD" w14:textId="75B30825" w:rsidR="3C0BE9D9" w:rsidRPr="0029259B" w:rsidRDefault="3C0BE9D9" w:rsidP="3C0BE9D9">
            <w:pPr xmlns:w="http://schemas.openxmlformats.org/wordprocessingml/2006/main">
              <w:jc w:val="center"/>
              <w:rPr>
                <w:rFonts w:ascii="Arial" w:eastAsia="Arial" w:hAnsi="Arial" w:cs="Arial"/>
                <w:szCs w:val="18"/>
              </w:rPr>
            </w:pPr>
            <w:r xmlns:w="http://schemas.openxmlformats.org/wordprocessingml/2006/main" w:rsidRPr="0029259B">
              <w:rPr>
                <w:rFonts w:ascii="Arial" w:eastAsia="Arial" w:hAnsi="Arial" w:cs="Arial"/>
                <w:szCs w:val="18"/>
              </w:rPr>
              <w:t xml:space="preserve">3</w:t>
            </w:r>
          </w:p>
        </w:tc>
        <w:tc>
          <w:tcPr>
            <w:tcW w:w="2970" w:type="dxa"/>
            <w:tcBorders>
              <w:top w:val="single" w:sz="4" w:space="0" w:color="auto"/>
              <w:left w:val="single" w:sz="4" w:space="0" w:color="auto"/>
              <w:bottom w:val="single" w:sz="4" w:space="0" w:color="auto"/>
              <w:right w:val="single" w:sz="4" w:space="0" w:color="auto"/>
            </w:tcBorders>
          </w:tcPr>
          <w:p w14:paraId="3D900DC8" w14:textId="1E6C45B2" w:rsidR="3C0BE9D9" w:rsidRPr="0029259B" w:rsidRDefault="3C0BE9D9" w:rsidP="3C0BE9D9">
            <w:pPr xmlns:w="http://schemas.openxmlformats.org/wordprocessingml/2006/main">
              <w:rPr>
                <w:rFonts w:ascii="Arial" w:eastAsia="Arial" w:hAnsi="Arial" w:cs="Arial"/>
                <w:szCs w:val="18"/>
              </w:rPr>
            </w:pPr>
            <w:r xmlns:w="http://schemas.openxmlformats.org/wordprocessingml/2006/main" w:rsidRPr="0029259B">
              <w:rPr>
                <w:rFonts w:ascii="Arial" w:eastAsia="Arial" w:hAnsi="Arial" w:cs="Arial"/>
                <w:szCs w:val="18"/>
              </w:rPr>
              <w:t xml:space="preserve">Thêm thông tin liên quan đến </w:t>
            </w:r>
            <w:r xmlns:w="http://schemas.openxmlformats.org/wordprocessingml/2006/main" w:rsidR="00EF441B" w:rsidRPr="0029259B">
              <w:rPr>
                <w:rFonts w:ascii="Arial" w:hAnsi="Arial" w:cs="Arial"/>
              </w:rPr>
              <w:t xml:space="preserve">RS- </w:t>
            </w:r>
            <w:r xmlns:w="http://schemas.openxmlformats.org/wordprocessingml/2006/main" w:rsidRPr="0029259B">
              <w:rPr>
                <w:rFonts w:ascii="Arial" w:eastAsia="Arial" w:hAnsi="Arial" w:cs="Arial"/>
                <w:szCs w:val="18"/>
              </w:rPr>
              <w:t xml:space="preserve">CANFD</w:t>
            </w:r>
          </w:p>
        </w:tc>
        <w:tc>
          <w:tcPr>
            <w:tcW w:w="1170" w:type="dxa"/>
            <w:tcBorders>
              <w:top w:val="single" w:sz="4" w:space="0" w:color="auto"/>
              <w:left w:val="single" w:sz="4" w:space="0" w:color="auto"/>
              <w:bottom w:val="single" w:sz="4" w:space="0" w:color="auto"/>
              <w:right w:val="single" w:sz="4" w:space="0" w:color="auto"/>
            </w:tcBorders>
          </w:tcPr>
          <w:p w14:paraId="33C1415A" w14:textId="185EA792" w:rsidR="3C0BE9D9" w:rsidRPr="0029259B" w:rsidRDefault="004C65FB" w:rsidP="3C0BE9D9">
            <w:pPr xmlns:w="http://schemas.openxmlformats.org/wordprocessingml/2006/main">
              <w:jc w:val="center"/>
              <w:rPr>
                <w:rFonts w:ascii="Arial" w:eastAsia="Arial" w:hAnsi="Arial" w:cs="Arial"/>
                <w:szCs w:val="18"/>
              </w:rPr>
            </w:pPr>
            <w:r xmlns:w="http://schemas.openxmlformats.org/wordprocessingml/2006/main" w:rsidRPr="0029259B">
              <w:rPr>
                <w:rFonts w:ascii="Arial" w:eastAsia="Arial" w:hAnsi="Arial" w:cs="Arial"/>
                <w:szCs w:val="18"/>
              </w:rPr>
              <w:t xml:space="preserve">10,11,17</w:t>
            </w:r>
          </w:p>
        </w:tc>
        <w:tc>
          <w:tcPr>
            <w:tcW w:w="2340" w:type="dxa"/>
            <w:tcBorders>
              <w:top w:val="single" w:sz="4" w:space="0" w:color="auto"/>
              <w:left w:val="single" w:sz="4" w:space="0" w:color="auto"/>
              <w:bottom w:val="single" w:sz="4" w:space="0" w:color="auto"/>
              <w:right w:val="single" w:sz="4" w:space="0" w:color="auto"/>
            </w:tcBorders>
          </w:tcPr>
          <w:p w14:paraId="7E48FCDB" w14:textId="3ABA8E83" w:rsidR="3C0BE9D9" w:rsidRPr="0029259B" w:rsidRDefault="3C0BE9D9" w:rsidP="3C0BE9D9">
            <w:pPr xmlns:w="http://schemas.openxmlformats.org/wordprocessingml/2006/main">
              <w:rPr>
                <w:rFonts w:ascii="Arial" w:eastAsia="Arial" w:hAnsi="Arial" w:cs="Arial"/>
                <w:szCs w:val="18"/>
              </w:rPr>
            </w:pPr>
            <w:r xmlns:w="http://schemas.openxmlformats.org/wordprocessingml/2006/main" w:rsidRPr="0029259B">
              <w:rPr>
                <w:rFonts w:ascii="Arial" w:eastAsia="Arial" w:hAnsi="Arial" w:cs="Arial"/>
                <w:szCs w:val="18"/>
              </w:rPr>
              <w:t xml:space="preserve">Hỗ trợ </w:t>
            </w:r>
            <w:r xmlns:w="http://schemas.openxmlformats.org/wordprocessingml/2006/main" w:rsidR="00EF441B" w:rsidRPr="0029259B">
              <w:rPr>
                <w:rFonts w:ascii="Arial" w:hAnsi="Arial" w:cs="Arial"/>
              </w:rPr>
              <w:t xml:space="preserve">RS- </w:t>
            </w:r>
            <w:r xmlns:w="http://schemas.openxmlformats.org/wordprocessingml/2006/main" w:rsidRPr="0029259B">
              <w:rPr>
                <w:rFonts w:ascii="Arial" w:eastAsia="Arial" w:hAnsi="Arial" w:cs="Arial"/>
                <w:szCs w:val="18"/>
              </w:rPr>
              <w:t xml:space="preserve">CANFD cho ET-VPF</w:t>
            </w:r>
          </w:p>
        </w:tc>
        <w:tc>
          <w:tcPr>
            <w:tcW w:w="1350" w:type="dxa"/>
            <w:tcBorders>
              <w:top w:val="single" w:sz="4" w:space="0" w:color="auto"/>
              <w:left w:val="single" w:sz="4" w:space="0" w:color="auto"/>
              <w:bottom w:val="single" w:sz="4" w:space="0" w:color="auto"/>
              <w:right w:val="single" w:sz="4" w:space="0" w:color="auto"/>
            </w:tcBorders>
          </w:tcPr>
          <w:p w14:paraId="39E3D72A" w14:textId="53A4DBD1" w:rsidR="72D178F6" w:rsidRPr="0029259B" w:rsidRDefault="72D178F6" w:rsidP="3C0BE9D9">
            <w:pPr xmlns:w="http://schemas.openxmlformats.org/wordprocessingml/2006/main">
              <w:rPr>
                <w:rFonts w:ascii="Arial" w:eastAsia="Arial" w:hAnsi="Arial" w:cs="Arial"/>
                <w:szCs w:val="18"/>
              </w:rPr>
            </w:pPr>
            <w:r xmlns:w="http://schemas.openxmlformats.org/wordprocessingml/2006/main" w:rsidRPr="0029259B">
              <w:rPr>
                <w:rFonts w:ascii="Arial" w:eastAsia="Arial" w:hAnsi="Arial" w:cs="Arial"/>
              </w:rPr>
              <w:t xml:space="preserve">02 Tháng ba, 2022</w:t>
            </w:r>
          </w:p>
        </w:tc>
        <w:tc>
          <w:tcPr>
            <w:tcW w:w="1170" w:type="dxa"/>
            <w:tcBorders>
              <w:top w:val="single" w:sz="4" w:space="0" w:color="auto"/>
              <w:left w:val="single" w:sz="4" w:space="0" w:color="auto"/>
              <w:bottom w:val="single" w:sz="4" w:space="0" w:color="auto"/>
              <w:right w:val="single" w:sz="4" w:space="0" w:color="auto"/>
            </w:tcBorders>
          </w:tcPr>
          <w:p w14:paraId="514A0C97" w14:textId="6BEC499D" w:rsidR="72D178F6" w:rsidRPr="0029259B" w:rsidRDefault="72D178F6" w:rsidP="3C0BE9D9">
            <w:pPr xmlns:w="http://schemas.openxmlformats.org/wordprocessingml/2006/main">
              <w:rPr>
                <w:rFonts w:ascii="Arial" w:eastAsia="Arial" w:hAnsi="Arial" w:cs="Arial"/>
                <w:szCs w:val="18"/>
              </w:rPr>
            </w:pPr>
            <w:r xmlns:w="http://schemas.openxmlformats.org/wordprocessingml/2006/main" w:rsidRPr="0029259B">
              <w:rPr>
                <w:rFonts w:ascii="Arial" w:eastAsia="Arial" w:hAnsi="Arial" w:cs="Arial"/>
              </w:rPr>
              <w:t xml:space="preserve">Không có</w:t>
            </w:r>
          </w:p>
        </w:tc>
        <w:tc>
          <w:tcPr>
            <w:tcW w:w="1260" w:type="dxa"/>
            <w:tcBorders>
              <w:top w:val="single" w:sz="4" w:space="0" w:color="auto"/>
              <w:left w:val="single" w:sz="4" w:space="0" w:color="auto"/>
              <w:bottom w:val="single" w:sz="4" w:space="0" w:color="auto"/>
              <w:right w:val="single" w:sz="4" w:space="0" w:color="auto"/>
            </w:tcBorders>
          </w:tcPr>
          <w:p w14:paraId="4E575600" w14:textId="5A9FA9D7" w:rsidR="3C0BE9D9" w:rsidRPr="0029259B" w:rsidRDefault="3C0BE9D9" w:rsidP="3C0BE9D9">
            <w:pPr xmlns:w="http://schemas.openxmlformats.org/wordprocessingml/2006/main">
              <w:rPr>
                <w:rFonts w:ascii="Arial" w:eastAsia="Arial" w:hAnsi="Arial" w:cs="Arial"/>
                <w:szCs w:val="18"/>
              </w:rPr>
            </w:pPr>
            <w:r xmlns:w="http://schemas.openxmlformats.org/wordprocessingml/2006/main" w:rsidRPr="0029259B">
              <w:rPr>
                <w:rFonts w:ascii="Arial" w:eastAsia="Arial" w:hAnsi="Arial" w:cs="Arial"/>
                <w:szCs w:val="18"/>
              </w:rPr>
              <w:t xml:space="preserve">Sơn Thái</w:t>
            </w:r>
          </w:p>
        </w:tc>
      </w:tr>
      <w:tr w:rsidR="3C0BE9D9" w:rsidRPr="0029259B" w14:paraId="4BCDECF2" w14:textId="77777777" w:rsidTr="3C0BE9D9">
        <w:trPr>
          <w:trHeight w:val="545"/>
        </w:trPr>
        <w:tc>
          <w:tcPr>
            <w:tcW w:w="625" w:type="dxa"/>
            <w:tcBorders>
              <w:top w:val="single" w:sz="4" w:space="0" w:color="auto"/>
              <w:left w:val="single" w:sz="4" w:space="0" w:color="auto"/>
              <w:bottom w:val="single" w:sz="4" w:space="0" w:color="auto"/>
              <w:right w:val="single" w:sz="4" w:space="0" w:color="auto"/>
            </w:tcBorders>
          </w:tcPr>
          <w:p w14:paraId="1BABE374" w14:textId="40CA8CDD" w:rsidR="3C0BE9D9" w:rsidRPr="0029259B" w:rsidRDefault="3C0BE9D9" w:rsidP="3C0BE9D9">
            <w:pPr xmlns:w="http://schemas.openxmlformats.org/wordprocessingml/2006/main">
              <w:jc w:val="center"/>
              <w:rPr>
                <w:rFonts w:ascii="Arial" w:eastAsia="Arial" w:hAnsi="Arial" w:cs="Arial"/>
                <w:szCs w:val="18"/>
              </w:rPr>
            </w:pPr>
            <w:r xmlns:w="http://schemas.openxmlformats.org/wordprocessingml/2006/main" w:rsidRPr="0029259B">
              <w:rPr>
                <w:rFonts w:ascii="Arial" w:eastAsia="Arial" w:hAnsi="Arial" w:cs="Arial"/>
                <w:szCs w:val="18"/>
              </w:rPr>
              <w:t xml:space="preserve">4</w:t>
            </w:r>
          </w:p>
        </w:tc>
        <w:tc>
          <w:tcPr>
            <w:tcW w:w="2970" w:type="dxa"/>
            <w:tcBorders>
              <w:top w:val="single" w:sz="4" w:space="0" w:color="auto"/>
              <w:left w:val="single" w:sz="4" w:space="0" w:color="auto"/>
              <w:bottom w:val="single" w:sz="4" w:space="0" w:color="auto"/>
              <w:right w:val="single" w:sz="4" w:space="0" w:color="auto"/>
            </w:tcBorders>
          </w:tcPr>
          <w:p w14:paraId="0378DDE8" w14:textId="5BB8FFEA" w:rsidR="3C0BE9D9" w:rsidRPr="0029259B" w:rsidRDefault="3C0BE9D9" w:rsidP="3C0BE9D9">
            <w:pPr xmlns:w="http://schemas.openxmlformats.org/wordprocessingml/2006/main">
              <w:rPr>
                <w:rFonts w:ascii="Arial" w:eastAsia="Arial" w:hAnsi="Arial" w:cs="Arial"/>
                <w:szCs w:val="18"/>
              </w:rPr>
            </w:pPr>
            <w:r xmlns:w="http://schemas.openxmlformats.org/wordprocessingml/2006/main" w:rsidRPr="0029259B">
              <w:rPr>
                <w:rFonts w:ascii="Arial" w:eastAsia="Arial" w:hAnsi="Arial" w:cs="Arial"/>
                <w:szCs w:val="18"/>
              </w:rPr>
              <w:t xml:space="preserve">Bổ sung thông tin liên quan đến yêu cầu bổ sung của REL</w:t>
            </w:r>
          </w:p>
        </w:tc>
        <w:tc>
          <w:tcPr>
            <w:tcW w:w="1170" w:type="dxa"/>
            <w:tcBorders>
              <w:top w:val="single" w:sz="4" w:space="0" w:color="auto"/>
              <w:left w:val="single" w:sz="4" w:space="0" w:color="auto"/>
              <w:bottom w:val="single" w:sz="4" w:space="0" w:color="auto"/>
              <w:right w:val="single" w:sz="4" w:space="0" w:color="auto"/>
            </w:tcBorders>
          </w:tcPr>
          <w:p w14:paraId="1E3F8D5A" w14:textId="1337689B" w:rsidR="3C0BE9D9" w:rsidRPr="0029259B" w:rsidRDefault="000446E0" w:rsidP="3C0BE9D9">
            <w:pPr xmlns:w="http://schemas.openxmlformats.org/wordprocessingml/2006/main">
              <w:jc w:val="center"/>
              <w:rPr>
                <w:rFonts w:ascii="Arial" w:eastAsia="Arial" w:hAnsi="Arial" w:cs="Arial"/>
                <w:szCs w:val="18"/>
              </w:rPr>
            </w:pPr>
            <w:r xmlns:w="http://schemas.openxmlformats.org/wordprocessingml/2006/main" w:rsidRPr="0029259B">
              <w:rPr>
                <w:rFonts w:ascii="Arial" w:eastAsia="Arial" w:hAnsi="Arial" w:cs="Arial"/>
                <w:szCs w:val="18"/>
              </w:rPr>
              <w:fldChar xmlns:w="http://schemas.openxmlformats.org/wordprocessingml/2006/main" w:fldCharType="begin"/>
            </w:r>
            <w:r xmlns:w="http://schemas.openxmlformats.org/wordprocessingml/2006/main" w:rsidRPr="0029259B">
              <w:rPr>
                <w:rFonts w:ascii="Arial" w:eastAsia="Arial" w:hAnsi="Arial" w:cs="Arial"/>
                <w:szCs w:val="18"/>
              </w:rPr>
              <w:instrText xmlns:w="http://schemas.openxmlformats.org/wordprocessingml/2006/main" xml:space="preserve"> PAGEREF E10000_REL_Req_01 \h </w:instrText>
            </w:r>
            <w:r xmlns:w="http://schemas.openxmlformats.org/wordprocessingml/2006/main" w:rsidRPr="0029259B">
              <w:rPr>
                <w:rFonts w:ascii="Arial" w:eastAsia="Arial" w:hAnsi="Arial" w:cs="Arial"/>
                <w:szCs w:val="18"/>
              </w:rPr>
              <w:fldChar xmlns:w="http://schemas.openxmlformats.org/wordprocessingml/2006/main" w:fldCharType="separate"/>
            </w:r>
            <w:r xmlns:w="http://schemas.openxmlformats.org/wordprocessingml/2006/main" w:rsidR="003C2150">
              <w:rPr>
                <w:rFonts w:ascii="Arial" w:eastAsia="Arial" w:hAnsi="Arial" w:cs="Arial"/>
                <w:noProof/>
                <w:szCs w:val="18"/>
              </w:rPr>
              <w:t xml:space="preserve">33 </w:t>
            </w:r>
            <w:r xmlns:w="http://schemas.openxmlformats.org/wordprocessingml/2006/main" w:rsidRPr="0029259B">
              <w:rPr>
                <w:rFonts w:ascii="Arial" w:eastAsia="Arial" w:hAnsi="Arial" w:cs="Arial"/>
                <w:szCs w:val="18"/>
              </w:rPr>
              <w:fldChar xmlns:w="http://schemas.openxmlformats.org/wordprocessingml/2006/main" w:fldCharType="end"/>
            </w:r>
            <w:r xmlns:w="http://schemas.openxmlformats.org/wordprocessingml/2006/main" w:rsidRPr="0029259B">
              <w:rPr>
                <w:rFonts w:ascii="Arial" w:eastAsia="Arial" w:hAnsi="Arial" w:cs="Arial"/>
                <w:szCs w:val="18"/>
              </w:rPr>
              <w:t xml:space="preserve">, </w:t>
            </w:r>
            <w:r xmlns:w="http://schemas.openxmlformats.org/wordprocessingml/2006/main" w:rsidRPr="0029259B">
              <w:rPr>
                <w:rFonts w:ascii="Arial" w:eastAsia="Arial" w:hAnsi="Arial" w:cs="Arial"/>
                <w:szCs w:val="18"/>
              </w:rPr>
              <w:fldChar xmlns:w="http://schemas.openxmlformats.org/wordprocessingml/2006/main" w:fldCharType="begin"/>
            </w:r>
            <w:r xmlns:w="http://schemas.openxmlformats.org/wordprocessingml/2006/main" w:rsidRPr="0029259B">
              <w:rPr>
                <w:rFonts w:ascii="Arial" w:eastAsia="Arial" w:hAnsi="Arial" w:cs="Arial"/>
                <w:szCs w:val="18"/>
              </w:rPr>
              <w:instrText xmlns:w="http://schemas.openxmlformats.org/wordprocessingml/2006/main" xml:space="preserve"> PAGEREF E10000_REL_Req_02 \h </w:instrText>
            </w:r>
            <w:r xmlns:w="http://schemas.openxmlformats.org/wordprocessingml/2006/main" w:rsidRPr="0029259B">
              <w:rPr>
                <w:rFonts w:ascii="Arial" w:eastAsia="Arial" w:hAnsi="Arial" w:cs="Arial"/>
                <w:szCs w:val="18"/>
              </w:rPr>
              <w:fldChar xmlns:w="http://schemas.openxmlformats.org/wordprocessingml/2006/main" w:fldCharType="separate"/>
            </w:r>
            <w:r xmlns:w="http://schemas.openxmlformats.org/wordprocessingml/2006/main" w:rsidR="003C2150">
              <w:rPr>
                <w:rFonts w:ascii="Arial" w:eastAsia="Arial" w:hAnsi="Arial" w:cs="Arial"/>
                <w:noProof/>
                <w:szCs w:val="18"/>
              </w:rPr>
              <w:t xml:space="preserve">55</w:t>
            </w:r>
            <w:r xmlns:w="http://schemas.openxmlformats.org/wordprocessingml/2006/main" w:rsidRPr="0029259B">
              <w:rPr>
                <w:rFonts w:ascii="Arial" w:eastAsia="Arial" w:hAnsi="Arial" w:cs="Arial"/>
                <w:szCs w:val="18"/>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4F0212B8" w14:textId="1515509E" w:rsidR="3C0BE9D9" w:rsidRPr="0029259B" w:rsidRDefault="3C0BE9D9" w:rsidP="3C0BE9D9">
            <w:pPr xmlns:w="http://schemas.openxmlformats.org/wordprocessingml/2006/main">
              <w:rPr>
                <w:rFonts w:ascii="Arial" w:eastAsia="Arial" w:hAnsi="Arial" w:cs="Arial"/>
                <w:szCs w:val="18"/>
              </w:rPr>
            </w:pPr>
            <w:r xmlns:w="http://schemas.openxmlformats.org/wordprocessingml/2006/main" w:rsidRPr="0029259B">
              <w:rPr>
                <w:rFonts w:ascii="Arial" w:eastAsia="Arial" w:hAnsi="Arial" w:cs="Arial"/>
                <w:szCs w:val="18"/>
              </w:rPr>
              <w:t xml:space="preserve">Hỗ trợ các yêu cầu bổ sung của REL</w:t>
            </w:r>
          </w:p>
        </w:tc>
        <w:tc>
          <w:tcPr>
            <w:tcW w:w="1350" w:type="dxa"/>
            <w:tcBorders>
              <w:top w:val="single" w:sz="4" w:space="0" w:color="auto"/>
              <w:left w:val="single" w:sz="4" w:space="0" w:color="auto"/>
              <w:bottom w:val="single" w:sz="4" w:space="0" w:color="auto"/>
              <w:right w:val="single" w:sz="4" w:space="0" w:color="auto"/>
            </w:tcBorders>
          </w:tcPr>
          <w:p w14:paraId="1A95ED01" w14:textId="3B35F857" w:rsidR="3C0BE9D9" w:rsidRPr="0029259B" w:rsidRDefault="3C0BE9D9" w:rsidP="3C0BE9D9">
            <w:pPr xmlns:w="http://schemas.openxmlformats.org/wordprocessingml/2006/main">
              <w:rPr>
                <w:rFonts w:ascii="Arial" w:eastAsia="Arial" w:hAnsi="Arial" w:cs="Arial"/>
                <w:szCs w:val="18"/>
              </w:rPr>
            </w:pPr>
            <w:r xmlns:w="http://schemas.openxmlformats.org/wordprocessingml/2006/main" w:rsidRPr="0029259B">
              <w:rPr>
                <w:rFonts w:ascii="Arial" w:eastAsia="Arial" w:hAnsi="Arial" w:cs="Arial"/>
                <w:szCs w:val="18"/>
              </w:rPr>
              <w:t xml:space="preserve">07 Tháng ba, 2022</w:t>
            </w:r>
          </w:p>
        </w:tc>
        <w:tc>
          <w:tcPr>
            <w:tcW w:w="1170" w:type="dxa"/>
            <w:tcBorders>
              <w:top w:val="single" w:sz="4" w:space="0" w:color="auto"/>
              <w:left w:val="single" w:sz="4" w:space="0" w:color="auto"/>
              <w:bottom w:val="single" w:sz="4" w:space="0" w:color="auto"/>
              <w:right w:val="single" w:sz="4" w:space="0" w:color="auto"/>
            </w:tcBorders>
          </w:tcPr>
          <w:p w14:paraId="32DE6E29" w14:textId="6BE3A0AC" w:rsidR="72D178F6" w:rsidRPr="0029259B" w:rsidRDefault="72D178F6" w:rsidP="3C0BE9D9">
            <w:pPr xmlns:w="http://schemas.openxmlformats.org/wordprocessingml/2006/main">
              <w:rPr>
                <w:rFonts w:ascii="Arial" w:eastAsia="Arial" w:hAnsi="Arial" w:cs="Arial"/>
                <w:szCs w:val="18"/>
              </w:rPr>
            </w:pPr>
            <w:r xmlns:w="http://schemas.openxmlformats.org/wordprocessingml/2006/main" w:rsidRPr="0029259B">
              <w:rPr>
                <w:rFonts w:ascii="Arial" w:eastAsia="Arial" w:hAnsi="Arial" w:cs="Arial"/>
              </w:rPr>
              <w:t xml:space="preserve">Không có</w:t>
            </w:r>
          </w:p>
        </w:tc>
        <w:tc>
          <w:tcPr>
            <w:tcW w:w="1260" w:type="dxa"/>
            <w:tcBorders>
              <w:top w:val="single" w:sz="4" w:space="0" w:color="auto"/>
              <w:left w:val="single" w:sz="4" w:space="0" w:color="auto"/>
              <w:bottom w:val="single" w:sz="4" w:space="0" w:color="auto"/>
              <w:right w:val="single" w:sz="4" w:space="0" w:color="auto"/>
            </w:tcBorders>
          </w:tcPr>
          <w:p w14:paraId="1D863881" w14:textId="69DE6480" w:rsidR="72D178F6" w:rsidRPr="0029259B" w:rsidRDefault="72D178F6" w:rsidP="3C0BE9D9">
            <w:pPr xmlns:w="http://schemas.openxmlformats.org/wordprocessingml/2006/main">
              <w:rPr>
                <w:rFonts w:ascii="Arial" w:eastAsia="Arial" w:hAnsi="Arial" w:cs="Arial"/>
              </w:rPr>
            </w:pPr>
            <w:r xmlns:w="http://schemas.openxmlformats.org/wordprocessingml/2006/main" w:rsidRPr="0029259B">
              <w:rPr>
                <w:rFonts w:ascii="Arial" w:eastAsia="Arial" w:hAnsi="Arial" w:cs="Arial"/>
              </w:rPr>
              <w:t xml:space="preserve">Hồng Tiêu</w:t>
            </w:r>
          </w:p>
        </w:tc>
      </w:tr>
      <w:tr w:rsidR="002063A1" w:rsidRPr="0029259B" w14:paraId="744FC7D3" w14:textId="77777777" w:rsidTr="3C0BE9D9">
        <w:trPr>
          <w:trHeight w:val="1265"/>
        </w:trPr>
        <w:tc>
          <w:tcPr>
            <w:tcW w:w="10885" w:type="dxa"/>
            <w:gridSpan w:val="7"/>
            <w:tcBorders>
              <w:top w:val="single" w:sz="4" w:space="0" w:color="auto"/>
              <w:left w:val="single" w:sz="4" w:space="0" w:color="auto"/>
              <w:right w:val="single" w:sz="4" w:space="0" w:color="auto"/>
            </w:tcBorders>
          </w:tcPr>
          <w:p w14:paraId="2C5A5031" w14:textId="1CA2ED57" w:rsidR="002063A1" w:rsidRPr="0029259B" w:rsidRDefault="002063A1" w:rsidP="002063A1">
            <w:pPr xmlns:w="http://schemas.openxmlformats.org/wordprocessingml/2006/main">
              <w:rPr>
                <w:rFonts w:ascii="Arial" w:hAnsi="Arial" w:cs="Arial"/>
              </w:rPr>
            </w:pPr>
            <w:r xmlns:w="http://schemas.openxmlformats.org/wordprocessingml/2006/main" w:rsidRPr="0029259B">
              <w:rPr>
                <w:rFonts w:ascii="Arial" w:hAnsi="Arial" w:cs="Arial"/>
              </w:rPr>
              <w:t xml:space="preserve">* 1. Nêu ngắn gọn nội dung và lý do sửa đổi. Ngoài ra, nếu có văn bản trình bày lý do/nội dung thì ghi số đó.</w:t>
            </w:r>
          </w:p>
          <w:p w14:paraId="1FC3240C" w14:textId="22BF6DBF" w:rsidR="002063A1" w:rsidRPr="0029259B" w:rsidRDefault="002063A1" w:rsidP="002063A1">
            <w:pPr xmlns:w="http://schemas.openxmlformats.org/wordprocessingml/2006/main">
              <w:rPr>
                <w:rFonts w:ascii="Arial" w:hAnsi="Arial" w:cs="Arial"/>
              </w:rPr>
            </w:pPr>
            <w:r xmlns:w="http://schemas.openxmlformats.org/wordprocessingml/2006/main" w:rsidRPr="0029259B">
              <w:rPr>
                <w:rFonts w:ascii="Arial" w:hAnsi="Arial" w:cs="Arial"/>
              </w:rPr>
              <w:t xml:space="preserve">* 2. Hàng trên: Tháng/ngày tạo: Hàng dưới: Nhập ngày chỉ định (đặc biệt khi ngày chỉ định là bắt buộc). Ngày chỉ định áp dụng Áp dụng từ ngày nhận hàng nếu không ghi rõ.</w:t>
            </w:r>
          </w:p>
          <w:p w14:paraId="1C4A9556" w14:textId="77777777" w:rsidR="002063A1" w:rsidRPr="0029259B" w:rsidRDefault="002063A1" w:rsidP="002063A1">
            <w:pPr xmlns:w="http://schemas.openxmlformats.org/wordprocessingml/2006/main">
              <w:rPr>
                <w:rFonts w:ascii="Arial" w:hAnsi="Arial" w:cs="Arial"/>
                <w:szCs w:val="21"/>
              </w:rPr>
            </w:pPr>
            <w:r xmlns:w="http://schemas.openxmlformats.org/wordprocessingml/2006/main" w:rsidRPr="0029259B">
              <w:rPr>
                <w:rFonts w:ascii="Arial" w:hAnsi="Arial" w:cs="Arial"/>
              </w:rPr>
              <w:t xml:space="preserve">* 3. Nếu có một tài liệu kỹ thuật (bao gồm cả IMD) trở nên không cần thiết ngoại trừ phiên bản cũ sau ngày chỉ định được chỉ định, hãy nhập số đó (bao gồm cả số phiên bản).</w:t>
            </w:r>
          </w:p>
        </w:tc>
      </w:tr>
    </w:tbl>
    <w:p w14:paraId="33B1E3B6" w14:textId="32F00A28" w:rsidR="00D06B77" w:rsidRPr="0029259B" w:rsidRDefault="00D06B77" w:rsidP="00D06B77">
      <w:pPr>
        <w:jc w:val="right"/>
        <w:rPr>
          <w:rFonts w:ascii="Arial" w:hAnsi="Arial" w:cs="Arial"/>
        </w:rPr>
      </w:pPr>
    </w:p>
    <w:p w14:paraId="3DC27760" w14:textId="46F44F58" w:rsidR="00DF06E5" w:rsidRPr="0029259B" w:rsidRDefault="00DF06E5">
      <w:pPr>
        <w:widowControl/>
        <w:spacing w:after="160" w:line="259" w:lineRule="auto"/>
        <w:jc w:val="left"/>
        <w:rPr>
          <w:rFonts w:ascii="Arial" w:hAnsi="Arial" w:cs="Arial"/>
        </w:rPr>
      </w:pPr>
      <w:r w:rsidRPr="0029259B">
        <w:rPr>
          <w:rFonts w:ascii="Arial" w:hAnsi="Arial" w:cs="Arial"/>
        </w:rPr>
        <w:br w:type="page"/>
      </w:r>
    </w:p>
    <w:p w14:paraId="2594C880" w14:textId="77777777" w:rsidR="00DF06E5" w:rsidRPr="0029259B" w:rsidRDefault="00DF06E5" w:rsidP="00D06B77">
      <w:pPr>
        <w:jc w:val="right"/>
        <w:rPr>
          <w:rFonts w:ascii="Arial" w:hAnsi="Arial" w:cs="Arial"/>
        </w:rPr>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625"/>
        <w:gridCol w:w="2970"/>
        <w:gridCol w:w="1170"/>
        <w:gridCol w:w="2340"/>
        <w:gridCol w:w="1350"/>
        <w:gridCol w:w="1080"/>
        <w:gridCol w:w="1350"/>
      </w:tblGrid>
      <w:tr w:rsidR="00DF06E5" w:rsidRPr="0029259B" w14:paraId="04D86B34" w14:textId="77777777" w:rsidTr="004E46F6">
        <w:trPr>
          <w:cantSplit/>
          <w:trHeight w:val="400"/>
        </w:trPr>
        <w:tc>
          <w:tcPr>
            <w:tcW w:w="10885" w:type="dxa"/>
            <w:gridSpan w:val="7"/>
            <w:vAlign w:val="center"/>
          </w:tcPr>
          <w:p w14:paraId="3C041CFA" w14:textId="3CF1C08E" w:rsidR="00DF06E5" w:rsidRPr="0029259B" w:rsidRDefault="00DF06E5" w:rsidP="004E46F6">
            <w:pPr xmlns:w="http://schemas.openxmlformats.org/wordprocessingml/2006/main">
              <w:jc w:val="center"/>
              <w:rPr>
                <w:rFonts w:ascii="Arial" w:hAnsi="Arial" w:cs="Arial"/>
                <w:highlight w:val="yellow"/>
              </w:rPr>
            </w:pPr>
            <w:r xmlns:w="http://schemas.openxmlformats.org/wordprocessingml/2006/main" w:rsidRPr="0029259B">
              <w:rPr>
                <w:rFonts w:ascii="Arial" w:hAnsi="Arial" w:cs="Arial"/>
                <w:b/>
                <w:sz w:val="24"/>
                <w:szCs w:val="24"/>
                <w:highlight w:val="yellow"/>
              </w:rPr>
              <w:t xml:space="preserve">Lịch sử đã thay đổi (Sửa đổi) (ET-VPF V1.00.00)</w:t>
            </w:r>
          </w:p>
        </w:tc>
      </w:tr>
      <w:tr w:rsidR="00DF06E5" w:rsidRPr="0029259B" w14:paraId="6BA53E9C" w14:textId="77777777" w:rsidTr="00AD5155">
        <w:trPr>
          <w:cantSplit/>
          <w:trHeight w:val="400"/>
        </w:trPr>
        <w:tc>
          <w:tcPr>
            <w:tcW w:w="625" w:type="dxa"/>
            <w:vMerge w:val="restart"/>
            <w:vAlign w:val="center"/>
          </w:tcPr>
          <w:p w14:paraId="7D956F32" w14:textId="77777777" w:rsidR="00DF06E5" w:rsidRPr="0029259B" w:rsidRDefault="00DF06E5" w:rsidP="004E46F6">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Không.</w:t>
            </w:r>
          </w:p>
        </w:tc>
        <w:tc>
          <w:tcPr>
            <w:tcW w:w="6480" w:type="dxa"/>
            <w:gridSpan w:val="3"/>
            <w:vAlign w:val="center"/>
          </w:tcPr>
          <w:p w14:paraId="68D7D20A" w14:textId="77777777" w:rsidR="00DF06E5" w:rsidRPr="0029259B" w:rsidRDefault="00DF06E5" w:rsidP="004E46F6">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 1 ghi chú thay đổi</w:t>
            </w:r>
          </w:p>
        </w:tc>
        <w:tc>
          <w:tcPr>
            <w:tcW w:w="1350" w:type="dxa"/>
            <w:vMerge w:val="restart"/>
            <w:vAlign w:val="center"/>
          </w:tcPr>
          <w:p w14:paraId="3AA1B3A8" w14:textId="77777777" w:rsidR="00DF06E5" w:rsidRPr="0029259B" w:rsidRDefault="00DF06E5" w:rsidP="004E46F6">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 2</w:t>
            </w:r>
          </w:p>
          <w:p w14:paraId="68760EB1" w14:textId="77777777" w:rsidR="00DF06E5" w:rsidRPr="0029259B" w:rsidRDefault="00DF06E5" w:rsidP="004E46F6">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Ngày thành lập</w:t>
            </w:r>
          </w:p>
          <w:p w14:paraId="141E9444" w14:textId="77777777" w:rsidR="00DF06E5" w:rsidRPr="0029259B" w:rsidRDefault="00DF06E5" w:rsidP="004E46F6">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ngày chỉ định</w:t>
            </w:r>
          </w:p>
        </w:tc>
        <w:tc>
          <w:tcPr>
            <w:tcW w:w="1080" w:type="dxa"/>
            <w:vMerge w:val="restart"/>
            <w:vAlign w:val="center"/>
          </w:tcPr>
          <w:p w14:paraId="742AA0C2" w14:textId="77777777" w:rsidR="00DF06E5" w:rsidRPr="0029259B" w:rsidRDefault="00DF06E5" w:rsidP="004E46F6">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 3</w:t>
            </w:r>
          </w:p>
          <w:p w14:paraId="22662B30" w14:textId="77777777" w:rsidR="00DF06E5" w:rsidRPr="0029259B" w:rsidRDefault="00DF06E5" w:rsidP="004E46F6">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Kéo lên</w:t>
            </w:r>
          </w:p>
          <w:p w14:paraId="44939BE4" w14:textId="77777777" w:rsidR="00DF06E5" w:rsidRPr="0029259B" w:rsidRDefault="00DF06E5" w:rsidP="004E46F6">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Tài liệu kỹ thuật</w:t>
            </w:r>
          </w:p>
        </w:tc>
        <w:tc>
          <w:tcPr>
            <w:tcW w:w="1350" w:type="dxa"/>
            <w:vMerge w:val="restart"/>
            <w:vAlign w:val="center"/>
          </w:tcPr>
          <w:p w14:paraId="6DD0504B" w14:textId="77777777" w:rsidR="00DF06E5" w:rsidRPr="0029259B" w:rsidRDefault="00DF06E5" w:rsidP="004E46F6">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Tác giả</w:t>
            </w:r>
          </w:p>
        </w:tc>
      </w:tr>
      <w:tr w:rsidR="00DF06E5" w:rsidRPr="0029259B" w14:paraId="629F32DB" w14:textId="77777777" w:rsidTr="00AD5155">
        <w:trPr>
          <w:cantSplit/>
          <w:trHeight w:val="400"/>
        </w:trPr>
        <w:tc>
          <w:tcPr>
            <w:tcW w:w="625" w:type="dxa"/>
            <w:vMerge/>
            <w:vAlign w:val="center"/>
          </w:tcPr>
          <w:p w14:paraId="3D5FE022" w14:textId="77777777" w:rsidR="00DF06E5" w:rsidRPr="0029259B" w:rsidRDefault="00DF06E5" w:rsidP="004E46F6">
            <w:pPr>
              <w:rPr>
                <w:rFonts w:ascii="Arial" w:hAnsi="Arial" w:cs="Arial"/>
                <w:highlight w:val="yellow"/>
              </w:rPr>
            </w:pPr>
          </w:p>
        </w:tc>
        <w:tc>
          <w:tcPr>
            <w:tcW w:w="2970" w:type="dxa"/>
            <w:tcBorders>
              <w:bottom w:val="single" w:sz="4" w:space="0" w:color="auto"/>
            </w:tcBorders>
            <w:vAlign w:val="center"/>
          </w:tcPr>
          <w:p w14:paraId="22263CC3" w14:textId="77777777" w:rsidR="00DF06E5" w:rsidRPr="0029259B" w:rsidRDefault="00DF06E5" w:rsidP="004E46F6">
            <w:pPr xmlns:w="http://schemas.openxmlformats.org/wordprocessingml/2006/main">
              <w:jc w:val="center"/>
              <w:rPr>
                <w:rFonts w:ascii="Arial" w:hAnsi="Arial" w:cs="Arial"/>
                <w:highlight w:val="yellow"/>
              </w:rPr>
            </w:pPr>
            <w:r xmlns:w="http://schemas.openxmlformats.org/wordprocessingml/2006/main" w:rsidRPr="0029259B">
              <w:rPr>
                <w:rFonts w:ascii="Arial" w:hAnsi="Arial" w:cs="Arial"/>
                <w:highlight w:val="yellow"/>
              </w:rPr>
              <w:t xml:space="preserve">Nội dung</w:t>
            </w:r>
          </w:p>
        </w:tc>
        <w:tc>
          <w:tcPr>
            <w:tcW w:w="1170" w:type="dxa"/>
            <w:tcBorders>
              <w:bottom w:val="single" w:sz="4" w:space="0" w:color="auto"/>
            </w:tcBorders>
            <w:vAlign w:val="center"/>
          </w:tcPr>
          <w:p w14:paraId="2FF5D876" w14:textId="77777777" w:rsidR="00DF06E5" w:rsidRPr="0029259B" w:rsidRDefault="00DF06E5" w:rsidP="004E46F6">
            <w:pPr xmlns:w="http://schemas.openxmlformats.org/wordprocessingml/2006/main">
              <w:jc w:val="center"/>
              <w:rPr>
                <w:rFonts w:ascii="Arial" w:hAnsi="Arial" w:cs="Arial"/>
                <w:highlight w:val="yellow"/>
              </w:rPr>
            </w:pPr>
            <w:r xmlns:w="http://schemas.openxmlformats.org/wordprocessingml/2006/main" w:rsidRPr="0029259B">
              <w:rPr>
                <w:rFonts w:ascii="Arial" w:hAnsi="Arial" w:cs="Arial"/>
                <w:highlight w:val="yellow"/>
              </w:rPr>
              <w:t xml:space="preserve">Trang</w:t>
            </w:r>
          </w:p>
        </w:tc>
        <w:tc>
          <w:tcPr>
            <w:tcW w:w="2340" w:type="dxa"/>
            <w:tcBorders>
              <w:bottom w:val="single" w:sz="4" w:space="0" w:color="auto"/>
            </w:tcBorders>
            <w:vAlign w:val="center"/>
          </w:tcPr>
          <w:p w14:paraId="057DF59F" w14:textId="77777777" w:rsidR="00DF06E5" w:rsidRPr="0029259B" w:rsidRDefault="00DF06E5" w:rsidP="004E46F6">
            <w:pPr xmlns:w="http://schemas.openxmlformats.org/wordprocessingml/2006/main">
              <w:jc w:val="center"/>
              <w:rPr>
                <w:rFonts w:ascii="Arial" w:hAnsi="Arial" w:cs="Arial"/>
                <w:highlight w:val="yellow"/>
              </w:rPr>
            </w:pPr>
            <w:r xmlns:w="http://schemas.openxmlformats.org/wordprocessingml/2006/main" w:rsidRPr="0029259B">
              <w:rPr>
                <w:rFonts w:ascii="Arial" w:hAnsi="Arial" w:cs="Arial"/>
                <w:highlight w:val="yellow"/>
              </w:rPr>
              <w:t xml:space="preserve">Lý do</w:t>
            </w:r>
          </w:p>
        </w:tc>
        <w:tc>
          <w:tcPr>
            <w:tcW w:w="1350" w:type="dxa"/>
            <w:vMerge/>
            <w:vAlign w:val="center"/>
          </w:tcPr>
          <w:p w14:paraId="4C448491" w14:textId="77777777" w:rsidR="00DF06E5" w:rsidRPr="0029259B" w:rsidRDefault="00DF06E5" w:rsidP="004E46F6">
            <w:pPr>
              <w:rPr>
                <w:rFonts w:ascii="Arial" w:hAnsi="Arial" w:cs="Arial"/>
                <w:highlight w:val="yellow"/>
              </w:rPr>
            </w:pPr>
          </w:p>
        </w:tc>
        <w:tc>
          <w:tcPr>
            <w:tcW w:w="1080" w:type="dxa"/>
            <w:vMerge/>
            <w:vAlign w:val="center"/>
          </w:tcPr>
          <w:p w14:paraId="7B9E842A" w14:textId="77777777" w:rsidR="00DF06E5" w:rsidRPr="0029259B" w:rsidRDefault="00DF06E5" w:rsidP="004E46F6">
            <w:pPr>
              <w:rPr>
                <w:rFonts w:ascii="Arial" w:hAnsi="Arial" w:cs="Arial"/>
                <w:highlight w:val="yellow"/>
              </w:rPr>
            </w:pPr>
          </w:p>
        </w:tc>
        <w:tc>
          <w:tcPr>
            <w:tcW w:w="1350" w:type="dxa"/>
            <w:vMerge/>
            <w:vAlign w:val="center"/>
          </w:tcPr>
          <w:p w14:paraId="0B414921" w14:textId="77777777" w:rsidR="00DF06E5" w:rsidRPr="0029259B" w:rsidRDefault="00DF06E5" w:rsidP="004E46F6">
            <w:pPr>
              <w:rPr>
                <w:rFonts w:ascii="Arial" w:hAnsi="Arial" w:cs="Arial"/>
                <w:highlight w:val="yellow"/>
              </w:rPr>
            </w:pPr>
          </w:p>
        </w:tc>
      </w:tr>
      <w:tr w:rsidR="00DF06E5" w:rsidRPr="0029259B" w14:paraId="53599B55" w14:textId="77777777" w:rsidTr="00AD5155">
        <w:trPr>
          <w:trHeight w:val="377"/>
        </w:trPr>
        <w:tc>
          <w:tcPr>
            <w:tcW w:w="625" w:type="dxa"/>
            <w:tcBorders>
              <w:top w:val="single" w:sz="4" w:space="0" w:color="auto"/>
              <w:left w:val="single" w:sz="4" w:space="0" w:color="auto"/>
              <w:bottom w:val="single" w:sz="4" w:space="0" w:color="auto"/>
              <w:right w:val="single" w:sz="4" w:space="0" w:color="auto"/>
            </w:tcBorders>
          </w:tcPr>
          <w:p w14:paraId="106EDA6C" w14:textId="77777777" w:rsidR="00DF06E5" w:rsidRPr="0029259B" w:rsidRDefault="00DF06E5" w:rsidP="004E46F6">
            <w:pPr xmlns:w="http://schemas.openxmlformats.org/wordprocessingml/2006/main">
              <w:jc w:val="center"/>
              <w:rPr>
                <w:rFonts w:ascii="Arial" w:hAnsi="Arial" w:cs="Arial"/>
                <w:szCs w:val="21"/>
                <w:highlight w:val="yellow"/>
              </w:rPr>
            </w:pPr>
            <w:r xmlns:w="http://schemas.openxmlformats.org/wordprocessingml/2006/main" w:rsidRPr="0029259B">
              <w:rPr>
                <w:rFonts w:ascii="Arial" w:hAnsi="Arial" w:cs="Arial"/>
                <w:highlight w:val="yellow"/>
              </w:rPr>
              <w:t xml:space="preserve">1</w:t>
            </w:r>
          </w:p>
        </w:tc>
        <w:tc>
          <w:tcPr>
            <w:tcW w:w="2970" w:type="dxa"/>
            <w:tcBorders>
              <w:top w:val="single" w:sz="4" w:space="0" w:color="auto"/>
              <w:left w:val="single" w:sz="4" w:space="0" w:color="auto"/>
              <w:bottom w:val="single" w:sz="4" w:space="0" w:color="auto"/>
              <w:right w:val="single" w:sz="4" w:space="0" w:color="auto"/>
            </w:tcBorders>
          </w:tcPr>
          <w:p w14:paraId="21EE1EA3" w14:textId="77551F63" w:rsidR="00DF06E5" w:rsidRPr="0029259B" w:rsidRDefault="00DF06E5" w:rsidP="004E46F6">
            <w:pPr xmlns:w="http://schemas.openxmlformats.org/wordprocessingml/2006/main">
              <w:rPr>
                <w:rFonts w:ascii="Arial" w:hAnsi="Arial" w:cs="Arial"/>
                <w:szCs w:val="18"/>
                <w:highlight w:val="yellow"/>
              </w:rPr>
            </w:pPr>
            <w:commentRangeStart xmlns:w="http://schemas.openxmlformats.org/wordprocessingml/2006/main" w:id="1261"/>
            <w:r xmlns:w="http://schemas.openxmlformats.org/wordprocessingml/2006/main" w:rsidRPr="0029259B">
              <w:rPr>
                <w:rFonts w:ascii="Arial" w:hAnsi="Arial" w:cs="Arial"/>
                <w:szCs w:val="18"/>
                <w:highlight w:val="yellow"/>
              </w:rPr>
              <w:t xml:space="preserve">Cập nhật các nội dung liên quan đến F1KM-S4</w:t>
            </w:r>
            <w:commentRangeEnd xmlns:w="http://schemas.openxmlformats.org/wordprocessingml/2006/main" w:id="1261"/>
            <w:r xmlns:w="http://schemas.openxmlformats.org/wordprocessingml/2006/main" w:rsidR="001E6BD0" w:rsidRPr="0029259B">
              <w:rPr>
                <w:rStyle w:val="CommentReference"/>
                <w:rFonts w:ascii="Arial" w:hAnsi="Arial" w:cs="Arial"/>
              </w:rPr>
              <w:commentReference xmlns:w="http://schemas.openxmlformats.org/wordprocessingml/2006/main" w:id="1261"/>
            </w:r>
          </w:p>
        </w:tc>
        <w:tc>
          <w:tcPr>
            <w:tcW w:w="1170" w:type="dxa"/>
            <w:tcBorders>
              <w:top w:val="single" w:sz="4" w:space="0" w:color="auto"/>
              <w:left w:val="single" w:sz="4" w:space="0" w:color="auto"/>
              <w:bottom w:val="single" w:sz="4" w:space="0" w:color="auto"/>
              <w:right w:val="single" w:sz="4" w:space="0" w:color="auto"/>
            </w:tcBorders>
          </w:tcPr>
          <w:p w14:paraId="471A142D" w14:textId="0C6D908A" w:rsidR="00F71182" w:rsidRPr="0029259B" w:rsidRDefault="00F71182" w:rsidP="004E46F6">
            <w:pPr xmlns:w="http://schemas.openxmlformats.org/wordprocessingml/2006/main">
              <w:jc w:val="center"/>
              <w:rPr>
                <w:rFonts w:ascii="Arial" w:hAnsi="Arial" w:cs="Arial"/>
                <w:szCs w:val="21"/>
                <w:highlight w:val="yellow"/>
                <w:lang w:val="vi-VN"/>
              </w:rPr>
            </w:pPr>
            <w:r xmlns:w="http://schemas.openxmlformats.org/wordprocessingml/2006/main" w:rsidRPr="0029259B">
              <w:rPr>
                <w:rFonts w:ascii="Arial" w:hAnsi="Arial" w:cs="Arial"/>
                <w:szCs w:val="21"/>
                <w:highlight w:val="yellow"/>
                <w:lang w:val="vi-VN"/>
              </w:rPr>
              <w:fldChar xmlns:w="http://schemas.openxmlformats.org/wordprocessingml/2006/main" w:fldCharType="begin"/>
            </w:r>
            <w:r xmlns:w="http://schemas.openxmlformats.org/wordprocessingml/2006/main" w:rsidRPr="0029259B">
              <w:rPr>
                <w:rFonts w:ascii="Arial" w:hAnsi="Arial" w:cs="Arial"/>
                <w:szCs w:val="21"/>
                <w:highlight w:val="yellow"/>
                <w:lang w:val="vi-VN"/>
              </w:rPr>
              <w:instrText xmlns:w="http://schemas.openxmlformats.org/wordprocessingml/2006/main" xml:space="preserve"> PAGEREF V10000_Req_02_001 \h </w:instrText>
            </w:r>
            <w:r xmlns:w="http://schemas.openxmlformats.org/wordprocessingml/2006/main" w:rsidRPr="0029259B">
              <w:rPr>
                <w:rFonts w:ascii="Arial" w:hAnsi="Arial" w:cs="Arial"/>
                <w:szCs w:val="21"/>
                <w:highlight w:val="yellow"/>
                <w:lang w:val="vi-VN"/>
              </w:rPr>
              <w:fldChar xmlns:w="http://schemas.openxmlformats.org/wordprocessingml/2006/main" w:fldCharType="separate"/>
            </w:r>
            <w:r xmlns:w="http://schemas.openxmlformats.org/wordprocessingml/2006/main" w:rsidR="003C2150">
              <w:rPr>
                <w:rFonts w:ascii="Arial" w:hAnsi="Arial" w:cs="Arial"/>
                <w:noProof/>
                <w:szCs w:val="21"/>
                <w:highlight w:val="yellow"/>
                <w:lang w:val="vi-VN"/>
              </w:rPr>
              <w:t xml:space="preserve">1 </w:t>
            </w:r>
            <w:r xmlns:w="http://schemas.openxmlformats.org/wordprocessingml/2006/main" w:rsidRPr="0029259B">
              <w:rPr>
                <w:rFonts w:ascii="Arial" w:hAnsi="Arial" w:cs="Arial"/>
                <w:szCs w:val="21"/>
                <w:highlight w:val="yellow"/>
                <w:lang w:val="vi-VN"/>
              </w:rPr>
              <w:fldChar xmlns:w="http://schemas.openxmlformats.org/wordprocessingml/2006/main" w:fldCharType="end"/>
            </w:r>
            <w:r xmlns:w="http://schemas.openxmlformats.org/wordprocessingml/2006/main" w:rsidRPr="0029259B">
              <w:rPr>
                <w:rFonts w:ascii="Arial" w:hAnsi="Arial" w:cs="Arial"/>
                <w:szCs w:val="21"/>
                <w:highlight w:val="yellow"/>
              </w:rPr>
              <w:t xml:space="preserve">, </w:t>
            </w:r>
            <w:r xmlns:w="http://schemas.openxmlformats.org/wordprocessingml/2006/main" w:rsidR="009E3083">
              <w:rPr>
                <w:rFonts w:ascii="Arial" w:hAnsi="Arial" w:cs="Arial"/>
                <w:szCs w:val="21"/>
                <w:highlight w:val="yellow"/>
              </w:rPr>
              <w:fldChar xmlns:w="http://schemas.openxmlformats.org/wordprocessingml/2006/main" w:fldCharType="begin"/>
            </w:r>
            <w:r xmlns:w="http://schemas.openxmlformats.org/wordprocessingml/2006/main" w:rsidR="009E3083">
              <w:rPr>
                <w:rFonts w:ascii="Arial" w:hAnsi="Arial" w:cs="Arial"/>
                <w:szCs w:val="21"/>
                <w:highlight w:val="yellow"/>
              </w:rPr>
              <w:instrText xmlns:w="http://schemas.openxmlformats.org/wordprocessingml/2006/main" xml:space="preserve"> PAGEREF E10000_REL_Req_04 \h </w:instrText>
            </w:r>
            <w:r xmlns:w="http://schemas.openxmlformats.org/wordprocessingml/2006/main" w:rsidR="009E3083">
              <w:rPr>
                <w:rFonts w:ascii="Arial" w:hAnsi="Arial" w:cs="Arial"/>
                <w:szCs w:val="21"/>
                <w:highlight w:val="yellow"/>
              </w:rPr>
              <w:fldChar xmlns:w="http://schemas.openxmlformats.org/wordprocessingml/2006/main" w:fldCharType="separate"/>
            </w:r>
            <w:r xmlns:w="http://schemas.openxmlformats.org/wordprocessingml/2006/main" w:rsidR="003C2150">
              <w:rPr>
                <w:rFonts w:ascii="Arial" w:hAnsi="Arial" w:cs="Arial"/>
                <w:noProof/>
                <w:szCs w:val="21"/>
                <w:highlight w:val="yellow"/>
              </w:rPr>
              <w:t xml:space="preserve">35 </w:t>
            </w:r>
            <w:r xmlns:w="http://schemas.openxmlformats.org/wordprocessingml/2006/main" w:rsidR="009E3083">
              <w:rPr>
                <w:rFonts w:ascii="Arial" w:hAnsi="Arial" w:cs="Arial"/>
                <w:szCs w:val="21"/>
                <w:highlight w:val="yellow"/>
              </w:rPr>
              <w:fldChar xmlns:w="http://schemas.openxmlformats.org/wordprocessingml/2006/main" w:fldCharType="end"/>
            </w:r>
            <w:r xmlns:w="http://schemas.openxmlformats.org/wordprocessingml/2006/main" w:rsidRPr="0029259B">
              <w:rPr>
                <w:rFonts w:ascii="Arial" w:hAnsi="Arial" w:cs="Arial"/>
                <w:szCs w:val="21"/>
                <w:highlight w:val="yellow"/>
              </w:rPr>
              <w:t xml:space="preserve">, </w:t>
            </w:r>
            <w:r xmlns:w="http://schemas.openxmlformats.org/wordprocessingml/2006/main" w:rsidRPr="0029259B">
              <w:rPr>
                <w:rFonts w:ascii="Arial" w:hAnsi="Arial" w:cs="Arial"/>
                <w:szCs w:val="21"/>
                <w:highlight w:val="yellow"/>
                <w:lang w:val="vi-VN"/>
              </w:rPr>
              <w:fldChar xmlns:w="http://schemas.openxmlformats.org/wordprocessingml/2006/main" w:fldCharType="begin"/>
            </w:r>
            <w:r xmlns:w="http://schemas.openxmlformats.org/wordprocessingml/2006/main" w:rsidRPr="0029259B">
              <w:rPr>
                <w:rFonts w:ascii="Arial" w:hAnsi="Arial" w:cs="Arial"/>
                <w:szCs w:val="21"/>
                <w:highlight w:val="yellow"/>
                <w:lang w:val="vi-VN"/>
              </w:rPr>
              <w:instrText xmlns:w="http://schemas.openxmlformats.org/wordprocessingml/2006/main" xml:space="preserve"> PAGEREF V10000_Req_02_003 \h </w:instrText>
            </w:r>
            <w:r xmlns:w="http://schemas.openxmlformats.org/wordprocessingml/2006/main" w:rsidRPr="0029259B">
              <w:rPr>
                <w:rFonts w:ascii="Arial" w:hAnsi="Arial" w:cs="Arial"/>
                <w:szCs w:val="21"/>
                <w:highlight w:val="yellow"/>
                <w:lang w:val="vi-VN"/>
              </w:rPr>
              <w:fldChar xmlns:w="http://schemas.openxmlformats.org/wordprocessingml/2006/main" w:fldCharType="separate"/>
            </w:r>
            <w:r xmlns:w="http://schemas.openxmlformats.org/wordprocessingml/2006/main" w:rsidR="003C2150">
              <w:rPr>
                <w:rFonts w:ascii="Arial" w:hAnsi="Arial" w:cs="Arial"/>
                <w:noProof/>
                <w:szCs w:val="21"/>
                <w:highlight w:val="yellow"/>
                <w:lang w:val="vi-VN"/>
              </w:rPr>
              <w:t xml:space="preserve">57</w:t>
            </w:r>
            <w:r xmlns:w="http://schemas.openxmlformats.org/wordprocessingml/2006/main" w:rsidRPr="0029259B">
              <w:rPr>
                <w:rFonts w:ascii="Arial" w:hAnsi="Arial" w:cs="Arial"/>
                <w:szCs w:val="21"/>
                <w:highlight w:val="yellow"/>
                <w:lang w:val="vi-VN"/>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4E84EEB2" w14:textId="462CBEA0" w:rsidR="00DF06E5" w:rsidRPr="0029259B" w:rsidRDefault="00DF06E5" w:rsidP="004E46F6">
            <w:pPr xmlns:w="http://schemas.openxmlformats.org/wordprocessingml/2006/main">
              <w:rPr>
                <w:rFonts w:ascii="Arial" w:hAnsi="Arial" w:cs="Arial"/>
                <w:szCs w:val="21"/>
                <w:highlight w:val="yellow"/>
              </w:rPr>
            </w:pPr>
            <w:r xmlns:w="http://schemas.openxmlformats.org/wordprocessingml/2006/main" w:rsidRPr="0029259B">
              <w:rPr>
                <w:rFonts w:ascii="Arial" w:hAnsi="Arial" w:cs="Arial"/>
                <w:szCs w:val="18"/>
                <w:highlight w:val="yellow"/>
              </w:rPr>
              <w:t xml:space="preserve">Hỗ trợ ET-VPF cho F1KM-S4</w:t>
            </w:r>
          </w:p>
        </w:tc>
        <w:tc>
          <w:tcPr>
            <w:tcW w:w="1350" w:type="dxa"/>
            <w:tcBorders>
              <w:top w:val="single" w:sz="4" w:space="0" w:color="auto"/>
              <w:left w:val="single" w:sz="4" w:space="0" w:color="auto"/>
              <w:bottom w:val="single" w:sz="4" w:space="0" w:color="auto"/>
              <w:right w:val="single" w:sz="4" w:space="0" w:color="auto"/>
            </w:tcBorders>
          </w:tcPr>
          <w:p w14:paraId="5CC5EF2A" w14:textId="4E274813" w:rsidR="00DF06E5" w:rsidRPr="0029259B" w:rsidRDefault="00AD5155" w:rsidP="004E46F6">
            <w:pPr xmlns:w="http://schemas.openxmlformats.org/wordprocessingml/2006/main">
              <w:rPr>
                <w:rFonts w:ascii="Arial" w:hAnsi="Arial" w:cs="Arial"/>
                <w:szCs w:val="21"/>
                <w:highlight w:val="yellow"/>
              </w:rPr>
            </w:pPr>
            <w:r xmlns:w="http://schemas.openxmlformats.org/wordprocessingml/2006/main" w:rsidRPr="0029259B">
              <w:rPr>
                <w:rFonts w:ascii="Arial" w:hAnsi="Arial" w:cs="Arial"/>
                <w:szCs w:val="21"/>
                <w:highlight w:val="yellow"/>
              </w:rPr>
              <w:t xml:space="preserve">Tháng sáu</w:t>
            </w:r>
            <w:r xmlns:w="http://schemas.openxmlformats.org/wordprocessingml/2006/main" w:rsidRPr="0029259B">
              <w:rPr>
                <w:rFonts w:ascii="Arial" w:hAnsi="Arial" w:cs="Arial"/>
                <w:szCs w:val="21"/>
                <w:highlight w:val="yellow"/>
                <w:lang w:val="vi-VN"/>
              </w:rPr>
              <w:t xml:space="preserve"> </w:t>
            </w:r>
            <w:r xmlns:w="http://schemas.openxmlformats.org/wordprocessingml/2006/main" w:rsidRPr="0029259B">
              <w:rPr>
                <w:rFonts w:ascii="Arial" w:hAnsi="Arial" w:cs="Arial"/>
                <w:szCs w:val="21"/>
                <w:highlight w:val="yellow"/>
              </w:rPr>
              <w:t xml:space="preserve">27, 2022</w:t>
            </w:r>
          </w:p>
        </w:tc>
        <w:tc>
          <w:tcPr>
            <w:tcW w:w="1080" w:type="dxa"/>
            <w:tcBorders>
              <w:top w:val="single" w:sz="4" w:space="0" w:color="auto"/>
              <w:left w:val="single" w:sz="4" w:space="0" w:color="auto"/>
              <w:bottom w:val="single" w:sz="4" w:space="0" w:color="auto"/>
              <w:right w:val="single" w:sz="4" w:space="0" w:color="auto"/>
            </w:tcBorders>
          </w:tcPr>
          <w:p w14:paraId="3075098E" w14:textId="77777777" w:rsidR="00DF06E5" w:rsidRPr="0029259B" w:rsidRDefault="00DF06E5" w:rsidP="004E46F6">
            <w:pPr xmlns:w="http://schemas.openxmlformats.org/wordprocessingml/2006/main">
              <w:rPr>
                <w:rFonts w:ascii="Arial" w:hAnsi="Arial" w:cs="Arial"/>
                <w:szCs w:val="21"/>
                <w:highlight w:val="yellow"/>
              </w:rPr>
            </w:pPr>
            <w:r xmlns:w="http://schemas.openxmlformats.org/wordprocessingml/2006/main" w:rsidRPr="0029259B">
              <w:rPr>
                <w:rFonts w:ascii="Arial" w:hAnsi="Arial" w:cs="Arial"/>
                <w:szCs w:val="21"/>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14FC6AA0" w14:textId="77777777" w:rsidR="00DF06E5" w:rsidRPr="0029259B" w:rsidRDefault="00DF06E5" w:rsidP="004E46F6">
            <w:pPr xmlns:w="http://schemas.openxmlformats.org/wordprocessingml/2006/main">
              <w:rPr>
                <w:rFonts w:ascii="Arial" w:hAnsi="Arial" w:cs="Arial"/>
                <w:szCs w:val="21"/>
                <w:highlight w:val="yellow"/>
              </w:rPr>
            </w:pPr>
            <w:r xmlns:w="http://schemas.openxmlformats.org/wordprocessingml/2006/main" w:rsidRPr="0029259B">
              <w:rPr>
                <w:rFonts w:ascii="Arial" w:hAnsi="Arial" w:cs="Arial"/>
                <w:szCs w:val="21"/>
                <w:highlight w:val="yellow"/>
              </w:rPr>
              <w:t xml:space="preserve">Hồng Tiêu</w:t>
            </w:r>
          </w:p>
          <w:p w14:paraId="32932E07" w14:textId="714EF265" w:rsidR="00DF06E5" w:rsidRPr="0029259B" w:rsidRDefault="00AD5155" w:rsidP="004E46F6">
            <w:pPr xmlns:w="http://schemas.openxmlformats.org/wordprocessingml/2006/main">
              <w:rPr>
                <w:rFonts w:ascii="Arial" w:hAnsi="Arial" w:cs="Arial"/>
                <w:szCs w:val="21"/>
                <w:highlight w:val="yellow"/>
              </w:rPr>
            </w:pPr>
            <w:r xmlns:w="http://schemas.openxmlformats.org/wordprocessingml/2006/main" w:rsidRPr="0029259B">
              <w:rPr>
                <w:rFonts w:ascii="Arial" w:hAnsi="Arial" w:cs="Arial"/>
                <w:szCs w:val="21"/>
                <w:highlight w:val="yellow"/>
              </w:rPr>
              <w:t xml:space="preserve">Giang</w:t>
            </w:r>
            <w:r xmlns:w="http://schemas.openxmlformats.org/wordprocessingml/2006/main" w:rsidRPr="0029259B">
              <w:rPr>
                <w:rFonts w:ascii="Arial" w:hAnsi="Arial" w:cs="Arial"/>
                <w:szCs w:val="21"/>
                <w:highlight w:val="yellow"/>
                <w:lang w:val="vi-VN"/>
              </w:rPr>
              <w:t xml:space="preserve"> </w:t>
            </w:r>
            <w:r xmlns:w="http://schemas.openxmlformats.org/wordprocessingml/2006/main" w:rsidR="00DF06E5" w:rsidRPr="0029259B">
              <w:rPr>
                <w:rFonts w:ascii="Arial" w:hAnsi="Arial" w:cs="Arial"/>
                <w:szCs w:val="21"/>
                <w:highlight w:val="yellow"/>
              </w:rPr>
              <w:t xml:space="preserve">Nguyên</w:t>
            </w:r>
          </w:p>
        </w:tc>
      </w:tr>
      <w:tr w:rsidR="00DF06E5" w:rsidRPr="0029259B" w14:paraId="3C5FB132"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55601741" w14:textId="5DCC8356" w:rsidR="00DF06E5" w:rsidRPr="0029259B" w:rsidRDefault="004E46F6" w:rsidP="004E46F6">
            <w:pPr xmlns:w="http://schemas.openxmlformats.org/wordprocessingml/2006/main">
              <w:jc w:val="center"/>
              <w:rPr>
                <w:rFonts w:ascii="Arial" w:eastAsia="Arial" w:hAnsi="Arial" w:cs="Arial"/>
                <w:szCs w:val="18"/>
                <w:highlight w:val="yellow"/>
              </w:rPr>
            </w:pPr>
            <w:r xmlns:w="http://schemas.openxmlformats.org/wordprocessingml/2006/main" w:rsidRPr="0029259B">
              <w:rPr>
                <w:rFonts w:ascii="Arial" w:eastAsia="Arial" w:hAnsi="Arial" w:cs="Arial"/>
                <w:szCs w:val="18"/>
                <w:highlight w:val="yellow"/>
              </w:rPr>
              <w:t xml:space="preserve">2</w:t>
            </w:r>
          </w:p>
        </w:tc>
        <w:tc>
          <w:tcPr>
            <w:tcW w:w="2970" w:type="dxa"/>
            <w:tcBorders>
              <w:top w:val="single" w:sz="4" w:space="0" w:color="auto"/>
              <w:left w:val="single" w:sz="4" w:space="0" w:color="auto"/>
              <w:bottom w:val="single" w:sz="4" w:space="0" w:color="auto"/>
              <w:right w:val="single" w:sz="4" w:space="0" w:color="auto"/>
            </w:tcBorders>
          </w:tcPr>
          <w:p w14:paraId="6268FAEB" w14:textId="1D861E53" w:rsidR="00DF06E5" w:rsidRPr="0029259B" w:rsidRDefault="00311681" w:rsidP="004E46F6">
            <w:pPr xmlns:w="http://schemas.openxmlformats.org/wordprocessingml/2006/main">
              <w:rPr>
                <w:rFonts w:ascii="Arial" w:eastAsia="Arial" w:hAnsi="Arial" w:cs="Arial"/>
                <w:szCs w:val="18"/>
                <w:highlight w:val="yellow"/>
              </w:rPr>
            </w:pPr>
            <w:commentRangeStart xmlns:w="http://schemas.openxmlformats.org/wordprocessingml/2006/main" w:id="1262"/>
            <w:r xmlns:w="http://schemas.openxmlformats.org/wordprocessingml/2006/main" w:rsidRPr="0029259B">
              <w:rPr>
                <w:rFonts w:ascii="Arial" w:eastAsia="Arial" w:hAnsi="Arial" w:cs="Arial"/>
                <w:szCs w:val="18"/>
                <w:highlight w:val="yellow"/>
              </w:rPr>
              <w:t xml:space="preserve">Cập nhật </w:t>
            </w:r>
            <w:r xmlns:w="http://schemas.openxmlformats.org/wordprocessingml/2006/main" w:rsidRPr="0029259B">
              <w:rPr>
                <w:rFonts w:ascii="Arial" w:eastAsia="Arial" w:hAnsi="Arial" w:cs="Arial"/>
                <w:szCs w:val="18"/>
                <w:highlight w:val="yellow"/>
                <w:lang w:val="vi-VN"/>
              </w:rPr>
              <w:t xml:space="preserve">nội dung liên quan </w:t>
            </w:r>
            <w:r xmlns:w="http://schemas.openxmlformats.org/wordprocessingml/2006/main" w:rsidR="00DF06E5" w:rsidRPr="0029259B">
              <w:rPr>
                <w:rFonts w:ascii="Arial" w:eastAsia="Arial" w:hAnsi="Arial" w:cs="Arial"/>
                <w:szCs w:val="18"/>
                <w:highlight w:val="yellow"/>
              </w:rPr>
              <w:t xml:space="preserve">đến </w:t>
            </w:r>
            <w:r xmlns:w="http://schemas.openxmlformats.org/wordprocessingml/2006/main" w:rsidRPr="0029259B">
              <w:rPr>
                <w:rFonts w:ascii="Arial" w:hAnsi="Arial" w:cs="Arial"/>
                <w:highlight w:val="yellow"/>
              </w:rPr>
              <w:t xml:space="preserve">RLIN3n</w:t>
            </w:r>
            <w:commentRangeEnd xmlns:w="http://schemas.openxmlformats.org/wordprocessingml/2006/main" w:id="1262"/>
            <w:r xmlns:w="http://schemas.openxmlformats.org/wordprocessingml/2006/main" w:rsidR="008D6A82" w:rsidRPr="0029259B">
              <w:rPr>
                <w:rStyle w:val="CommentReference"/>
                <w:rFonts w:ascii="Arial" w:hAnsi="Arial" w:cs="Arial"/>
              </w:rPr>
              <w:commentReference xmlns:w="http://schemas.openxmlformats.org/wordprocessingml/2006/main" w:id="1262"/>
            </w:r>
          </w:p>
        </w:tc>
        <w:tc>
          <w:tcPr>
            <w:tcW w:w="1170" w:type="dxa"/>
            <w:tcBorders>
              <w:top w:val="single" w:sz="4" w:space="0" w:color="auto"/>
              <w:left w:val="single" w:sz="4" w:space="0" w:color="auto"/>
              <w:bottom w:val="single" w:sz="4" w:space="0" w:color="auto"/>
              <w:right w:val="single" w:sz="4" w:space="0" w:color="auto"/>
            </w:tcBorders>
          </w:tcPr>
          <w:p w14:paraId="706EEF32" w14:textId="523D6825" w:rsidR="00F71182" w:rsidRPr="0029259B" w:rsidRDefault="00F71182" w:rsidP="004E46F6">
            <w:pPr xmlns:w="http://schemas.openxmlformats.org/wordprocessingml/2006/main">
              <w:jc w:val="center"/>
              <w:rPr>
                <w:rFonts w:ascii="Arial" w:eastAsia="Arial" w:hAnsi="Arial" w:cs="Arial"/>
                <w:szCs w:val="18"/>
                <w:highlight w:val="yellow"/>
              </w:rPr>
            </w:pPr>
            <w:r xmlns:w="http://schemas.openxmlformats.org/wordprocessingml/2006/main" w:rsidRPr="0029259B">
              <w:rPr>
                <w:rFonts w:ascii="Arial" w:eastAsia="Arial" w:hAnsi="Arial" w:cs="Arial"/>
                <w:szCs w:val="18"/>
                <w:highlight w:val="yellow"/>
                <w:lang w:val="vi-VN"/>
              </w:rPr>
              <w:fldChar xmlns:w="http://schemas.openxmlformats.org/wordprocessingml/2006/main" w:fldCharType="begin"/>
            </w:r>
            <w:r xmlns:w="http://schemas.openxmlformats.org/wordprocessingml/2006/main" w:rsidRPr="0029259B">
              <w:rPr>
                <w:rFonts w:ascii="Arial" w:eastAsia="Arial" w:hAnsi="Arial" w:cs="Arial"/>
                <w:szCs w:val="18"/>
                <w:highlight w:val="yellow"/>
                <w:lang w:val="vi-VN"/>
              </w:rPr>
              <w:instrText xmlns:w="http://schemas.openxmlformats.org/wordprocessingml/2006/main" xml:space="preserve"> PAGEREF V10000_Req_01_001 \h </w:instrText>
            </w:r>
            <w:r xmlns:w="http://schemas.openxmlformats.org/wordprocessingml/2006/main" w:rsidRPr="0029259B">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 </w:t>
            </w:r>
            <w:r xmlns:w="http://schemas.openxmlformats.org/wordprocessingml/2006/main" w:rsidRPr="0029259B">
              <w:rPr>
                <w:rFonts w:ascii="Arial" w:eastAsia="Arial" w:hAnsi="Arial" w:cs="Arial"/>
                <w:szCs w:val="18"/>
                <w:highlight w:val="yellow"/>
                <w:lang w:val="vi-VN"/>
              </w:rPr>
              <w:fldChar xmlns:w="http://schemas.openxmlformats.org/wordprocessingml/2006/main" w:fldCharType="end"/>
            </w:r>
            <w:r xmlns:w="http://schemas.openxmlformats.org/wordprocessingml/2006/main" w:rsidRPr="0029259B">
              <w:rPr>
                <w:rFonts w:ascii="Arial" w:eastAsia="Arial" w:hAnsi="Arial" w:cs="Arial"/>
                <w:szCs w:val="18"/>
                <w:highlight w:val="yellow"/>
              </w:rPr>
              <w:t xml:space="preserve">, </w:t>
            </w:r>
            <w:r xmlns:w="http://schemas.openxmlformats.org/wordprocessingml/2006/main" w:rsidRPr="0029259B">
              <w:rPr>
                <w:rFonts w:ascii="Arial" w:eastAsia="Arial" w:hAnsi="Arial" w:cs="Arial"/>
                <w:szCs w:val="18"/>
                <w:highlight w:val="yellow"/>
                <w:lang w:val="vi-VN"/>
              </w:rPr>
              <w:fldChar xmlns:w="http://schemas.openxmlformats.org/wordprocessingml/2006/main" w:fldCharType="begin"/>
            </w:r>
            <w:r xmlns:w="http://schemas.openxmlformats.org/wordprocessingml/2006/main" w:rsidRPr="0029259B">
              <w:rPr>
                <w:rFonts w:ascii="Arial" w:eastAsia="Arial" w:hAnsi="Arial" w:cs="Arial"/>
                <w:szCs w:val="18"/>
                <w:highlight w:val="yellow"/>
                <w:lang w:val="vi-VN"/>
              </w:rPr>
              <w:instrText xmlns:w="http://schemas.openxmlformats.org/wordprocessingml/2006/main" xml:space="preserve"> PAGEREF V10000_Req_01_002 \h </w:instrText>
            </w:r>
            <w:r xmlns:w="http://schemas.openxmlformats.org/wordprocessingml/2006/main" w:rsidRPr="0029259B">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15 </w:t>
            </w:r>
            <w:r xmlns:w="http://schemas.openxmlformats.org/wordprocessingml/2006/main" w:rsidRPr="0029259B">
              <w:rPr>
                <w:rFonts w:ascii="Arial" w:eastAsia="Arial" w:hAnsi="Arial" w:cs="Arial"/>
                <w:szCs w:val="18"/>
                <w:highlight w:val="yellow"/>
                <w:lang w:val="vi-VN"/>
              </w:rPr>
              <w:fldChar xmlns:w="http://schemas.openxmlformats.org/wordprocessingml/2006/main" w:fldCharType="end"/>
            </w:r>
            <w:r xmlns:w="http://schemas.openxmlformats.org/wordprocessingml/2006/main" w:rsidRPr="0029259B">
              <w:rPr>
                <w:rFonts w:ascii="Arial" w:eastAsia="Arial" w:hAnsi="Arial" w:cs="Arial"/>
                <w:szCs w:val="18"/>
                <w:highlight w:val="yellow"/>
              </w:rPr>
              <w:t xml:space="preserve">, </w:t>
            </w:r>
            <w:r xmlns:w="http://schemas.openxmlformats.org/wordprocessingml/2006/main" w:rsidRPr="0029259B">
              <w:rPr>
                <w:rFonts w:ascii="Arial" w:eastAsia="Arial" w:hAnsi="Arial" w:cs="Arial"/>
                <w:szCs w:val="18"/>
                <w:highlight w:val="yellow"/>
              </w:rPr>
              <w:fldChar xmlns:w="http://schemas.openxmlformats.org/wordprocessingml/2006/main" w:fldCharType="begin"/>
            </w:r>
            <w:r xmlns:w="http://schemas.openxmlformats.org/wordprocessingml/2006/main" w:rsidRPr="0029259B">
              <w:rPr>
                <w:rFonts w:ascii="Arial" w:eastAsia="Arial" w:hAnsi="Arial" w:cs="Arial"/>
                <w:szCs w:val="18"/>
                <w:highlight w:val="yellow"/>
              </w:rPr>
              <w:instrText xmlns:w="http://schemas.openxmlformats.org/wordprocessingml/2006/main" xml:space="preserve"> PAGEREF V10000_Req_01_003 \h </w:instrText>
            </w:r>
            <w:r xmlns:w="http://schemas.openxmlformats.org/wordprocessingml/2006/main" w:rsidRPr="0029259B">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17 </w:t>
            </w:r>
            <w:r xmlns:w="http://schemas.openxmlformats.org/wordprocessingml/2006/main" w:rsidRPr="0029259B">
              <w:rPr>
                <w:rFonts w:ascii="Arial" w:eastAsia="Arial" w:hAnsi="Arial" w:cs="Arial"/>
                <w:szCs w:val="18"/>
                <w:highlight w:val="yellow"/>
              </w:rPr>
              <w:fldChar xmlns:w="http://schemas.openxmlformats.org/wordprocessingml/2006/main" w:fldCharType="end"/>
            </w:r>
            <w:r xmlns:w="http://schemas.openxmlformats.org/wordprocessingml/2006/main" w:rsidRPr="0029259B">
              <w:rPr>
                <w:rFonts w:ascii="Arial" w:eastAsia="Arial" w:hAnsi="Arial" w:cs="Arial"/>
                <w:szCs w:val="18"/>
                <w:highlight w:val="yellow"/>
              </w:rPr>
              <w:t xml:space="preserve">, </w:t>
            </w:r>
            <w:r xmlns:w="http://schemas.openxmlformats.org/wordprocessingml/2006/main" w:rsidRPr="0029259B">
              <w:rPr>
                <w:rFonts w:ascii="Arial" w:eastAsia="Arial" w:hAnsi="Arial" w:cs="Arial"/>
                <w:szCs w:val="18"/>
                <w:highlight w:val="yellow"/>
              </w:rPr>
              <w:fldChar xmlns:w="http://schemas.openxmlformats.org/wordprocessingml/2006/main" w:fldCharType="begin"/>
            </w:r>
            <w:r xmlns:w="http://schemas.openxmlformats.org/wordprocessingml/2006/main" w:rsidRPr="0029259B">
              <w:rPr>
                <w:rFonts w:ascii="Arial" w:eastAsia="Arial" w:hAnsi="Arial" w:cs="Arial"/>
                <w:szCs w:val="18"/>
                <w:highlight w:val="yellow"/>
              </w:rPr>
              <w:instrText xmlns:w="http://schemas.openxmlformats.org/wordprocessingml/2006/main" xml:space="preserve"> PAGEREF V10000_Req_01_004 \h </w:instrText>
            </w:r>
            <w:r xmlns:w="http://schemas.openxmlformats.org/wordprocessingml/2006/main" w:rsidRPr="0029259B">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25 </w:t>
            </w:r>
            <w:r xmlns:w="http://schemas.openxmlformats.org/wordprocessingml/2006/main" w:rsidRPr="0029259B">
              <w:rPr>
                <w:rFonts w:ascii="Arial" w:eastAsia="Arial" w:hAnsi="Arial" w:cs="Arial"/>
                <w:szCs w:val="18"/>
                <w:highlight w:val="yellow"/>
              </w:rPr>
              <w:fldChar xmlns:w="http://schemas.openxmlformats.org/wordprocessingml/2006/main" w:fldCharType="end"/>
            </w:r>
            <w:r xmlns:w="http://schemas.openxmlformats.org/wordprocessingml/2006/main" w:rsidRPr="0029259B">
              <w:rPr>
                <w:rFonts w:ascii="Arial" w:eastAsia="Arial" w:hAnsi="Arial" w:cs="Arial"/>
                <w:szCs w:val="18"/>
                <w:highlight w:val="yellow"/>
              </w:rPr>
              <w:t xml:space="preserve">, </w:t>
            </w:r>
            <w:r xmlns:w="http://schemas.openxmlformats.org/wordprocessingml/2006/main" w:rsidRPr="0029259B">
              <w:rPr>
                <w:rFonts w:ascii="Arial" w:eastAsia="Arial" w:hAnsi="Arial" w:cs="Arial"/>
                <w:szCs w:val="18"/>
                <w:highlight w:val="yellow"/>
              </w:rPr>
              <w:fldChar xmlns:w="http://schemas.openxmlformats.org/wordprocessingml/2006/main" w:fldCharType="begin"/>
            </w:r>
            <w:r xmlns:w="http://schemas.openxmlformats.org/wordprocessingml/2006/main" w:rsidRPr="0029259B">
              <w:rPr>
                <w:rFonts w:ascii="Arial" w:eastAsia="Arial" w:hAnsi="Arial" w:cs="Arial"/>
                <w:szCs w:val="18"/>
                <w:highlight w:val="yellow"/>
              </w:rPr>
              <w:instrText xmlns:w="http://schemas.openxmlformats.org/wordprocessingml/2006/main" xml:space="preserve"> PAGEREF V10000_Req_01_005 \h </w:instrText>
            </w:r>
            <w:r xmlns:w="http://schemas.openxmlformats.org/wordprocessingml/2006/main" w:rsidRPr="0029259B">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30 </w:t>
            </w:r>
            <w:r xmlns:w="http://schemas.openxmlformats.org/wordprocessingml/2006/main" w:rsidRPr="0029259B">
              <w:rPr>
                <w:rFonts w:ascii="Arial" w:eastAsia="Arial" w:hAnsi="Arial" w:cs="Arial"/>
                <w:szCs w:val="18"/>
                <w:highlight w:val="yellow"/>
              </w:rPr>
              <w:fldChar xmlns:w="http://schemas.openxmlformats.org/wordprocessingml/2006/main" w:fldCharType="end"/>
            </w:r>
            <w:r xmlns:w="http://schemas.openxmlformats.org/wordprocessingml/2006/main" w:rsidRPr="0029259B">
              <w:rPr>
                <w:rFonts w:ascii="Arial" w:eastAsia="Arial" w:hAnsi="Arial" w:cs="Arial"/>
                <w:szCs w:val="18"/>
                <w:highlight w:val="yellow"/>
              </w:rPr>
              <w:t xml:space="preserve">, </w:t>
            </w:r>
            <w:r xmlns:w="http://schemas.openxmlformats.org/wordprocessingml/2006/main" w:rsidRPr="0029259B">
              <w:rPr>
                <w:rFonts w:ascii="Arial" w:eastAsia="Arial" w:hAnsi="Arial" w:cs="Arial"/>
                <w:szCs w:val="18"/>
                <w:highlight w:val="yellow"/>
              </w:rPr>
              <w:fldChar xmlns:w="http://schemas.openxmlformats.org/wordprocessingml/2006/main" w:fldCharType="begin"/>
            </w:r>
            <w:r xmlns:w="http://schemas.openxmlformats.org/wordprocessingml/2006/main" w:rsidRPr="0029259B">
              <w:rPr>
                <w:rFonts w:ascii="Arial" w:eastAsia="Arial" w:hAnsi="Arial" w:cs="Arial"/>
                <w:szCs w:val="18"/>
                <w:highlight w:val="yellow"/>
              </w:rPr>
              <w:instrText xmlns:w="http://schemas.openxmlformats.org/wordprocessingml/2006/main" xml:space="preserve"> PAGEREF V10000_Req_01_006 \h </w:instrText>
            </w:r>
            <w:r xmlns:w="http://schemas.openxmlformats.org/wordprocessingml/2006/main" w:rsidRPr="0029259B">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40 </w:t>
            </w:r>
            <w:r xmlns:w="http://schemas.openxmlformats.org/wordprocessingml/2006/main" w:rsidRPr="0029259B">
              <w:rPr>
                <w:rFonts w:ascii="Arial" w:eastAsia="Arial" w:hAnsi="Arial" w:cs="Arial"/>
                <w:szCs w:val="18"/>
                <w:highlight w:val="yellow"/>
              </w:rPr>
              <w:fldChar xmlns:w="http://schemas.openxmlformats.org/wordprocessingml/2006/main" w:fldCharType="end"/>
            </w:r>
            <w:r xmlns:w="http://schemas.openxmlformats.org/wordprocessingml/2006/main" w:rsidRPr="0029259B">
              <w:rPr>
                <w:rFonts w:ascii="Arial" w:eastAsia="Arial" w:hAnsi="Arial" w:cs="Arial"/>
                <w:szCs w:val="18"/>
                <w:highlight w:val="yellow"/>
              </w:rPr>
              <w:t xml:space="preserve">, </w:t>
            </w:r>
            <w:r xmlns:w="http://schemas.openxmlformats.org/wordprocessingml/2006/main" w:rsidRPr="0029259B">
              <w:rPr>
                <w:rFonts w:ascii="Arial" w:eastAsia="Arial" w:hAnsi="Arial" w:cs="Arial"/>
                <w:szCs w:val="18"/>
                <w:highlight w:val="yellow"/>
              </w:rPr>
              <w:fldChar xmlns:w="http://schemas.openxmlformats.org/wordprocessingml/2006/main" w:fldCharType="begin"/>
            </w:r>
            <w:r xmlns:w="http://schemas.openxmlformats.org/wordprocessingml/2006/main" w:rsidRPr="0029259B">
              <w:rPr>
                <w:rFonts w:ascii="Arial" w:eastAsia="Arial" w:hAnsi="Arial" w:cs="Arial"/>
                <w:szCs w:val="18"/>
                <w:highlight w:val="yellow"/>
              </w:rPr>
              <w:instrText xmlns:w="http://schemas.openxmlformats.org/wordprocessingml/2006/main" xml:space="preserve"> PAGEREF V10000_Req_01_007 \h </w:instrText>
            </w:r>
            <w:r xmlns:w="http://schemas.openxmlformats.org/wordprocessingml/2006/main" w:rsidRPr="0029259B">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57</w:t>
            </w:r>
            <w:r xmlns:w="http://schemas.openxmlformats.org/wordprocessingml/2006/main" w:rsidRPr="0029259B">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6ADB4B98" w14:textId="6F3F5F8D" w:rsidR="00DF06E5" w:rsidRPr="0029259B" w:rsidRDefault="00DF06E5" w:rsidP="004E46F6">
            <w:pPr xmlns:w="http://schemas.openxmlformats.org/wordprocessingml/2006/main">
              <w:rPr>
                <w:rFonts w:ascii="Arial" w:eastAsia="Arial" w:hAnsi="Arial" w:cs="Arial"/>
                <w:szCs w:val="18"/>
                <w:highlight w:val="yellow"/>
              </w:rPr>
            </w:pPr>
            <w:r xmlns:w="http://schemas.openxmlformats.org/wordprocessingml/2006/main" w:rsidRPr="0029259B">
              <w:rPr>
                <w:rFonts w:ascii="Arial" w:eastAsia="Arial" w:hAnsi="Arial" w:cs="Arial"/>
                <w:szCs w:val="18"/>
                <w:highlight w:val="yellow"/>
              </w:rPr>
              <w:t xml:space="preserve">Hỗ trợ </w:t>
            </w:r>
            <w:r xmlns:w="http://schemas.openxmlformats.org/wordprocessingml/2006/main" w:rsidR="00311681" w:rsidRPr="0029259B">
              <w:rPr>
                <w:rFonts w:ascii="Arial" w:hAnsi="Arial" w:cs="Arial"/>
                <w:highlight w:val="yellow"/>
              </w:rPr>
              <w:t xml:space="preserve">RLIN3n </w:t>
            </w:r>
            <w:r xmlns:w="http://schemas.openxmlformats.org/wordprocessingml/2006/main" w:rsidRPr="0029259B">
              <w:rPr>
                <w:rFonts w:ascii="Arial" w:eastAsia="Arial" w:hAnsi="Arial" w:cs="Arial"/>
                <w:szCs w:val="18"/>
                <w:highlight w:val="yellow"/>
              </w:rPr>
              <w:t xml:space="preserve">cho ET-VPF</w:t>
            </w:r>
          </w:p>
        </w:tc>
        <w:tc>
          <w:tcPr>
            <w:tcW w:w="1350" w:type="dxa"/>
            <w:tcBorders>
              <w:top w:val="single" w:sz="4" w:space="0" w:color="auto"/>
              <w:left w:val="single" w:sz="4" w:space="0" w:color="auto"/>
              <w:bottom w:val="single" w:sz="4" w:space="0" w:color="auto"/>
              <w:right w:val="single" w:sz="4" w:space="0" w:color="auto"/>
            </w:tcBorders>
          </w:tcPr>
          <w:p w14:paraId="79EFFEED" w14:textId="2EBAF285" w:rsidR="00DF06E5" w:rsidRPr="0029259B" w:rsidRDefault="00E4250B" w:rsidP="004E46F6">
            <w:pPr xmlns:w="http://schemas.openxmlformats.org/wordprocessingml/2006/main">
              <w:rPr>
                <w:rFonts w:ascii="Arial" w:eastAsia="Arial" w:hAnsi="Arial" w:cs="Arial"/>
                <w:szCs w:val="18"/>
                <w:highlight w:val="yellow"/>
              </w:rPr>
            </w:pPr>
            <w:r xmlns:w="http://schemas.openxmlformats.org/wordprocessingml/2006/main" w:rsidRPr="0029259B">
              <w:rPr>
                <w:rFonts w:ascii="Arial" w:eastAsia="Arial" w:hAnsi="Arial" w:cs="Arial"/>
                <w:highlight w:val="yellow"/>
              </w:rPr>
              <w:t xml:space="preserve">tháng 6</w:t>
            </w:r>
            <w:r xmlns:w="http://schemas.openxmlformats.org/wordprocessingml/2006/main" w:rsidRPr="0029259B">
              <w:rPr>
                <w:rFonts w:ascii="Arial" w:eastAsia="Arial" w:hAnsi="Arial" w:cs="Arial"/>
                <w:highlight w:val="yellow"/>
                <w:lang w:val="vi-VN"/>
              </w:rPr>
              <w:t xml:space="preserve"> </w:t>
            </w:r>
            <w:r xmlns:w="http://schemas.openxmlformats.org/wordprocessingml/2006/main" w:rsidR="00AD5155" w:rsidRPr="0029259B">
              <w:rPr>
                <w:rFonts w:ascii="Arial" w:eastAsia="Arial" w:hAnsi="Arial" w:cs="Arial"/>
                <w:highlight w:val="yellow"/>
              </w:rPr>
              <w:t xml:space="preserve">27, 2022</w:t>
            </w:r>
          </w:p>
        </w:tc>
        <w:tc>
          <w:tcPr>
            <w:tcW w:w="1080" w:type="dxa"/>
            <w:tcBorders>
              <w:top w:val="single" w:sz="4" w:space="0" w:color="auto"/>
              <w:left w:val="single" w:sz="4" w:space="0" w:color="auto"/>
              <w:bottom w:val="single" w:sz="4" w:space="0" w:color="auto"/>
              <w:right w:val="single" w:sz="4" w:space="0" w:color="auto"/>
            </w:tcBorders>
          </w:tcPr>
          <w:p w14:paraId="0713BBEB" w14:textId="77777777" w:rsidR="00DF06E5" w:rsidRPr="0029259B" w:rsidRDefault="00DF06E5" w:rsidP="004E46F6">
            <w:pPr xmlns:w="http://schemas.openxmlformats.org/wordprocessingml/2006/main">
              <w:rPr>
                <w:rFonts w:ascii="Arial" w:eastAsia="Arial" w:hAnsi="Arial" w:cs="Arial"/>
                <w:szCs w:val="18"/>
                <w:highlight w:val="yellow"/>
              </w:rPr>
            </w:pPr>
            <w:r xmlns:w="http://schemas.openxmlformats.org/wordprocessingml/2006/main" w:rsidRPr="0029259B">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5042714E" w14:textId="77777777" w:rsidR="00DF06E5" w:rsidRPr="0029259B" w:rsidRDefault="00E4250B" w:rsidP="004E46F6">
            <w:pPr xmlns:w="http://schemas.openxmlformats.org/wordprocessingml/2006/main">
              <w:rPr>
                <w:rFonts w:ascii="Arial" w:eastAsia="Arial" w:hAnsi="Arial" w:cs="Arial"/>
                <w:szCs w:val="18"/>
                <w:highlight w:val="yellow"/>
                <w:lang w:val="vi-VN"/>
              </w:rPr>
            </w:pPr>
            <w:r xmlns:w="http://schemas.openxmlformats.org/wordprocessingml/2006/main" w:rsidRPr="0029259B">
              <w:rPr>
                <w:rFonts w:ascii="Arial" w:eastAsia="Arial" w:hAnsi="Arial" w:cs="Arial"/>
                <w:szCs w:val="18"/>
                <w:highlight w:val="yellow"/>
              </w:rPr>
              <w:t xml:space="preserve">Hồng </w:t>
            </w:r>
            <w:r xmlns:w="http://schemas.openxmlformats.org/wordprocessingml/2006/main" w:rsidRPr="0029259B">
              <w:rPr>
                <w:rFonts w:ascii="Arial" w:eastAsia="Arial" w:hAnsi="Arial" w:cs="Arial"/>
                <w:szCs w:val="18"/>
                <w:highlight w:val="yellow"/>
                <w:lang w:val="vi-VN"/>
              </w:rPr>
              <w:t xml:space="preserve">Tiêu</w:t>
            </w:r>
          </w:p>
          <w:p w14:paraId="1B1CD68D" w14:textId="2AA45D2B" w:rsidR="00E4250B" w:rsidRPr="0029259B" w:rsidRDefault="00E4250B" w:rsidP="004E46F6">
            <w:pPr xmlns:w="http://schemas.openxmlformats.org/wordprocessingml/2006/main">
              <w:rPr>
                <w:rFonts w:ascii="Arial" w:eastAsia="Arial" w:hAnsi="Arial" w:cs="Arial"/>
                <w:szCs w:val="18"/>
                <w:highlight w:val="yellow"/>
                <w:lang w:val="vi-VN"/>
              </w:rPr>
            </w:pPr>
            <w:r xmlns:w="http://schemas.openxmlformats.org/wordprocessingml/2006/main" w:rsidRPr="0029259B">
              <w:rPr>
                <w:rFonts w:ascii="Arial" w:eastAsia="Arial" w:hAnsi="Arial" w:cs="Arial"/>
                <w:szCs w:val="18"/>
                <w:highlight w:val="yellow"/>
                <w:lang w:val="vi-VN"/>
              </w:rPr>
              <w:t xml:space="preserve">Giang Nguyễn</w:t>
            </w:r>
          </w:p>
        </w:tc>
      </w:tr>
      <w:tr w:rsidR="003558A1" w:rsidRPr="0029259B" w14:paraId="2935817A"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72F32634" w14:textId="04B4F2F3" w:rsidR="003558A1" w:rsidRPr="0029259B" w:rsidRDefault="003558A1" w:rsidP="003558A1">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3</w:t>
            </w:r>
          </w:p>
        </w:tc>
        <w:tc>
          <w:tcPr>
            <w:tcW w:w="2970" w:type="dxa"/>
            <w:tcBorders>
              <w:top w:val="single" w:sz="4" w:space="0" w:color="auto"/>
              <w:left w:val="single" w:sz="4" w:space="0" w:color="auto"/>
              <w:bottom w:val="single" w:sz="4" w:space="0" w:color="auto"/>
              <w:right w:val="single" w:sz="4" w:space="0" w:color="auto"/>
            </w:tcBorders>
          </w:tcPr>
          <w:p w14:paraId="750D9EC9" w14:textId="27F09E06" w:rsidR="00CB1D13" w:rsidRPr="00CB1D13" w:rsidRDefault="003558A1" w:rsidP="003558A1">
            <w:pPr xmlns:w="http://schemas.openxmlformats.org/wordprocessingml/2006/main">
              <w:rPr>
                <w:rFonts w:ascii="Arial" w:hAnsi="Arial" w:cs="Arial"/>
                <w:szCs w:val="18"/>
                <w:highlight w:val="yellow"/>
              </w:rPr>
            </w:pPr>
            <w:r xmlns:w="http://schemas.openxmlformats.org/wordprocessingml/2006/main" w:rsidRPr="0029259B">
              <w:rPr>
                <w:rFonts w:ascii="Arial" w:hAnsi="Arial" w:cs="Arial"/>
                <w:szCs w:val="18"/>
                <w:highlight w:val="yellow"/>
              </w:rPr>
              <w:t xml:space="preserve">Cập nhật các nội dung liên quan đến U2C</w:t>
            </w:r>
          </w:p>
        </w:tc>
        <w:tc>
          <w:tcPr>
            <w:tcW w:w="1170" w:type="dxa"/>
            <w:tcBorders>
              <w:top w:val="single" w:sz="4" w:space="0" w:color="auto"/>
              <w:left w:val="single" w:sz="4" w:space="0" w:color="auto"/>
              <w:bottom w:val="single" w:sz="4" w:space="0" w:color="auto"/>
              <w:right w:val="single" w:sz="4" w:space="0" w:color="auto"/>
            </w:tcBorders>
          </w:tcPr>
          <w:p w14:paraId="269175A3" w14:textId="4D1BE560" w:rsidR="003558A1" w:rsidRPr="0029259B" w:rsidRDefault="00597557" w:rsidP="003558A1">
            <w:pPr xmlns:w="http://schemas.openxmlformats.org/wordprocessingml/2006/main">
              <w:jc w:val="center"/>
              <w:rPr>
                <w:rFonts w:ascii="Arial" w:eastAsia="Arial" w:hAnsi="Arial" w:cs="Arial"/>
                <w:szCs w:val="18"/>
                <w:highlight w:val="yellow"/>
                <w:lang w:val="vi-VN"/>
              </w:rPr>
            </w:pP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V10000_Req_03_001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sidR="00F0705E">
              <w:rPr>
                <w:rFonts w:ascii="Arial" w:eastAsia="Arial" w:hAnsi="Arial" w:cs="Arial"/>
                <w:szCs w:val="18"/>
                <w:highlight w:val="yellow"/>
              </w:rPr>
              <w:fldChar xmlns:w="http://schemas.openxmlformats.org/wordprocessingml/2006/main" w:fldCharType="begin"/>
            </w:r>
            <w:r xmlns:w="http://schemas.openxmlformats.org/wordprocessingml/2006/main" w:rsidR="00F0705E">
              <w:rPr>
                <w:rFonts w:ascii="Arial" w:eastAsia="Arial" w:hAnsi="Arial" w:cs="Arial"/>
                <w:szCs w:val="18"/>
                <w:highlight w:val="yellow"/>
              </w:rPr>
              <w:instrText xmlns:w="http://schemas.openxmlformats.org/wordprocessingml/2006/main" xml:space="preserve"> PAGEREF V10000_Req_03_015 \h </w:instrText>
            </w:r>
            <w:r xmlns:w="http://schemas.openxmlformats.org/wordprocessingml/2006/main" w:rsidR="00F0705E">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7 </w:t>
            </w:r>
            <w:r xmlns:w="http://schemas.openxmlformats.org/wordprocessingml/2006/main" w:rsidR="00F0705E">
              <w:rPr>
                <w:rFonts w:ascii="Arial" w:eastAsia="Arial" w:hAnsi="Arial" w:cs="Arial"/>
                <w:szCs w:val="18"/>
                <w:highlight w:val="yellow"/>
              </w:rPr>
              <w:fldChar xmlns:w="http://schemas.openxmlformats.org/wordprocessingml/2006/main" w:fldCharType="end"/>
            </w:r>
            <w:r xmlns:w="http://schemas.openxmlformats.org/wordprocessingml/2006/main" w:rsidR="00F0705E">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V10000_Req_03_003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17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V10000_Req_03_004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8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V10000_Req_03_005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9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V10000_Req_03_007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16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770321">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V10000_Req_03_008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17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V10000_Req_03_009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30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V10000_Req_03_010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35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V10000_Req_03_011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37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V10000_Req_03_012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43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V10000_Req_03_013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52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sidR="001841C9">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V10000_Req_03_014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57</w:t>
            </w:r>
            <w:r xmlns:w="http://schemas.openxmlformats.org/wordprocessingml/2006/main">
              <w:rPr>
                <w:rFonts w:ascii="Arial" w:eastAsia="Arial" w:hAnsi="Arial" w:cs="Arial"/>
                <w:szCs w:val="18"/>
                <w:highlight w:val="yellow"/>
                <w:lang w:val="vi-VN"/>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7A72E673" w14:textId="77777777" w:rsidR="003558A1" w:rsidRDefault="003558A1" w:rsidP="003558A1">
            <w:pPr xmlns:w="http://schemas.openxmlformats.org/wordprocessingml/2006/main">
              <w:rPr>
                <w:rFonts w:ascii="Arial" w:hAnsi="Arial" w:cs="Arial"/>
                <w:szCs w:val="18"/>
                <w:highlight w:val="yellow"/>
              </w:rPr>
            </w:pPr>
            <w:commentRangeStart xmlns:w="http://schemas.openxmlformats.org/wordprocessingml/2006/main" w:id="1263"/>
            <w:r xmlns:w="http://schemas.openxmlformats.org/wordprocessingml/2006/main" w:rsidRPr="0029259B">
              <w:rPr>
                <w:rFonts w:ascii="Arial" w:hAnsi="Arial" w:cs="Arial"/>
                <w:szCs w:val="18"/>
                <w:highlight w:val="yellow"/>
              </w:rPr>
              <w:t xml:space="preserve">Hỗ trợ ET-VPF cho phiên bản U2C alpha</w:t>
            </w:r>
            <w:commentRangeEnd xmlns:w="http://schemas.openxmlformats.org/wordprocessingml/2006/main" w:id="1263"/>
            <w:r xmlns:w="http://schemas.openxmlformats.org/wordprocessingml/2006/main" w:rsidR="00CB1D13">
              <w:rPr>
                <w:rStyle w:val="CommentReference"/>
              </w:rPr>
              <w:commentReference xmlns:w="http://schemas.openxmlformats.org/wordprocessingml/2006/main" w:id="1263"/>
            </w:r>
          </w:p>
          <w:p w14:paraId="355AC85B" w14:textId="3957F416" w:rsidR="00CB1D13" w:rsidRPr="0029259B" w:rsidRDefault="00CB1D13" w:rsidP="003558A1">
            <w:pPr xmlns:w="http://schemas.openxmlformats.org/wordprocessingml/2006/main">
              <w:rPr>
                <w:rFonts w:ascii="Arial" w:eastAsia="Arial" w:hAnsi="Arial" w:cs="Arial"/>
                <w:szCs w:val="18"/>
                <w:highlight w:val="yellow"/>
              </w:rPr>
            </w:pPr>
            <w:commentRangeStart xmlns:w="http://schemas.openxmlformats.org/wordprocessingml/2006/main" w:id="1264"/>
            <w:r xmlns:w="http://schemas.openxmlformats.org/wordprocessingml/2006/main" w:rsidRPr="0029259B">
              <w:rPr>
                <w:rFonts w:ascii="Arial" w:hAnsi="Arial" w:cs="Arial"/>
                <w:szCs w:val="18"/>
                <w:highlight w:val="yellow"/>
              </w:rPr>
              <w:t xml:space="preserve">Cổng hỗ trợ, ADC cho U2C</w:t>
            </w:r>
            <w:commentRangeEnd xmlns:w="http://schemas.openxmlformats.org/wordprocessingml/2006/main" w:id="1264"/>
            <w:r xmlns:w="http://schemas.openxmlformats.org/wordprocessingml/2006/main">
              <w:rPr>
                <w:rStyle w:val="CommentReference"/>
              </w:rPr>
              <w:commentReference xmlns:w="http://schemas.openxmlformats.org/wordprocessingml/2006/main" w:id="1264"/>
            </w:r>
          </w:p>
        </w:tc>
        <w:tc>
          <w:tcPr>
            <w:tcW w:w="1350" w:type="dxa"/>
            <w:tcBorders>
              <w:top w:val="single" w:sz="4" w:space="0" w:color="auto"/>
              <w:left w:val="single" w:sz="4" w:space="0" w:color="auto"/>
              <w:bottom w:val="single" w:sz="4" w:space="0" w:color="auto"/>
              <w:right w:val="single" w:sz="4" w:space="0" w:color="auto"/>
            </w:tcBorders>
          </w:tcPr>
          <w:p w14:paraId="76C5123D" w14:textId="41EA2749" w:rsidR="003558A1" w:rsidRPr="0029259B" w:rsidRDefault="003558A1" w:rsidP="003558A1">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01 tháng 7 năm 2022</w:t>
            </w:r>
          </w:p>
        </w:tc>
        <w:tc>
          <w:tcPr>
            <w:tcW w:w="1080" w:type="dxa"/>
            <w:tcBorders>
              <w:top w:val="single" w:sz="4" w:space="0" w:color="auto"/>
              <w:left w:val="single" w:sz="4" w:space="0" w:color="auto"/>
              <w:bottom w:val="single" w:sz="4" w:space="0" w:color="auto"/>
              <w:right w:val="single" w:sz="4" w:space="0" w:color="auto"/>
            </w:tcBorders>
          </w:tcPr>
          <w:p w14:paraId="01599D6F" w14:textId="7C5588D5" w:rsidR="003558A1" w:rsidRPr="0029259B" w:rsidRDefault="003558A1" w:rsidP="003558A1">
            <w:pPr xmlns:w="http://schemas.openxmlformats.org/wordprocessingml/2006/main">
              <w:rPr>
                <w:rFonts w:ascii="Arial" w:eastAsia="Arial" w:hAnsi="Arial" w:cs="Arial"/>
                <w:highlight w:val="yellow"/>
              </w:rPr>
            </w:pPr>
            <w:r xmlns:w="http://schemas.openxmlformats.org/wordprocessingml/2006/main" w:rsidRPr="0029259B">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786F3F92" w14:textId="77777777" w:rsidR="003558A1" w:rsidRPr="0029259B" w:rsidRDefault="003558A1" w:rsidP="003558A1">
            <w:pPr xmlns:w="http://schemas.openxmlformats.org/wordprocessingml/2006/main">
              <w:rPr>
                <w:rFonts w:ascii="Arial" w:eastAsia="Arial" w:hAnsi="Arial" w:cs="Arial"/>
                <w:szCs w:val="18"/>
                <w:highlight w:val="yellow"/>
                <w:lang w:val="vi-VN"/>
              </w:rPr>
            </w:pPr>
            <w:r xmlns:w="http://schemas.openxmlformats.org/wordprocessingml/2006/main" w:rsidRPr="0029259B">
              <w:rPr>
                <w:rFonts w:ascii="Arial" w:eastAsia="Arial" w:hAnsi="Arial" w:cs="Arial"/>
                <w:szCs w:val="18"/>
                <w:highlight w:val="yellow"/>
              </w:rPr>
              <w:t xml:space="preserve">Hồng </w:t>
            </w:r>
            <w:r xmlns:w="http://schemas.openxmlformats.org/wordprocessingml/2006/main" w:rsidRPr="0029259B">
              <w:rPr>
                <w:rFonts w:ascii="Arial" w:eastAsia="Arial" w:hAnsi="Arial" w:cs="Arial"/>
                <w:szCs w:val="18"/>
                <w:highlight w:val="yellow"/>
                <w:lang w:val="vi-VN"/>
              </w:rPr>
              <w:t xml:space="preserve">Tiêu</w:t>
            </w:r>
          </w:p>
          <w:p w14:paraId="65F954C2" w14:textId="47EA131C" w:rsidR="003558A1" w:rsidRPr="003558A1" w:rsidRDefault="003558A1" w:rsidP="003558A1">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Sơn Thái</w:t>
            </w:r>
          </w:p>
        </w:tc>
      </w:tr>
      <w:tr w:rsidR="00826AB4" w:rsidRPr="0029259B" w14:paraId="775F1206"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4CFB2D04" w14:textId="1543593B" w:rsidR="00826AB4" w:rsidRDefault="00826AB4" w:rsidP="003558A1">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4</w:t>
            </w:r>
          </w:p>
        </w:tc>
        <w:tc>
          <w:tcPr>
            <w:tcW w:w="2970" w:type="dxa"/>
            <w:tcBorders>
              <w:top w:val="single" w:sz="4" w:space="0" w:color="auto"/>
              <w:left w:val="single" w:sz="4" w:space="0" w:color="auto"/>
              <w:bottom w:val="single" w:sz="4" w:space="0" w:color="auto"/>
              <w:right w:val="single" w:sz="4" w:space="0" w:color="auto"/>
            </w:tcBorders>
          </w:tcPr>
          <w:p w14:paraId="5AFADEDF" w14:textId="5154A41B" w:rsidR="00826AB4" w:rsidRPr="0029259B" w:rsidRDefault="00826AB4" w:rsidP="003558A1">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Cập nhật các nội dung liên quan đến TAUD</w:t>
            </w:r>
          </w:p>
        </w:tc>
        <w:tc>
          <w:tcPr>
            <w:tcW w:w="1170" w:type="dxa"/>
            <w:tcBorders>
              <w:top w:val="single" w:sz="4" w:space="0" w:color="auto"/>
              <w:left w:val="single" w:sz="4" w:space="0" w:color="auto"/>
              <w:bottom w:val="single" w:sz="4" w:space="0" w:color="auto"/>
              <w:right w:val="single" w:sz="4" w:space="0" w:color="auto"/>
            </w:tcBorders>
          </w:tcPr>
          <w:p w14:paraId="65450AD8" w14:textId="1726A76F" w:rsidR="00826AB4" w:rsidRDefault="00A1512A" w:rsidP="003558A1">
            <w:pPr xmlns:w="http://schemas.openxmlformats.org/wordprocessingml/2006/main">
              <w:jc w:val="center"/>
              <w:rPr>
                <w:rFonts w:ascii="Arial" w:eastAsia="Arial" w:hAnsi="Arial" w:cs="Arial"/>
                <w:szCs w:val="18"/>
                <w:highlight w:val="yellow"/>
                <w:lang w:val="vi-VN"/>
              </w:rPr>
            </w:pP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V10000_New_Req_03_001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V10000_New_Req_03_002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15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V10000_New_Req_03_003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17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V10000_New_Req_03_004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26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V10000_New_Req_03_005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29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sidR="00423F08">
              <w:rPr>
                <w:rFonts w:ascii="Arial" w:eastAsia="Arial" w:hAnsi="Arial" w:cs="Arial"/>
                <w:szCs w:val="18"/>
                <w:highlight w:val="yellow"/>
              </w:rPr>
              <w:fldChar xmlns:w="http://schemas.openxmlformats.org/wordprocessingml/2006/main" w:fldCharType="begin"/>
            </w:r>
            <w:r xmlns:w="http://schemas.openxmlformats.org/wordprocessingml/2006/main" w:rsidR="00423F08">
              <w:rPr>
                <w:rFonts w:ascii="Arial" w:eastAsia="Arial" w:hAnsi="Arial" w:cs="Arial"/>
                <w:szCs w:val="18"/>
                <w:highlight w:val="yellow"/>
              </w:rPr>
              <w:instrText xmlns:w="http://schemas.openxmlformats.org/wordprocessingml/2006/main" xml:space="preserve"> PAGEREF E10000_REL_Req_03 \h </w:instrText>
            </w:r>
            <w:r xmlns:w="http://schemas.openxmlformats.org/wordprocessingml/2006/main" w:rsidR="00423F08">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30 </w:t>
            </w:r>
            <w:r xmlns:w="http://schemas.openxmlformats.org/wordprocessingml/2006/main" w:rsidR="00423F08">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V10000_New_Req_03_007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57</w:t>
            </w:r>
            <w:r xmlns:w="http://schemas.openxmlformats.org/wordprocessingml/2006/main">
              <w:rPr>
                <w:rFonts w:ascii="Arial" w:eastAsia="Arial" w:hAnsi="Arial" w:cs="Arial"/>
                <w:szCs w:val="18"/>
                <w:highlight w:val="yellow"/>
                <w:lang w:val="vi-VN"/>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24BDE7A6" w14:textId="00B7365F" w:rsidR="00826AB4" w:rsidRPr="0029259B" w:rsidRDefault="00826AB4" w:rsidP="003558A1">
            <w:pPr xmlns:w="http://schemas.openxmlformats.org/wordprocessingml/2006/main">
              <w:rPr>
                <w:rFonts w:ascii="Arial" w:hAnsi="Arial" w:cs="Arial"/>
                <w:szCs w:val="18"/>
                <w:highlight w:val="yellow"/>
              </w:rPr>
            </w:pPr>
            <w:commentRangeStart xmlns:w="http://schemas.openxmlformats.org/wordprocessingml/2006/main" w:id="1265"/>
            <w:r xmlns:w="http://schemas.openxmlformats.org/wordprocessingml/2006/main">
              <w:rPr>
                <w:rFonts w:ascii="Arial" w:hAnsi="Arial" w:cs="Arial"/>
                <w:szCs w:val="18"/>
                <w:highlight w:val="yellow"/>
              </w:rPr>
              <w:t xml:space="preserve">Hỗ trợ TAUD cho ET-VPF</w:t>
            </w:r>
            <w:commentRangeEnd xmlns:w="http://schemas.openxmlformats.org/wordprocessingml/2006/main" w:id="1265"/>
            <w:r xmlns:w="http://schemas.openxmlformats.org/wordprocessingml/2006/main" w:rsidR="00075912">
              <w:rPr>
                <w:rStyle w:val="CommentReference"/>
              </w:rPr>
              <w:commentReference xmlns:w="http://schemas.openxmlformats.org/wordprocessingml/2006/main" w:id="1265"/>
            </w:r>
          </w:p>
        </w:tc>
        <w:tc>
          <w:tcPr>
            <w:tcW w:w="1350" w:type="dxa"/>
            <w:tcBorders>
              <w:top w:val="single" w:sz="4" w:space="0" w:color="auto"/>
              <w:left w:val="single" w:sz="4" w:space="0" w:color="auto"/>
              <w:bottom w:val="single" w:sz="4" w:space="0" w:color="auto"/>
              <w:right w:val="single" w:sz="4" w:space="0" w:color="auto"/>
            </w:tcBorders>
          </w:tcPr>
          <w:p w14:paraId="246C835A" w14:textId="2334C8C5" w:rsidR="00826AB4" w:rsidRDefault="00826AB4" w:rsidP="003558A1">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14 tháng 7 năm 2022</w:t>
            </w:r>
          </w:p>
        </w:tc>
        <w:tc>
          <w:tcPr>
            <w:tcW w:w="1080" w:type="dxa"/>
            <w:tcBorders>
              <w:top w:val="single" w:sz="4" w:space="0" w:color="auto"/>
              <w:left w:val="single" w:sz="4" w:space="0" w:color="auto"/>
              <w:bottom w:val="single" w:sz="4" w:space="0" w:color="auto"/>
              <w:right w:val="single" w:sz="4" w:space="0" w:color="auto"/>
            </w:tcBorders>
          </w:tcPr>
          <w:p w14:paraId="71F7E870" w14:textId="5738D051" w:rsidR="00826AB4" w:rsidRPr="0029259B" w:rsidRDefault="00826AB4" w:rsidP="003558A1">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4E9CFB3C" w14:textId="2E50306A" w:rsidR="00826AB4" w:rsidRPr="0029259B" w:rsidRDefault="00826AB4" w:rsidP="003558A1">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Tịnh Lệ</w:t>
            </w:r>
          </w:p>
        </w:tc>
      </w:tr>
      <w:tr w:rsidR="00EF59AF" w:rsidRPr="0029259B" w14:paraId="022EBF6A"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7B11032A" w14:textId="5671E3DA" w:rsidR="00EF59AF" w:rsidRDefault="00EF59AF" w:rsidP="003558A1">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5</w:t>
            </w:r>
          </w:p>
        </w:tc>
        <w:tc>
          <w:tcPr>
            <w:tcW w:w="2970" w:type="dxa"/>
            <w:tcBorders>
              <w:top w:val="single" w:sz="4" w:space="0" w:color="auto"/>
              <w:left w:val="single" w:sz="4" w:space="0" w:color="auto"/>
              <w:bottom w:val="single" w:sz="4" w:space="0" w:color="auto"/>
              <w:right w:val="single" w:sz="4" w:space="0" w:color="auto"/>
            </w:tcBorders>
          </w:tcPr>
          <w:p w14:paraId="56B35DF7" w14:textId="0DFCB948" w:rsidR="00EF59AF" w:rsidRDefault="00EF59AF" w:rsidP="003558A1">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Cập nhật các nội dung </w:t>
            </w:r>
            <w:commentRangeStart xmlns:w="http://schemas.openxmlformats.org/wordprocessingml/2006/main" w:id="1266"/>
            <w:r xmlns:w="http://schemas.openxmlformats.org/wordprocessingml/2006/main">
              <w:rPr>
                <w:rFonts w:ascii="Arial" w:hAnsi="Arial" w:cs="Arial"/>
                <w:szCs w:val="18"/>
                <w:highlight w:val="yellow"/>
              </w:rPr>
              <w:t xml:space="preserve">liên quan </w:t>
            </w:r>
            <w:commentRangeEnd xmlns:w="http://schemas.openxmlformats.org/wordprocessingml/2006/main" w:id="1266"/>
            <w:r xmlns:w="http://schemas.openxmlformats.org/wordprocessingml/2006/main" w:rsidR="003E19B1">
              <w:rPr>
                <w:rStyle w:val="CommentReference"/>
              </w:rPr>
              <w:commentReference xmlns:w="http://schemas.openxmlformats.org/wordprocessingml/2006/main" w:id="1266"/>
            </w:r>
            <w:r xmlns:w="http://schemas.openxmlformats.org/wordprocessingml/2006/main">
              <w:rPr>
                <w:rFonts w:ascii="Arial" w:hAnsi="Arial" w:cs="Arial"/>
                <w:szCs w:val="18"/>
                <w:highlight w:val="yellow"/>
              </w:rPr>
              <w:t xml:space="preserve">d đến CAN</w:t>
            </w:r>
          </w:p>
        </w:tc>
        <w:tc>
          <w:tcPr>
            <w:tcW w:w="1170" w:type="dxa"/>
            <w:tcBorders>
              <w:top w:val="single" w:sz="4" w:space="0" w:color="auto"/>
              <w:left w:val="single" w:sz="4" w:space="0" w:color="auto"/>
              <w:bottom w:val="single" w:sz="4" w:space="0" w:color="auto"/>
              <w:right w:val="single" w:sz="4" w:space="0" w:color="auto"/>
            </w:tcBorders>
          </w:tcPr>
          <w:p w14:paraId="3A28A260" w14:textId="6A4D6363" w:rsidR="00EF59AF" w:rsidRPr="00EF59AF" w:rsidRDefault="00EF59AF" w:rsidP="003558A1">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V10000_Req_02_004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16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V10000_Req_02_005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23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V10000_Req_02_006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23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V10000_Req_02_007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24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V10000_Req_02_008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52</w:t>
            </w:r>
            <w:r xmlns:w="http://schemas.openxmlformats.org/wordprocessingml/2006/main">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43EA07F4" w14:textId="2F1ED2EC" w:rsidR="00EF59AF" w:rsidRDefault="00EF59AF" w:rsidP="003558A1">
            <w:pPr xmlns:w="http://schemas.openxmlformats.org/wordprocessingml/2006/main">
              <w:rPr>
                <w:rFonts w:ascii="Arial" w:hAnsi="Arial" w:cs="Arial"/>
                <w:szCs w:val="18"/>
                <w:highlight w:val="yellow"/>
              </w:rPr>
            </w:pPr>
            <w:r xmlns:w="http://schemas.openxmlformats.org/wordprocessingml/2006/main" w:rsidRPr="00EF59AF">
              <w:rPr>
                <w:rFonts w:ascii="Arial" w:hAnsi="Arial" w:cs="Arial"/>
                <w:szCs w:val="18"/>
                <w:highlight w:val="yellow"/>
              </w:rPr>
              <w:t xml:space="preserve">Hỗ trợ các tính năng không được hỗ trợ của CAN trong F1KM E1.00</w:t>
            </w:r>
          </w:p>
        </w:tc>
        <w:tc>
          <w:tcPr>
            <w:tcW w:w="1350" w:type="dxa"/>
            <w:tcBorders>
              <w:top w:val="single" w:sz="4" w:space="0" w:color="auto"/>
              <w:left w:val="single" w:sz="4" w:space="0" w:color="auto"/>
              <w:bottom w:val="single" w:sz="4" w:space="0" w:color="auto"/>
              <w:right w:val="single" w:sz="4" w:space="0" w:color="auto"/>
            </w:tcBorders>
          </w:tcPr>
          <w:p w14:paraId="043FF5A2" w14:textId="4E3C0DE9" w:rsidR="00EF59AF" w:rsidRDefault="00EF59AF" w:rsidP="003558A1">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13 tháng 7 năm 2022</w:t>
            </w:r>
          </w:p>
        </w:tc>
        <w:tc>
          <w:tcPr>
            <w:tcW w:w="1080" w:type="dxa"/>
            <w:tcBorders>
              <w:top w:val="single" w:sz="4" w:space="0" w:color="auto"/>
              <w:left w:val="single" w:sz="4" w:space="0" w:color="auto"/>
              <w:bottom w:val="single" w:sz="4" w:space="0" w:color="auto"/>
              <w:right w:val="single" w:sz="4" w:space="0" w:color="auto"/>
            </w:tcBorders>
          </w:tcPr>
          <w:p w14:paraId="24BF0119" w14:textId="417B18CB" w:rsidR="00EF59AF" w:rsidRDefault="00EF59AF" w:rsidP="003558A1">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4E99ED3B" w14:textId="46DBCB7C" w:rsidR="00EF59AF" w:rsidRDefault="00EF59AF" w:rsidP="003558A1">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phúc giang</w:t>
            </w:r>
          </w:p>
        </w:tc>
      </w:tr>
      <w:tr w:rsidR="00E84716" w:rsidRPr="0029259B" w14:paraId="22B0D5DE"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725275FA" w14:textId="75096A5B" w:rsidR="00E84716" w:rsidRPr="00E84716" w:rsidRDefault="00E84716" w:rsidP="003558A1">
            <w:pPr xmlns:w="http://schemas.openxmlformats.org/wordprocessingml/2006/main">
              <w:jc w:val="center"/>
              <w:rPr>
                <w:rFonts w:ascii="Arial" w:eastAsia="Arial" w:hAnsi="Arial" w:cs="Arial"/>
                <w:szCs w:val="18"/>
                <w:highlight w:val="yellow"/>
                <w:lang w:val="vi-VN"/>
              </w:rPr>
            </w:pPr>
            <w:r xmlns:w="http://schemas.openxmlformats.org/wordprocessingml/2006/main">
              <w:rPr>
                <w:rFonts w:ascii="Arial" w:eastAsia="Arial" w:hAnsi="Arial" w:cs="Arial"/>
                <w:szCs w:val="18"/>
                <w:highlight w:val="yellow"/>
                <w:lang w:val="vi-VN"/>
              </w:rPr>
              <w:t xml:space="preserve">6</w:t>
            </w:r>
          </w:p>
        </w:tc>
        <w:tc>
          <w:tcPr>
            <w:tcW w:w="2970" w:type="dxa"/>
            <w:tcBorders>
              <w:top w:val="single" w:sz="4" w:space="0" w:color="auto"/>
              <w:left w:val="single" w:sz="4" w:space="0" w:color="auto"/>
              <w:bottom w:val="single" w:sz="4" w:space="0" w:color="auto"/>
              <w:right w:val="single" w:sz="4" w:space="0" w:color="auto"/>
            </w:tcBorders>
          </w:tcPr>
          <w:p w14:paraId="45203D97" w14:textId="77777777" w:rsidR="00D22FA6" w:rsidRPr="00D22FA6" w:rsidRDefault="00D22FA6" w:rsidP="00D22FA6">
            <w:pPr xmlns:w="http://schemas.openxmlformats.org/wordprocessingml/2006/main">
              <w:rPr>
                <w:rFonts w:ascii="Arial" w:hAnsi="Arial" w:cs="Arial"/>
                <w:szCs w:val="18"/>
                <w:highlight w:val="yellow"/>
              </w:rPr>
            </w:pPr>
            <w:r xmlns:w="http://schemas.openxmlformats.org/wordprocessingml/2006/main" w:rsidRPr="00D22FA6">
              <w:rPr>
                <w:rFonts w:ascii="Arial" w:hAnsi="Arial" w:cs="Arial"/>
                <w:szCs w:val="18"/>
                <w:highlight w:val="yellow"/>
              </w:rPr>
              <w:t xml:space="preserve">Cập nhật nội dung cho F1KM-S4</w:t>
            </w:r>
          </w:p>
          <w:p w14:paraId="6084F2B3" w14:textId="00E7B681" w:rsidR="00E84716" w:rsidRPr="00D22FA6" w:rsidRDefault="00D22FA6" w:rsidP="00D22FA6">
            <w:pPr xmlns:w="http://schemas.openxmlformats.org/wordprocessingml/2006/main">
              <w:rPr>
                <w:rFonts w:ascii="Arial" w:hAnsi="Arial" w:cs="Arial"/>
                <w:szCs w:val="18"/>
                <w:highlight w:val="yellow"/>
              </w:rPr>
            </w:pPr>
            <w:r xmlns:w="http://schemas.openxmlformats.org/wordprocessingml/2006/main" w:rsidRPr="00D22FA6">
              <w:rPr>
                <w:rFonts w:ascii="Arial" w:hAnsi="Arial" w:cs="Arial"/>
                <w:szCs w:val="18"/>
                <w:highlight w:val="yellow"/>
              </w:rPr>
              <w:t xml:space="preserve">Cập nhật nội dung cho U2C</w:t>
            </w:r>
          </w:p>
        </w:tc>
        <w:tc>
          <w:tcPr>
            <w:tcW w:w="1170" w:type="dxa"/>
            <w:tcBorders>
              <w:top w:val="single" w:sz="4" w:space="0" w:color="auto"/>
              <w:left w:val="single" w:sz="4" w:space="0" w:color="auto"/>
              <w:bottom w:val="single" w:sz="4" w:space="0" w:color="auto"/>
              <w:right w:val="single" w:sz="4" w:space="0" w:color="auto"/>
            </w:tcBorders>
          </w:tcPr>
          <w:p w14:paraId="675FB908" w14:textId="37C069B3" w:rsidR="00E84716" w:rsidRDefault="00277A19" w:rsidP="003558A1">
            <w:pPr xmlns:w="http://schemas.openxmlformats.org/wordprocessingml/2006/main">
              <w:jc w:val="center"/>
              <w:rPr>
                <w:rFonts w:ascii="Arial" w:eastAsia="Arial" w:hAnsi="Arial" w:cs="Arial"/>
                <w:szCs w:val="18"/>
                <w:highlight w:val="yellow"/>
                <w:lang w:val="vi-VN"/>
              </w:rPr>
            </w:pP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V10000_Req_05_001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9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Pr>
                <w:rFonts w:ascii="Arial" w:eastAsia="Arial" w:hAnsi="Arial" w:cs="Arial"/>
                <w:szCs w:val="18"/>
                <w:highlight w:val="yellow"/>
                <w:lang w:val="vi-VN"/>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V10000_Req_01_008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17</w:t>
            </w:r>
            <w:r xmlns:w="http://schemas.openxmlformats.org/wordprocessingml/2006/main">
              <w:rPr>
                <w:rFonts w:ascii="Arial" w:eastAsia="Arial" w:hAnsi="Arial" w:cs="Arial"/>
                <w:szCs w:val="18"/>
                <w:highlight w:val="yellow"/>
                <w:lang w:val="vi-VN"/>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5E4A5959" w14:textId="510C4BA8" w:rsidR="00E84716" w:rsidRPr="00277A19" w:rsidRDefault="00277A19" w:rsidP="003558A1">
            <w:pPr xmlns:w="http://schemas.openxmlformats.org/wordprocessingml/2006/main">
              <w:rPr>
                <w:rFonts w:ascii="Arial" w:hAnsi="Arial" w:cs="Arial"/>
                <w:szCs w:val="18"/>
                <w:highlight w:val="yellow"/>
                <w:lang w:val="vi-VN"/>
              </w:rPr>
            </w:pPr>
            <w:r xmlns:w="http://schemas.openxmlformats.org/wordprocessingml/2006/main">
              <w:rPr>
                <w:rFonts w:ascii="Arial" w:hAnsi="Arial" w:cs="Arial"/>
                <w:szCs w:val="18"/>
                <w:highlight w:val="yellow"/>
                <w:lang w:val="vi-VN"/>
              </w:rPr>
              <w:t xml:space="preserve">Cập nhật sau giai đoạn triển khai mã hóa</w:t>
            </w:r>
          </w:p>
        </w:tc>
        <w:tc>
          <w:tcPr>
            <w:tcW w:w="1350" w:type="dxa"/>
            <w:tcBorders>
              <w:top w:val="single" w:sz="4" w:space="0" w:color="auto"/>
              <w:left w:val="single" w:sz="4" w:space="0" w:color="auto"/>
              <w:bottom w:val="single" w:sz="4" w:space="0" w:color="auto"/>
              <w:right w:val="single" w:sz="4" w:space="0" w:color="auto"/>
            </w:tcBorders>
          </w:tcPr>
          <w:p w14:paraId="65528552" w14:textId="053F12D3" w:rsidR="00E84716" w:rsidRPr="00A3077D" w:rsidRDefault="00A3077D" w:rsidP="003558A1">
            <w:pPr xmlns:w="http://schemas.openxmlformats.org/wordprocessingml/2006/main">
              <w:rPr>
                <w:rFonts w:ascii="Arial" w:eastAsia="Arial" w:hAnsi="Arial" w:cs="Arial"/>
                <w:highlight w:val="yellow"/>
                <w:lang w:val="vi-VN"/>
              </w:rPr>
            </w:pPr>
            <w:r xmlns:w="http://schemas.openxmlformats.org/wordprocessingml/2006/main">
              <w:rPr>
                <w:rFonts w:ascii="Arial" w:eastAsia="Arial" w:hAnsi="Arial" w:cs="Arial"/>
                <w:highlight w:val="yellow"/>
                <w:lang w:val="vi-VN"/>
              </w:rPr>
              <w:t xml:space="preserve">Ngày 22 tháng 8 năm 2022</w:t>
            </w:r>
          </w:p>
        </w:tc>
        <w:tc>
          <w:tcPr>
            <w:tcW w:w="1080" w:type="dxa"/>
            <w:tcBorders>
              <w:top w:val="single" w:sz="4" w:space="0" w:color="auto"/>
              <w:left w:val="single" w:sz="4" w:space="0" w:color="auto"/>
              <w:bottom w:val="single" w:sz="4" w:space="0" w:color="auto"/>
              <w:right w:val="single" w:sz="4" w:space="0" w:color="auto"/>
            </w:tcBorders>
          </w:tcPr>
          <w:p w14:paraId="29D17A66" w14:textId="01540456" w:rsidR="00E84716" w:rsidRPr="00A3077D" w:rsidRDefault="00A3077D" w:rsidP="003558A1">
            <w:pPr xmlns:w="http://schemas.openxmlformats.org/wordprocessingml/2006/main">
              <w:rPr>
                <w:rFonts w:ascii="Arial" w:eastAsia="Arial" w:hAnsi="Arial" w:cs="Arial"/>
                <w:highlight w:val="yellow"/>
                <w:lang w:val="vi-VN"/>
              </w:rPr>
            </w:pPr>
            <w:r xmlns:w="http://schemas.openxmlformats.org/wordprocessingml/2006/main">
              <w:rPr>
                <w:rFonts w:ascii="Arial" w:eastAsia="Arial" w:hAnsi="Arial" w:cs="Arial"/>
                <w:highlight w:val="yellow"/>
                <w:lang w:val="vi-VN"/>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64516C33" w14:textId="0A798A2D" w:rsidR="00E84716" w:rsidRPr="00A3077D" w:rsidRDefault="00A3077D" w:rsidP="003558A1">
            <w:pPr xmlns:w="http://schemas.openxmlformats.org/wordprocessingml/2006/main">
              <w:rPr>
                <w:rFonts w:ascii="Arial" w:eastAsia="Arial" w:hAnsi="Arial" w:cs="Arial"/>
                <w:szCs w:val="18"/>
                <w:highlight w:val="yellow"/>
                <w:lang w:val="vi-VN"/>
              </w:rPr>
            </w:pPr>
            <w:r xmlns:w="http://schemas.openxmlformats.org/wordprocessingml/2006/main">
              <w:rPr>
                <w:rFonts w:ascii="Arial" w:eastAsia="Arial" w:hAnsi="Arial" w:cs="Arial"/>
                <w:szCs w:val="18"/>
                <w:highlight w:val="yellow"/>
                <w:lang w:val="vi-VN"/>
              </w:rPr>
              <w:t xml:space="preserve">Sơn Thái</w:t>
            </w:r>
          </w:p>
        </w:tc>
      </w:tr>
      <w:tr w:rsidR="0042537F" w:rsidRPr="0029259B" w14:paraId="572FAC11"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F526F06" w14:textId="6098F986" w:rsidR="0042537F" w:rsidRPr="0042537F" w:rsidRDefault="0042537F" w:rsidP="003558A1">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7</w:t>
            </w:r>
          </w:p>
        </w:tc>
        <w:tc>
          <w:tcPr>
            <w:tcW w:w="2970" w:type="dxa"/>
            <w:tcBorders>
              <w:top w:val="single" w:sz="4" w:space="0" w:color="auto"/>
              <w:left w:val="single" w:sz="4" w:space="0" w:color="auto"/>
              <w:bottom w:val="single" w:sz="4" w:space="0" w:color="auto"/>
              <w:right w:val="single" w:sz="4" w:space="0" w:color="auto"/>
            </w:tcBorders>
          </w:tcPr>
          <w:p w14:paraId="6879F040" w14:textId="239F690B" w:rsidR="0042537F" w:rsidRPr="00D22FA6" w:rsidRDefault="0042537F" w:rsidP="00D22FA6">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Cập nhật nội dung sau khi sửa lỗi</w:t>
            </w:r>
          </w:p>
        </w:tc>
        <w:tc>
          <w:tcPr>
            <w:tcW w:w="1170" w:type="dxa"/>
            <w:tcBorders>
              <w:top w:val="single" w:sz="4" w:space="0" w:color="auto"/>
              <w:left w:val="single" w:sz="4" w:space="0" w:color="auto"/>
              <w:bottom w:val="single" w:sz="4" w:space="0" w:color="auto"/>
              <w:right w:val="single" w:sz="4" w:space="0" w:color="auto"/>
            </w:tcBorders>
          </w:tcPr>
          <w:p w14:paraId="2902B47F" w14:textId="5F98C685" w:rsidR="0042537F" w:rsidRDefault="00B84AB9" w:rsidP="003558A1">
            <w:pPr xmlns:w="http://schemas.openxmlformats.org/wordprocessingml/2006/main">
              <w:jc w:val="center"/>
              <w:rPr>
                <w:rFonts w:ascii="Arial" w:eastAsia="Arial" w:hAnsi="Arial" w:cs="Arial"/>
                <w:szCs w:val="18"/>
                <w:highlight w:val="yellow"/>
                <w:lang w:val="vi-VN"/>
              </w:rPr>
            </w:pP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E10000_REL_Req_05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27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E10000_REL_Req_06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52</w:t>
            </w:r>
            <w:r xmlns:w="http://schemas.openxmlformats.org/wordprocessingml/2006/main">
              <w:rPr>
                <w:rFonts w:ascii="Arial" w:eastAsia="Arial" w:hAnsi="Arial" w:cs="Arial"/>
                <w:szCs w:val="18"/>
                <w:highlight w:val="yellow"/>
                <w:lang w:val="vi-VN"/>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67D33F88" w14:textId="0D872C8A" w:rsidR="0042537F" w:rsidRDefault="0042537F" w:rsidP="003558A1">
            <w:pPr xmlns:w="http://schemas.openxmlformats.org/wordprocessingml/2006/main">
              <w:rPr>
                <w:rFonts w:ascii="Arial" w:hAnsi="Arial" w:cs="Arial"/>
                <w:szCs w:val="18"/>
                <w:highlight w:val="yellow"/>
                <w:lang w:val="vi-VN"/>
              </w:rPr>
            </w:pPr>
            <w:r xmlns:w="http://schemas.openxmlformats.org/wordprocessingml/2006/main">
              <w:rPr>
                <w:rFonts w:ascii="Arial" w:hAnsi="Arial" w:cs="Arial"/>
                <w:szCs w:val="18"/>
                <w:highlight w:val="yellow"/>
              </w:rPr>
              <w:t xml:space="preserve">Cập nhật nội dung sau khi sửa lỗi</w:t>
            </w:r>
          </w:p>
        </w:tc>
        <w:tc>
          <w:tcPr>
            <w:tcW w:w="1350" w:type="dxa"/>
            <w:tcBorders>
              <w:top w:val="single" w:sz="4" w:space="0" w:color="auto"/>
              <w:left w:val="single" w:sz="4" w:space="0" w:color="auto"/>
              <w:bottom w:val="single" w:sz="4" w:space="0" w:color="auto"/>
              <w:right w:val="single" w:sz="4" w:space="0" w:color="auto"/>
            </w:tcBorders>
          </w:tcPr>
          <w:p w14:paraId="2E39249E" w14:textId="101559BC" w:rsidR="0042537F" w:rsidRPr="0042537F" w:rsidRDefault="0042537F" w:rsidP="003558A1">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12 tháng 9 năm 2022</w:t>
            </w:r>
          </w:p>
        </w:tc>
        <w:tc>
          <w:tcPr>
            <w:tcW w:w="1080" w:type="dxa"/>
            <w:tcBorders>
              <w:top w:val="single" w:sz="4" w:space="0" w:color="auto"/>
              <w:left w:val="single" w:sz="4" w:space="0" w:color="auto"/>
              <w:bottom w:val="single" w:sz="4" w:space="0" w:color="auto"/>
              <w:right w:val="single" w:sz="4" w:space="0" w:color="auto"/>
            </w:tcBorders>
          </w:tcPr>
          <w:p w14:paraId="613E7D90" w14:textId="6C21A356" w:rsidR="0042537F" w:rsidRPr="0042537F" w:rsidRDefault="0042537F" w:rsidP="003558A1">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08339EA7" w14:textId="77777777" w:rsidR="0042537F" w:rsidRDefault="0042537F" w:rsidP="003558A1">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Tịnh Lệ</w:t>
            </w:r>
          </w:p>
          <w:p w14:paraId="3563F80C" w14:textId="34017955" w:rsidR="0042537F" w:rsidRPr="0042537F" w:rsidRDefault="0042537F" w:rsidP="003558A1">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phúc giang</w:t>
            </w:r>
          </w:p>
        </w:tc>
      </w:tr>
      <w:tr w:rsidR="00872135" w:rsidRPr="0029259B" w14:paraId="7051D683"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2A90C2CF" w14:textId="0E27135F" w:rsidR="00872135" w:rsidRDefault="00872135" w:rsidP="00872135">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số 8</w:t>
            </w:r>
          </w:p>
        </w:tc>
        <w:tc>
          <w:tcPr>
            <w:tcW w:w="2970" w:type="dxa"/>
            <w:tcBorders>
              <w:top w:val="single" w:sz="4" w:space="0" w:color="auto"/>
              <w:left w:val="single" w:sz="4" w:space="0" w:color="auto"/>
              <w:bottom w:val="single" w:sz="4" w:space="0" w:color="auto"/>
              <w:right w:val="single" w:sz="4" w:space="0" w:color="auto"/>
            </w:tcBorders>
          </w:tcPr>
          <w:p w14:paraId="0E8E573E" w14:textId="45282E03" w:rsidR="00872135" w:rsidRDefault="00872135" w:rsidP="00872135">
            <w:pPr xmlns:w="http://schemas.openxmlformats.org/wordprocessingml/2006/main">
              <w:rPr>
                <w:rFonts w:ascii="Arial" w:hAnsi="Arial" w:cs="Arial"/>
                <w:szCs w:val="18"/>
                <w:highlight w:val="yellow"/>
              </w:rPr>
            </w:pPr>
            <w:r xmlns:w="http://schemas.openxmlformats.org/wordprocessingml/2006/main">
              <w:rPr>
                <w:rFonts w:ascii="Arial" w:hAnsi="Arial" w:cs="Arial"/>
                <w:szCs w:val="18"/>
                <w:highlight w:val="yellow"/>
              </w:rPr>
              <w:t xml:space="preserve">Cập nhật nội dung liên quan đến SC cho CAN</w:t>
            </w:r>
          </w:p>
        </w:tc>
        <w:tc>
          <w:tcPr>
            <w:tcW w:w="1170" w:type="dxa"/>
            <w:tcBorders>
              <w:top w:val="single" w:sz="4" w:space="0" w:color="auto"/>
              <w:left w:val="single" w:sz="4" w:space="0" w:color="auto"/>
              <w:bottom w:val="single" w:sz="4" w:space="0" w:color="auto"/>
              <w:right w:val="single" w:sz="4" w:space="0" w:color="auto"/>
            </w:tcBorders>
          </w:tcPr>
          <w:p w14:paraId="05B5A96A" w14:textId="3DF4AB28" w:rsidR="00872135" w:rsidRDefault="00872135" w:rsidP="00872135">
            <w:pPr xmlns:w="http://schemas.openxmlformats.org/wordprocessingml/2006/main">
              <w:jc w:val="center"/>
              <w:rPr>
                <w:rFonts w:ascii="Arial" w:eastAsia="Arial" w:hAnsi="Arial" w:cs="Arial"/>
                <w:szCs w:val="18"/>
                <w:highlight w:val="yellow"/>
                <w:lang w:val="vi-VN"/>
              </w:rPr>
            </w:pP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V10000_REL_Comment_001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38 </w:t>
            </w:r>
            <w:r xmlns:w="http://schemas.openxmlformats.org/wordprocessingml/2006/main">
              <w:rPr>
                <w:rFonts w:ascii="Arial" w:eastAsia="Arial" w:hAnsi="Arial" w:cs="Arial"/>
                <w:szCs w:val="18"/>
                <w:highlight w:val="yellow"/>
                <w:lang w:val="vi-VN"/>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lang w:val="vi-VN"/>
              </w:rPr>
              <w:fldChar xmlns:w="http://schemas.openxmlformats.org/wordprocessingml/2006/main" w:fldCharType="begin"/>
            </w:r>
            <w:r xmlns:w="http://schemas.openxmlformats.org/wordprocessingml/2006/main">
              <w:rPr>
                <w:rFonts w:ascii="Arial" w:eastAsia="Arial" w:hAnsi="Arial" w:cs="Arial"/>
                <w:szCs w:val="18"/>
                <w:highlight w:val="yellow"/>
                <w:lang w:val="vi-VN"/>
              </w:rPr>
              <w:instrText xmlns:w="http://schemas.openxmlformats.org/wordprocessingml/2006/main" xml:space="preserve"> PAGEREF V10000_REL_Comment_002 \h </w:instrText>
            </w:r>
            <w:r xmlns:w="http://schemas.openxmlformats.org/wordprocessingml/2006/main">
              <w:rPr>
                <w:rFonts w:ascii="Arial" w:eastAsia="Arial" w:hAnsi="Arial" w:cs="Arial"/>
                <w:szCs w:val="18"/>
                <w:highlight w:val="yellow"/>
                <w:lang w:val="vi-VN"/>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lang w:val="vi-VN"/>
              </w:rPr>
              <w:t xml:space="preserve">40</w:t>
            </w:r>
            <w:r xmlns:w="http://schemas.openxmlformats.org/wordprocessingml/2006/main">
              <w:rPr>
                <w:rFonts w:ascii="Arial" w:eastAsia="Arial" w:hAnsi="Arial" w:cs="Arial"/>
                <w:szCs w:val="18"/>
                <w:highlight w:val="yellow"/>
                <w:lang w:val="vi-VN"/>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2530EA5A" w14:textId="11B91BC7" w:rsidR="00872135" w:rsidRPr="00872135" w:rsidRDefault="00872135" w:rsidP="00872135">
            <w:pPr xmlns:w="http://schemas.openxmlformats.org/wordprocessingml/2006/main">
              <w:rPr>
                <w:rFonts w:ascii="Arial" w:hAnsi="Arial" w:cs="Arial"/>
                <w:szCs w:val="18"/>
                <w:highlight w:val="yellow"/>
              </w:rPr>
            </w:pPr>
            <w:r xmlns:w="http://schemas.openxmlformats.org/wordprocessingml/2006/main" w:rsidRPr="00872135">
              <w:rPr>
                <w:rFonts w:ascii="Arial" w:hAnsi="Arial" w:cs="Arial"/>
                <w:szCs w:val="18"/>
                <w:highlight w:val="yellow"/>
              </w:rPr>
              <w:t xml:space="preserve">Cập nhật nội dung sau khi sửa các bình luận của REL</w:t>
            </w:r>
          </w:p>
        </w:tc>
        <w:tc>
          <w:tcPr>
            <w:tcW w:w="1350" w:type="dxa"/>
            <w:tcBorders>
              <w:top w:val="single" w:sz="4" w:space="0" w:color="auto"/>
              <w:left w:val="single" w:sz="4" w:space="0" w:color="auto"/>
              <w:bottom w:val="single" w:sz="4" w:space="0" w:color="auto"/>
              <w:right w:val="single" w:sz="4" w:space="0" w:color="auto"/>
            </w:tcBorders>
          </w:tcPr>
          <w:p w14:paraId="609B43ED" w14:textId="3D730850" w:rsidR="00872135" w:rsidRDefault="00872135" w:rsidP="00872135">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19 tháng 9 năm 2022</w:t>
            </w:r>
          </w:p>
        </w:tc>
        <w:tc>
          <w:tcPr>
            <w:tcW w:w="1080" w:type="dxa"/>
            <w:tcBorders>
              <w:top w:val="single" w:sz="4" w:space="0" w:color="auto"/>
              <w:left w:val="single" w:sz="4" w:space="0" w:color="auto"/>
              <w:bottom w:val="single" w:sz="4" w:space="0" w:color="auto"/>
              <w:right w:val="single" w:sz="4" w:space="0" w:color="auto"/>
            </w:tcBorders>
          </w:tcPr>
          <w:p w14:paraId="3F89D502" w14:textId="2F9DBF5F" w:rsidR="00872135" w:rsidRDefault="00872135" w:rsidP="00872135">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25BD7583" w14:textId="52136EE0" w:rsidR="00872135" w:rsidRDefault="00872135" w:rsidP="00872135">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phúc giang</w:t>
            </w:r>
          </w:p>
        </w:tc>
      </w:tr>
      <w:tr w:rsidR="00AE529E" w:rsidRPr="0029259B" w14:paraId="65AF52F3"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384DC0E" w14:textId="120E2F2A" w:rsidR="00AE529E" w:rsidRDefault="00AE529E" w:rsidP="00872135">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9</w:t>
            </w:r>
          </w:p>
        </w:tc>
        <w:tc>
          <w:tcPr>
            <w:tcW w:w="2970" w:type="dxa"/>
            <w:tcBorders>
              <w:top w:val="single" w:sz="4" w:space="0" w:color="auto"/>
              <w:left w:val="single" w:sz="4" w:space="0" w:color="auto"/>
              <w:bottom w:val="single" w:sz="4" w:space="0" w:color="auto"/>
              <w:right w:val="single" w:sz="4" w:space="0" w:color="auto"/>
            </w:tcBorders>
          </w:tcPr>
          <w:p w14:paraId="1AFAB139" w14:textId="0613758E" w:rsidR="00AE529E" w:rsidRPr="00AE529E" w:rsidRDefault="00AE529E" w:rsidP="00AE529E">
            <w:pPr xmlns:w="http://schemas.openxmlformats.org/wordprocessingml/2006/main">
              <w:widowControl/>
              <w:jc w:val="left"/>
              <w:rPr>
                <w:rFonts w:ascii="Arial" w:eastAsia="Arial" w:hAnsi="Arial" w:cs="Arial"/>
                <w:highlight w:val="yellow"/>
              </w:rPr>
            </w:pPr>
            <w:commentRangeStart xmlns:w="http://schemas.openxmlformats.org/wordprocessingml/2006/main" w:id="1267"/>
            <w:r xmlns:w="http://schemas.openxmlformats.org/wordprocessingml/2006/main" w:rsidRPr="008611BB">
              <w:rPr>
                <w:rFonts w:ascii="Arial" w:eastAsia="Arial" w:hAnsi="Arial" w:cs="Arial"/>
                <w:highlight w:val="yellow"/>
              </w:rPr>
              <w:t xml:space="preserve">Cập nhật </w:t>
            </w:r>
            <w:commentRangeEnd xmlns:w="http://schemas.openxmlformats.org/wordprocessingml/2006/main" w:id="1267"/>
            <w:r xmlns:w="http://schemas.openxmlformats.org/wordprocessingml/2006/main" w:rsidRPr="008611BB">
              <w:rPr>
                <w:rFonts w:ascii="Arial" w:eastAsia="Arial" w:hAnsi="Arial" w:cs="Arial"/>
                <w:highlight w:val="yellow"/>
              </w:rPr>
              <w:commentReference xmlns:w="http://schemas.openxmlformats.org/wordprocessingml/2006/main" w:id="1267"/>
            </w:r>
            <w:r xmlns:w="http://schemas.openxmlformats.org/wordprocessingml/2006/main" w:rsidRPr="008611BB">
              <w:rPr>
                <w:rFonts w:ascii="Arial" w:eastAsia="Arial" w:hAnsi="Arial" w:cs="Arial"/>
                <w:highlight w:val="yellow"/>
              </w:rPr>
              <w:t xml:space="preserve">nội dung của phiên bản U2C alpha sau khi nhận được hộp công cụ mới</w:t>
            </w:r>
          </w:p>
        </w:tc>
        <w:tc>
          <w:tcPr>
            <w:tcW w:w="1170" w:type="dxa"/>
            <w:tcBorders>
              <w:top w:val="single" w:sz="4" w:space="0" w:color="auto"/>
              <w:left w:val="single" w:sz="4" w:space="0" w:color="auto"/>
              <w:bottom w:val="single" w:sz="4" w:space="0" w:color="auto"/>
              <w:right w:val="single" w:sz="4" w:space="0" w:color="auto"/>
            </w:tcBorders>
          </w:tcPr>
          <w:p w14:paraId="1E6D8AA9" w14:textId="60BD673B" w:rsidR="00AE529E" w:rsidRPr="00DD43B2" w:rsidRDefault="00DD43B2" w:rsidP="00872135">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6, 13, 29, 46</w:t>
            </w:r>
          </w:p>
        </w:tc>
        <w:tc>
          <w:tcPr>
            <w:tcW w:w="2340" w:type="dxa"/>
            <w:tcBorders>
              <w:top w:val="single" w:sz="4" w:space="0" w:color="auto"/>
              <w:left w:val="single" w:sz="4" w:space="0" w:color="auto"/>
              <w:bottom w:val="single" w:sz="4" w:space="0" w:color="auto"/>
              <w:right w:val="single" w:sz="4" w:space="0" w:color="auto"/>
            </w:tcBorders>
          </w:tcPr>
          <w:p w14:paraId="6B6D3CA6" w14:textId="33917F49" w:rsidR="00AE529E" w:rsidRPr="00E1373E" w:rsidRDefault="00E1373E" w:rsidP="00E1373E">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Cập nhật nội dung của phiên bản U2C alpha sau khi nhận được hộp công cụ mới</w:t>
            </w:r>
          </w:p>
        </w:tc>
        <w:tc>
          <w:tcPr>
            <w:tcW w:w="1350" w:type="dxa"/>
            <w:tcBorders>
              <w:top w:val="single" w:sz="4" w:space="0" w:color="auto"/>
              <w:left w:val="single" w:sz="4" w:space="0" w:color="auto"/>
              <w:bottom w:val="single" w:sz="4" w:space="0" w:color="auto"/>
              <w:right w:val="single" w:sz="4" w:space="0" w:color="auto"/>
            </w:tcBorders>
          </w:tcPr>
          <w:p w14:paraId="58BCA28A" w14:textId="5DD9D161" w:rsidR="00AE529E" w:rsidRDefault="00E1373E" w:rsidP="00872135">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22 tháng 9 năm 2022</w:t>
            </w:r>
          </w:p>
        </w:tc>
        <w:tc>
          <w:tcPr>
            <w:tcW w:w="1080" w:type="dxa"/>
            <w:tcBorders>
              <w:top w:val="single" w:sz="4" w:space="0" w:color="auto"/>
              <w:left w:val="single" w:sz="4" w:space="0" w:color="auto"/>
              <w:bottom w:val="single" w:sz="4" w:space="0" w:color="auto"/>
              <w:right w:val="single" w:sz="4" w:space="0" w:color="auto"/>
            </w:tcBorders>
          </w:tcPr>
          <w:p w14:paraId="57B47A3F" w14:textId="49FD9F70" w:rsidR="00AE529E" w:rsidRDefault="00CD15DE" w:rsidP="00872135">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41C2B53A" w14:textId="2495E7DC" w:rsidR="00AE529E" w:rsidRDefault="00CD15DE" w:rsidP="00872135">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Sơn Thái</w:t>
            </w:r>
          </w:p>
        </w:tc>
      </w:tr>
      <w:tr w:rsidR="00AE424F" w:rsidRPr="0029259B" w14:paraId="09F7C39F"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5642DF5C" w14:textId="27AF6D63" w:rsidR="00AE424F" w:rsidRDefault="00AE424F" w:rsidP="00AE424F">
            <w:pPr xmlns:w="http://schemas.openxmlformats.org/wordprocessingml/2006/main">
              <w:jc w:val="center"/>
              <w:rPr>
                <w:rFonts w:ascii="Arial" w:eastAsia="Arial" w:hAnsi="Arial" w:cs="Arial"/>
                <w:szCs w:val="18"/>
                <w:highlight w:val="yellow"/>
              </w:rPr>
            </w:pPr>
            <w:r xmlns:w="http://schemas.openxmlformats.org/wordprocessingml/2006/main" w:rsidRPr="001031D7">
              <w:rPr>
                <w:rFonts w:ascii="Arial" w:eastAsia="Arial" w:hAnsi="Arial" w:cs="Arial"/>
                <w:szCs w:val="18"/>
                <w:highlight w:val="yellow"/>
              </w:rPr>
              <w:t xml:space="preserve">10</w:t>
            </w:r>
          </w:p>
        </w:tc>
        <w:tc>
          <w:tcPr>
            <w:tcW w:w="2970" w:type="dxa"/>
            <w:tcBorders>
              <w:top w:val="single" w:sz="4" w:space="0" w:color="auto"/>
              <w:left w:val="single" w:sz="4" w:space="0" w:color="auto"/>
              <w:bottom w:val="single" w:sz="4" w:space="0" w:color="auto"/>
              <w:right w:val="single" w:sz="4" w:space="0" w:color="auto"/>
            </w:tcBorders>
          </w:tcPr>
          <w:p w14:paraId="5E7FAD74" w14:textId="1004436A" w:rsidR="00AE424F" w:rsidRPr="008611BB" w:rsidRDefault="00AE424F" w:rsidP="00AE424F">
            <w:pPr xmlns:w="http://schemas.openxmlformats.org/wordprocessingml/2006/main">
              <w:widowControl/>
              <w:jc w:val="left"/>
              <w:rPr>
                <w:rFonts w:ascii="Arial" w:eastAsia="Arial" w:hAnsi="Arial" w:cs="Arial"/>
                <w:highlight w:val="yellow"/>
              </w:rPr>
            </w:pPr>
            <w:r xmlns:w="http://schemas.openxmlformats.org/wordprocessingml/2006/main" w:rsidRPr="001031D7">
              <w:rPr>
                <w:rFonts w:ascii="Arial" w:eastAsia="Arial" w:hAnsi="Arial" w:cs="Arial"/>
                <w:highlight w:val="yellow"/>
              </w:rPr>
              <w:t xml:space="preserve">Cập nhật nội dung để cài đặt và gỡ cài đặt</w:t>
            </w:r>
          </w:p>
        </w:tc>
        <w:tc>
          <w:tcPr>
            <w:tcW w:w="1170" w:type="dxa"/>
            <w:tcBorders>
              <w:top w:val="single" w:sz="4" w:space="0" w:color="auto"/>
              <w:left w:val="single" w:sz="4" w:space="0" w:color="auto"/>
              <w:bottom w:val="single" w:sz="4" w:space="0" w:color="auto"/>
              <w:right w:val="single" w:sz="4" w:space="0" w:color="auto"/>
            </w:tcBorders>
          </w:tcPr>
          <w:p w14:paraId="632E1D98" w14:textId="750B21F3" w:rsidR="00AE424F" w:rsidRDefault="00616013" w:rsidP="00AE424F">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V10000_Installer_001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9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V10000_Installer_002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11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V10000_Installer_003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13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sidR="008E0998">
              <w:rPr>
                <w:rFonts w:ascii="Arial" w:eastAsia="Arial" w:hAnsi="Arial" w:cs="Arial"/>
                <w:szCs w:val="18"/>
                <w:highlight w:val="yellow"/>
              </w:rPr>
              <w:t xml:space="preserve">, </w:t>
            </w:r>
            <w:r xmlns:w="http://schemas.openxmlformats.org/wordprocessingml/2006/main" w:rsidR="008E0998">
              <w:rPr>
                <w:rFonts w:ascii="Arial" w:eastAsia="Arial" w:hAnsi="Arial" w:cs="Arial"/>
                <w:szCs w:val="18"/>
                <w:highlight w:val="yellow"/>
              </w:rPr>
              <w:fldChar xmlns:w="http://schemas.openxmlformats.org/wordprocessingml/2006/main" w:fldCharType="begin"/>
            </w:r>
            <w:r xmlns:w="http://schemas.openxmlformats.org/wordprocessingml/2006/main" w:rsidR="008E0998">
              <w:rPr>
                <w:rFonts w:ascii="Arial" w:eastAsia="Arial" w:hAnsi="Arial" w:cs="Arial"/>
                <w:szCs w:val="18"/>
                <w:highlight w:val="yellow"/>
              </w:rPr>
              <w:instrText xmlns:w="http://schemas.openxmlformats.org/wordprocessingml/2006/main" xml:space="preserve"> PAGEREF V10000_Installer_004 \h </w:instrText>
            </w:r>
            <w:r xmlns:w="http://schemas.openxmlformats.org/wordprocessingml/2006/main" w:rsidR="008E0998">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14 </w:t>
            </w:r>
            <w:r xmlns:w="http://schemas.openxmlformats.org/wordprocessingml/2006/main" w:rsidR="008E0998">
              <w:rPr>
                <w:rFonts w:ascii="Arial" w:eastAsia="Arial" w:hAnsi="Arial" w:cs="Arial"/>
                <w:szCs w:val="18"/>
                <w:highlight w:val="yellow"/>
              </w:rPr>
              <w:fldChar xmlns:w="http://schemas.openxmlformats.org/wordprocessingml/2006/main" w:fldCharType="end"/>
            </w:r>
            <w:r xmlns:w="http://schemas.openxmlformats.org/wordprocessingml/2006/main" w:rsidR="008E0998">
              <w:rPr>
                <w:rFonts w:ascii="Arial" w:eastAsia="Arial" w:hAnsi="Arial" w:cs="Arial"/>
                <w:szCs w:val="18"/>
                <w:highlight w:val="yellow"/>
              </w:rPr>
              <w:t xml:space="preserve">, </w:t>
            </w:r>
            <w:r xmlns:w="http://schemas.openxmlformats.org/wordprocessingml/2006/main" w:rsidR="008E0998">
              <w:rPr>
                <w:rFonts w:ascii="Arial" w:eastAsia="Arial" w:hAnsi="Arial" w:cs="Arial"/>
                <w:szCs w:val="18"/>
                <w:highlight w:val="yellow"/>
              </w:rPr>
              <w:fldChar xmlns:w="http://schemas.openxmlformats.org/wordprocessingml/2006/main" w:fldCharType="begin"/>
            </w:r>
            <w:r xmlns:w="http://schemas.openxmlformats.org/wordprocessingml/2006/main" w:rsidR="008E0998">
              <w:rPr>
                <w:rFonts w:ascii="Arial" w:eastAsia="Arial" w:hAnsi="Arial" w:cs="Arial"/>
                <w:szCs w:val="18"/>
                <w:highlight w:val="yellow"/>
              </w:rPr>
              <w:instrText xmlns:w="http://schemas.openxmlformats.org/wordprocessingml/2006/main" xml:space="preserve"> PAGEREF V10000_Installer_005 \h </w:instrText>
            </w:r>
            <w:r xmlns:w="http://schemas.openxmlformats.org/wordprocessingml/2006/main" w:rsidR="008E0998">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57</w:t>
            </w:r>
            <w:r xmlns:w="http://schemas.openxmlformats.org/wordprocessingml/2006/main" w:rsidR="008E0998">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7B3243FB" w14:textId="1ABE6115" w:rsidR="00AE424F" w:rsidRDefault="00AE424F" w:rsidP="00AE424F">
            <w:pPr xmlns:w="http://schemas.openxmlformats.org/wordprocessingml/2006/main">
              <w:widowControl/>
              <w:jc w:val="left"/>
              <w:rPr>
                <w:rFonts w:ascii="Arial" w:eastAsia="Arial" w:hAnsi="Arial" w:cs="Arial"/>
                <w:highlight w:val="yellow"/>
              </w:rPr>
            </w:pPr>
            <w:r xmlns:w="http://schemas.openxmlformats.org/wordprocessingml/2006/main" w:rsidRPr="001031D7">
              <w:rPr>
                <w:rFonts w:ascii="Arial" w:eastAsia="Arial" w:hAnsi="Arial" w:cs="Arial"/>
                <w:highlight w:val="yellow"/>
              </w:rPr>
              <w:t xml:space="preserve">Cập nhật nội dung cho bộ cài đặt ET-VPF</w:t>
            </w:r>
          </w:p>
        </w:tc>
        <w:tc>
          <w:tcPr>
            <w:tcW w:w="1350" w:type="dxa"/>
            <w:tcBorders>
              <w:top w:val="single" w:sz="4" w:space="0" w:color="auto"/>
              <w:left w:val="single" w:sz="4" w:space="0" w:color="auto"/>
              <w:bottom w:val="single" w:sz="4" w:space="0" w:color="auto"/>
              <w:right w:val="single" w:sz="4" w:space="0" w:color="auto"/>
            </w:tcBorders>
          </w:tcPr>
          <w:p w14:paraId="5266E660" w14:textId="66D6047C" w:rsidR="00AE424F" w:rsidRDefault="00AE424F" w:rsidP="00AE424F">
            <w:pPr xmlns:w="http://schemas.openxmlformats.org/wordprocessingml/2006/main">
              <w:rPr>
                <w:rFonts w:ascii="Arial" w:eastAsia="Arial" w:hAnsi="Arial" w:cs="Arial"/>
                <w:highlight w:val="yellow"/>
              </w:rPr>
            </w:pPr>
            <w:r xmlns:w="http://schemas.openxmlformats.org/wordprocessingml/2006/main" w:rsidRPr="001031D7">
              <w:rPr>
                <w:rFonts w:ascii="Arial" w:eastAsia="Arial" w:hAnsi="Arial" w:cs="Arial"/>
                <w:highlight w:val="yellow"/>
              </w:rPr>
              <w:t xml:space="preserve">Ngày 17 tháng 10 năm 2022</w:t>
            </w:r>
          </w:p>
        </w:tc>
        <w:tc>
          <w:tcPr>
            <w:tcW w:w="1080" w:type="dxa"/>
            <w:tcBorders>
              <w:top w:val="single" w:sz="4" w:space="0" w:color="auto"/>
              <w:left w:val="single" w:sz="4" w:space="0" w:color="auto"/>
              <w:bottom w:val="single" w:sz="4" w:space="0" w:color="auto"/>
              <w:right w:val="single" w:sz="4" w:space="0" w:color="auto"/>
            </w:tcBorders>
          </w:tcPr>
          <w:p w14:paraId="50A0C3D2" w14:textId="3B770906" w:rsidR="00AE424F" w:rsidRDefault="00AE424F" w:rsidP="00AE424F">
            <w:pPr xmlns:w="http://schemas.openxmlformats.org/wordprocessingml/2006/main">
              <w:rPr>
                <w:rFonts w:ascii="Arial" w:eastAsia="Arial" w:hAnsi="Arial" w:cs="Arial"/>
                <w:highlight w:val="yellow"/>
              </w:rPr>
            </w:pPr>
            <w:r xmlns:w="http://schemas.openxmlformats.org/wordprocessingml/2006/main" w:rsidRPr="001031D7">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42852C0D" w14:textId="60A20E4F" w:rsidR="00AE424F" w:rsidRDefault="00AE424F" w:rsidP="00AE424F">
            <w:pPr xmlns:w="http://schemas.openxmlformats.org/wordprocessingml/2006/main">
              <w:rPr>
                <w:rFonts w:ascii="Arial" w:eastAsia="Arial" w:hAnsi="Arial" w:cs="Arial"/>
                <w:szCs w:val="18"/>
                <w:highlight w:val="yellow"/>
              </w:rPr>
            </w:pPr>
            <w:r xmlns:w="http://schemas.openxmlformats.org/wordprocessingml/2006/main" w:rsidRPr="001031D7">
              <w:rPr>
                <w:rFonts w:ascii="Arial" w:eastAsia="Arial" w:hAnsi="Arial" w:cs="Arial"/>
                <w:szCs w:val="18"/>
                <w:highlight w:val="yellow"/>
              </w:rPr>
              <w:t xml:space="preserve">Hồng Tiêu</w:t>
            </w:r>
          </w:p>
        </w:tc>
      </w:tr>
      <w:tr w:rsidR="00672BB3" w:rsidRPr="0029259B" w14:paraId="2C86E673"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1C4E24B6" w14:textId="07A75995" w:rsidR="00672BB3" w:rsidRPr="001031D7" w:rsidRDefault="00672BB3" w:rsidP="00672BB3">
            <w:pPr xmlns:w="http://schemas.openxmlformats.org/wordprocessingml/2006/main">
              <w:jc w:val="center"/>
              <w:rPr>
                <w:rFonts w:ascii="Arial" w:eastAsia="Arial" w:hAnsi="Arial" w:cs="Arial"/>
                <w:szCs w:val="18"/>
                <w:highlight w:val="yellow"/>
              </w:rPr>
            </w:pPr>
            <w:r xmlns:w="http://schemas.openxmlformats.org/wordprocessingml/2006/main" w:rsidRPr="001031D7">
              <w:rPr>
                <w:rFonts w:ascii="Arial" w:eastAsia="Arial" w:hAnsi="Arial" w:cs="Arial"/>
                <w:szCs w:val="18"/>
                <w:highlight w:val="yellow"/>
              </w:rPr>
              <w:t xml:space="preserve">11</w:t>
            </w:r>
          </w:p>
        </w:tc>
        <w:tc>
          <w:tcPr>
            <w:tcW w:w="2970" w:type="dxa"/>
            <w:tcBorders>
              <w:top w:val="single" w:sz="4" w:space="0" w:color="auto"/>
              <w:left w:val="single" w:sz="4" w:space="0" w:color="auto"/>
              <w:bottom w:val="single" w:sz="4" w:space="0" w:color="auto"/>
              <w:right w:val="single" w:sz="4" w:space="0" w:color="auto"/>
            </w:tcBorders>
          </w:tcPr>
          <w:p w14:paraId="7CE31CE0" w14:textId="2834071D" w:rsidR="00672BB3" w:rsidRPr="001031D7" w:rsidRDefault="00672BB3" w:rsidP="00672BB3">
            <w:pPr xmlns:w="http://schemas.openxmlformats.org/wordprocessingml/2006/main">
              <w:widowControl/>
              <w:jc w:val="left"/>
              <w:rPr>
                <w:rFonts w:ascii="Arial" w:eastAsia="Arial" w:hAnsi="Arial" w:cs="Arial"/>
                <w:highlight w:val="yellow"/>
              </w:rPr>
            </w:pPr>
            <w:r xmlns:w="http://schemas.openxmlformats.org/wordprocessingml/2006/main" w:rsidRPr="001031D7">
              <w:rPr>
                <w:rFonts w:ascii="Arial" w:eastAsia="Arial" w:hAnsi="Arial" w:cs="Arial"/>
                <w:highlight w:val="yellow"/>
              </w:rPr>
              <w:t xml:space="preserve">Cập nhật quy trình cài đặt</w:t>
            </w:r>
          </w:p>
        </w:tc>
        <w:tc>
          <w:tcPr>
            <w:tcW w:w="1170" w:type="dxa"/>
            <w:tcBorders>
              <w:top w:val="single" w:sz="4" w:space="0" w:color="auto"/>
              <w:left w:val="single" w:sz="4" w:space="0" w:color="auto"/>
              <w:bottom w:val="single" w:sz="4" w:space="0" w:color="auto"/>
              <w:right w:val="single" w:sz="4" w:space="0" w:color="auto"/>
            </w:tcBorders>
          </w:tcPr>
          <w:p w14:paraId="2FD7B782" w14:textId="1B773EDC" w:rsidR="00672BB3" w:rsidRDefault="00672BB3" w:rsidP="00672BB3">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V10000_Installer_002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11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V10000_Installer_003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13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V10000_Installer_004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14</w:t>
            </w:r>
            <w:r xmlns:w="http://schemas.openxmlformats.org/wordprocessingml/2006/main">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01A7D311" w14:textId="0B635717" w:rsidR="00672BB3" w:rsidRPr="001031D7" w:rsidRDefault="00672BB3" w:rsidP="00672BB3">
            <w:pPr xmlns:w="http://schemas.openxmlformats.org/wordprocessingml/2006/main">
              <w:widowControl/>
              <w:jc w:val="left"/>
              <w:rPr>
                <w:rFonts w:ascii="Arial" w:eastAsia="Arial" w:hAnsi="Arial" w:cs="Arial"/>
                <w:highlight w:val="yellow"/>
              </w:rPr>
            </w:pPr>
            <w:r xmlns:w="http://schemas.openxmlformats.org/wordprocessingml/2006/main" w:rsidRPr="001031D7">
              <w:rPr>
                <w:rFonts w:ascii="Arial" w:eastAsia="Arial" w:hAnsi="Arial" w:cs="Arial"/>
                <w:highlight w:val="yellow"/>
              </w:rPr>
              <w:t xml:space="preserve">Cập nhật nội dung cho bộ cài đặt ET-VPF</w:t>
            </w:r>
          </w:p>
        </w:tc>
        <w:tc>
          <w:tcPr>
            <w:tcW w:w="1350" w:type="dxa"/>
            <w:tcBorders>
              <w:top w:val="single" w:sz="4" w:space="0" w:color="auto"/>
              <w:left w:val="single" w:sz="4" w:space="0" w:color="auto"/>
              <w:bottom w:val="single" w:sz="4" w:space="0" w:color="auto"/>
              <w:right w:val="single" w:sz="4" w:space="0" w:color="auto"/>
            </w:tcBorders>
          </w:tcPr>
          <w:p w14:paraId="1E58E8AD" w14:textId="1C5BF19F" w:rsidR="00672BB3" w:rsidRPr="001031D7" w:rsidRDefault="00672BB3" w:rsidP="00672BB3">
            <w:pPr xmlns:w="http://schemas.openxmlformats.org/wordprocessingml/2006/main">
              <w:rPr>
                <w:rFonts w:ascii="Arial" w:eastAsia="Arial" w:hAnsi="Arial" w:cs="Arial"/>
                <w:highlight w:val="yellow"/>
              </w:rPr>
            </w:pPr>
            <w:r xmlns:w="http://schemas.openxmlformats.org/wordprocessingml/2006/main" w:rsidRPr="001031D7">
              <w:rPr>
                <w:rFonts w:ascii="Arial" w:eastAsia="Arial" w:hAnsi="Arial" w:cs="Arial"/>
                <w:highlight w:val="yellow"/>
              </w:rPr>
              <w:t xml:space="preserve">Ngày 31 tháng 10 năm 2022</w:t>
            </w:r>
          </w:p>
        </w:tc>
        <w:tc>
          <w:tcPr>
            <w:tcW w:w="1080" w:type="dxa"/>
            <w:tcBorders>
              <w:top w:val="single" w:sz="4" w:space="0" w:color="auto"/>
              <w:left w:val="single" w:sz="4" w:space="0" w:color="auto"/>
              <w:bottom w:val="single" w:sz="4" w:space="0" w:color="auto"/>
              <w:right w:val="single" w:sz="4" w:space="0" w:color="auto"/>
            </w:tcBorders>
          </w:tcPr>
          <w:p w14:paraId="53E302D9" w14:textId="055E0D17" w:rsidR="00672BB3" w:rsidRPr="001031D7" w:rsidRDefault="00672BB3" w:rsidP="00672BB3">
            <w:pPr xmlns:w="http://schemas.openxmlformats.org/wordprocessingml/2006/main">
              <w:rPr>
                <w:rFonts w:ascii="Arial" w:eastAsia="Arial" w:hAnsi="Arial" w:cs="Arial"/>
                <w:highlight w:val="yellow"/>
              </w:rPr>
            </w:pPr>
            <w:r xmlns:w="http://schemas.openxmlformats.org/wordprocessingml/2006/main" w:rsidRPr="001031D7">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46F1278B" w14:textId="0428EAD3" w:rsidR="00672BB3" w:rsidRPr="001031D7" w:rsidRDefault="00672BB3" w:rsidP="00672BB3">
            <w:pPr xmlns:w="http://schemas.openxmlformats.org/wordprocessingml/2006/main">
              <w:rPr>
                <w:rFonts w:ascii="Arial" w:eastAsia="Arial" w:hAnsi="Arial" w:cs="Arial"/>
                <w:szCs w:val="18"/>
                <w:highlight w:val="yellow"/>
              </w:rPr>
            </w:pPr>
            <w:r xmlns:w="http://schemas.openxmlformats.org/wordprocessingml/2006/main" w:rsidRPr="001031D7">
              <w:rPr>
                <w:rFonts w:ascii="Arial" w:eastAsia="Arial" w:hAnsi="Arial" w:cs="Arial"/>
                <w:szCs w:val="18"/>
                <w:highlight w:val="yellow"/>
              </w:rPr>
              <w:t xml:space="preserve">Hồng Tiêu</w:t>
            </w:r>
          </w:p>
        </w:tc>
      </w:tr>
      <w:tr w:rsidR="004E70D4" w:rsidRPr="0029259B" w14:paraId="14651BBC"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1ABC52C8" w14:textId="5AA4CE9D" w:rsidR="004E70D4" w:rsidRPr="001031D7" w:rsidRDefault="004E70D4" w:rsidP="00672BB3">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12</w:t>
            </w:r>
          </w:p>
        </w:tc>
        <w:tc>
          <w:tcPr>
            <w:tcW w:w="2970" w:type="dxa"/>
            <w:tcBorders>
              <w:top w:val="single" w:sz="4" w:space="0" w:color="auto"/>
              <w:left w:val="single" w:sz="4" w:space="0" w:color="auto"/>
              <w:bottom w:val="single" w:sz="4" w:space="0" w:color="auto"/>
              <w:right w:val="single" w:sz="4" w:space="0" w:color="auto"/>
            </w:tcBorders>
          </w:tcPr>
          <w:p w14:paraId="45C08A96" w14:textId="6D777B02" w:rsidR="004E70D4" w:rsidRPr="001031D7" w:rsidRDefault="004E70D4" w:rsidP="00672BB3">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Cập nhật </w:t>
            </w:r>
            <w:commentRangeStart xmlns:w="http://schemas.openxmlformats.org/wordprocessingml/2006/main" w:id="1268"/>
            <w:r xmlns:w="http://schemas.openxmlformats.org/wordprocessingml/2006/main">
              <w:rPr>
                <w:rFonts w:ascii="Arial" w:eastAsia="Arial" w:hAnsi="Arial" w:cs="Arial"/>
                <w:highlight w:val="yellow"/>
              </w:rPr>
              <w:t xml:space="preserve">bộ ADC 1 </w:t>
            </w:r>
            <w:commentRangeEnd xmlns:w="http://schemas.openxmlformats.org/wordprocessingml/2006/main" w:id="1268"/>
            <w:r xmlns:w="http://schemas.openxmlformats.org/wordprocessingml/2006/main" w:rsidR="009D431E">
              <w:rPr>
                <w:rStyle w:val="CommentReference"/>
              </w:rPr>
              <w:commentReference xmlns:w="http://schemas.openxmlformats.org/wordprocessingml/2006/main" w:id="1268"/>
            </w:r>
            <w:r xmlns:w="http://schemas.openxmlformats.org/wordprocessingml/2006/main">
              <w:rPr>
                <w:rFonts w:ascii="Arial" w:eastAsia="Arial" w:hAnsi="Arial" w:cs="Arial"/>
                <w:highlight w:val="yellow"/>
              </w:rPr>
              <w:t xml:space="preserve">cho RH850/F1KM-S4</w:t>
            </w:r>
          </w:p>
        </w:tc>
        <w:tc>
          <w:tcPr>
            <w:tcW w:w="1170" w:type="dxa"/>
            <w:tcBorders>
              <w:top w:val="single" w:sz="4" w:space="0" w:color="auto"/>
              <w:left w:val="single" w:sz="4" w:space="0" w:color="auto"/>
              <w:bottom w:val="single" w:sz="4" w:space="0" w:color="auto"/>
              <w:right w:val="single" w:sz="4" w:space="0" w:color="auto"/>
            </w:tcBorders>
          </w:tcPr>
          <w:p w14:paraId="069184B9" w14:textId="6A2FD4B1" w:rsidR="004E70D4" w:rsidRPr="00327B32" w:rsidRDefault="000E4E4A" w:rsidP="00672BB3">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ADCA1_3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2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sidR="009F4D6A">
              <w:rPr>
                <w:rFonts w:ascii="Arial" w:eastAsia="Arial" w:hAnsi="Arial" w:cs="Arial"/>
                <w:szCs w:val="18"/>
                <w:highlight w:val="yellow"/>
              </w:rPr>
              <w:fldChar xmlns:w="http://schemas.openxmlformats.org/wordprocessingml/2006/main" w:fldCharType="begin"/>
            </w:r>
            <w:r xmlns:w="http://schemas.openxmlformats.org/wordprocessingml/2006/main" w:rsidR="009F4D6A">
              <w:rPr>
                <w:rFonts w:ascii="Arial" w:eastAsia="Arial" w:hAnsi="Arial" w:cs="Arial"/>
                <w:szCs w:val="18"/>
                <w:highlight w:val="yellow"/>
              </w:rPr>
              <w:instrText xmlns:w="http://schemas.openxmlformats.org/wordprocessingml/2006/main" xml:space="preserve"> PAGEREF V10000_Installer_006 \h </w:instrText>
            </w:r>
            <w:r xmlns:w="http://schemas.openxmlformats.org/wordprocessingml/2006/main" w:rsidR="009F4D6A">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7 </w:t>
            </w:r>
            <w:r xmlns:w="http://schemas.openxmlformats.org/wordprocessingml/2006/main" w:rsidR="009F4D6A">
              <w:rPr>
                <w:rFonts w:ascii="Arial" w:eastAsia="Arial" w:hAnsi="Arial" w:cs="Arial"/>
                <w:szCs w:val="18"/>
                <w:highlight w:val="yellow"/>
              </w:rPr>
              <w:fldChar xmlns:w="http://schemas.openxmlformats.org/wordprocessingml/2006/main" w:fldCharType="end"/>
            </w:r>
            <w:r xmlns:w="http://schemas.openxmlformats.org/wordprocessingml/2006/main" w:rsidR="009F4D6A">
              <w:rPr>
                <w:rFonts w:ascii="Arial" w:eastAsia="Arial" w:hAnsi="Arial" w:cs="Arial"/>
                <w:szCs w:val="18"/>
                <w:highlight w:val="yellow"/>
              </w:rPr>
              <w:t xml:space="preserve">, </w:t>
            </w:r>
            <w:r xmlns:w="http://schemas.openxmlformats.org/wordprocessingml/2006/main" w:rsidR="00327B32" w:rsidRPr="00327B32">
              <w:rPr>
                <w:rFonts w:ascii="Arial" w:eastAsia="Arial" w:hAnsi="Arial" w:cs="Arial"/>
                <w:szCs w:val="18"/>
                <w:highlight w:val="yellow"/>
              </w:rPr>
              <w:fldChar xmlns:w="http://schemas.openxmlformats.org/wordprocessingml/2006/main" w:fldCharType="begin"/>
            </w:r>
            <w:r xmlns:w="http://schemas.openxmlformats.org/wordprocessingml/2006/main" w:rsidR="00327B32" w:rsidRPr="00327B32">
              <w:rPr>
                <w:rFonts w:ascii="Arial" w:eastAsia="Arial" w:hAnsi="Arial" w:cs="Arial"/>
                <w:szCs w:val="18"/>
                <w:highlight w:val="yellow"/>
              </w:rPr>
              <w:instrText xmlns:w="http://schemas.openxmlformats.org/wordprocessingml/2006/main" xml:space="preserve"> PAGEREF ADCA1_0 \h </w:instrText>
            </w:r>
            <w:r xmlns:w="http://schemas.openxmlformats.org/wordprocessingml/2006/main" w:rsidR="00327B32" w:rsidRPr="00327B32">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17 </w:t>
            </w:r>
            <w:r xmlns:w="http://schemas.openxmlformats.org/wordprocessingml/2006/main" w:rsidR="00327B32" w:rsidRPr="00327B32">
              <w:rPr>
                <w:rFonts w:ascii="Arial" w:eastAsia="Arial" w:hAnsi="Arial" w:cs="Arial"/>
                <w:szCs w:val="18"/>
                <w:highlight w:val="yellow"/>
              </w:rPr>
              <w:fldChar xmlns:w="http://schemas.openxmlformats.org/wordprocessingml/2006/main" w:fldCharType="end"/>
            </w:r>
            <w:r xmlns:w="http://schemas.openxmlformats.org/wordprocessingml/2006/main" w:rsidR="00327B32" w:rsidRPr="00327B32">
              <w:rPr>
                <w:rFonts w:ascii="Arial" w:eastAsia="Arial" w:hAnsi="Arial" w:cs="Arial"/>
                <w:szCs w:val="18"/>
                <w:highlight w:val="yellow"/>
              </w:rPr>
              <w:t xml:space="preserve">, </w:t>
            </w:r>
            <w:r xmlns:w="http://schemas.openxmlformats.org/wordprocessingml/2006/main" w:rsidR="00327B32" w:rsidRPr="00327B32">
              <w:rPr>
                <w:rFonts w:ascii="Arial" w:eastAsia="Arial" w:hAnsi="Arial" w:cs="Arial"/>
                <w:szCs w:val="18"/>
                <w:highlight w:val="yellow"/>
              </w:rPr>
              <w:fldChar xmlns:w="http://schemas.openxmlformats.org/wordprocessingml/2006/main" w:fldCharType="begin"/>
            </w:r>
            <w:r xmlns:w="http://schemas.openxmlformats.org/wordprocessingml/2006/main" w:rsidR="00327B32" w:rsidRPr="00327B32">
              <w:rPr>
                <w:rFonts w:ascii="Arial" w:eastAsia="Arial" w:hAnsi="Arial" w:cs="Arial"/>
                <w:szCs w:val="18"/>
                <w:highlight w:val="yellow"/>
              </w:rPr>
              <w:instrText xmlns:w="http://schemas.openxmlformats.org/wordprocessingml/2006/main" xml:space="preserve"> PAGEREF ADCA1_1 \h </w:instrText>
            </w:r>
            <w:r xmlns:w="http://schemas.openxmlformats.org/wordprocessingml/2006/main" w:rsidR="00327B32" w:rsidRPr="00327B32">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18 </w:t>
            </w:r>
            <w:r xmlns:w="http://schemas.openxmlformats.org/wordprocessingml/2006/main" w:rsidR="00327B32" w:rsidRPr="00327B32">
              <w:rPr>
                <w:rFonts w:ascii="Arial" w:eastAsia="Arial" w:hAnsi="Arial" w:cs="Arial"/>
                <w:szCs w:val="18"/>
                <w:highlight w:val="yellow"/>
              </w:rPr>
              <w:fldChar xmlns:w="http://schemas.openxmlformats.org/wordprocessingml/2006/main" w:fldCharType="end"/>
            </w:r>
            <w:r xmlns:w="http://schemas.openxmlformats.org/wordprocessingml/2006/main" w:rsidR="00327B32">
              <w:rPr>
                <w:rFonts w:ascii="Arial" w:eastAsia="Arial" w:hAnsi="Arial" w:cs="Arial"/>
                <w:szCs w:val="18"/>
                <w:highlight w:val="yellow"/>
              </w:rPr>
              <w:t xml:space="preserve">, </w:t>
            </w:r>
            <w:r xmlns:w="http://schemas.openxmlformats.org/wordprocessingml/2006/main" w:rsidR="00327B32">
              <w:rPr>
                <w:rFonts w:ascii="Arial" w:eastAsia="Arial" w:hAnsi="Arial" w:cs="Arial"/>
                <w:szCs w:val="18"/>
                <w:highlight w:val="yellow"/>
              </w:rPr>
              <w:fldChar xmlns:w="http://schemas.openxmlformats.org/wordprocessingml/2006/main" w:fldCharType="begin"/>
            </w:r>
            <w:r xmlns:w="http://schemas.openxmlformats.org/wordprocessingml/2006/main" w:rsidR="00327B32">
              <w:rPr>
                <w:rFonts w:ascii="Arial" w:eastAsia="Arial" w:hAnsi="Arial" w:cs="Arial"/>
                <w:szCs w:val="18"/>
                <w:highlight w:val="yellow"/>
              </w:rPr>
              <w:instrText xmlns:w="http://schemas.openxmlformats.org/wordprocessingml/2006/main" xml:space="preserve"> PAGEREF ADCA1_2 \h </w:instrText>
            </w:r>
            <w:r xmlns:w="http://schemas.openxmlformats.org/wordprocessingml/2006/main" w:rsidR="00327B32">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57</w:t>
            </w:r>
            <w:r xmlns:w="http://schemas.openxmlformats.org/wordprocessingml/2006/main" w:rsidR="00327B32">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179D53B9" w14:textId="3D5F4E89" w:rsidR="004E70D4" w:rsidRPr="001031D7" w:rsidRDefault="000D5E2D" w:rsidP="00672BB3">
            <w:pPr xmlns:w="http://schemas.openxmlformats.org/wordprocessingml/2006/main">
              <w:widowControl/>
              <w:jc w:val="left"/>
              <w:rPr>
                <w:rFonts w:ascii="Arial" w:eastAsia="Arial" w:hAnsi="Arial" w:cs="Arial"/>
                <w:highlight w:val="yellow"/>
              </w:rPr>
            </w:pPr>
            <w:r xmlns:w="http://schemas.openxmlformats.org/wordprocessingml/2006/main">
              <w:rPr>
                <w:rFonts w:ascii="Arial" w:hAnsi="Arial" w:cs="Arial"/>
                <w:szCs w:val="18"/>
                <w:highlight w:val="yellow"/>
              </w:rPr>
              <w:t xml:space="preserve">Hỗ trợ bộ ADC 1 cho RH850/F1KM-S4</w:t>
            </w:r>
          </w:p>
        </w:tc>
        <w:tc>
          <w:tcPr>
            <w:tcW w:w="1350" w:type="dxa"/>
            <w:tcBorders>
              <w:top w:val="single" w:sz="4" w:space="0" w:color="auto"/>
              <w:left w:val="single" w:sz="4" w:space="0" w:color="auto"/>
              <w:bottom w:val="single" w:sz="4" w:space="0" w:color="auto"/>
              <w:right w:val="single" w:sz="4" w:space="0" w:color="auto"/>
            </w:tcBorders>
          </w:tcPr>
          <w:p w14:paraId="09A1A1A0" w14:textId="5DA9B576" w:rsidR="004E70D4" w:rsidRPr="001031D7" w:rsidRDefault="001D3B9A" w:rsidP="00672BB3">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02 tháng 11 năm 2022</w:t>
            </w:r>
          </w:p>
        </w:tc>
        <w:tc>
          <w:tcPr>
            <w:tcW w:w="1080" w:type="dxa"/>
            <w:tcBorders>
              <w:top w:val="single" w:sz="4" w:space="0" w:color="auto"/>
              <w:left w:val="single" w:sz="4" w:space="0" w:color="auto"/>
              <w:bottom w:val="single" w:sz="4" w:space="0" w:color="auto"/>
              <w:right w:val="single" w:sz="4" w:space="0" w:color="auto"/>
            </w:tcBorders>
          </w:tcPr>
          <w:p w14:paraId="18C21A32" w14:textId="301B7807" w:rsidR="004E70D4" w:rsidRPr="001031D7" w:rsidRDefault="00251804" w:rsidP="00672BB3">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6973A3F0" w14:textId="62E8AA09" w:rsidR="004E70D4" w:rsidRPr="001031D7" w:rsidRDefault="00251804" w:rsidP="00672BB3">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Giang Nguyễn</w:t>
            </w:r>
          </w:p>
        </w:tc>
      </w:tr>
      <w:tr w:rsidR="009954DA" w:rsidRPr="0029259B" w14:paraId="28F68009"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13DF2CF" w14:textId="2F68FB45" w:rsidR="009954DA" w:rsidRDefault="009954DA" w:rsidP="009954DA">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13</w:t>
            </w:r>
          </w:p>
        </w:tc>
        <w:tc>
          <w:tcPr>
            <w:tcW w:w="2970" w:type="dxa"/>
            <w:tcBorders>
              <w:top w:val="single" w:sz="4" w:space="0" w:color="auto"/>
              <w:left w:val="single" w:sz="4" w:space="0" w:color="auto"/>
              <w:bottom w:val="single" w:sz="4" w:space="0" w:color="auto"/>
              <w:right w:val="single" w:sz="4" w:space="0" w:color="auto"/>
            </w:tcBorders>
          </w:tcPr>
          <w:p w14:paraId="030E53FE" w14:textId="77777777" w:rsidR="009954DA" w:rsidRDefault="009954DA" w:rsidP="009954DA">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Cập nhật danh sách các ký tự đặc biệt trong đường dẫn</w:t>
            </w:r>
          </w:p>
          <w:p w14:paraId="4098A932" w14:textId="663F3D69" w:rsidR="00506BA2" w:rsidRDefault="00506BA2" w:rsidP="009954DA">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Cập nhật những hạn chế</w:t>
            </w:r>
          </w:p>
        </w:tc>
        <w:tc>
          <w:tcPr>
            <w:tcW w:w="1170" w:type="dxa"/>
            <w:tcBorders>
              <w:top w:val="single" w:sz="4" w:space="0" w:color="auto"/>
              <w:left w:val="single" w:sz="4" w:space="0" w:color="auto"/>
              <w:bottom w:val="single" w:sz="4" w:space="0" w:color="auto"/>
              <w:right w:val="single" w:sz="4" w:space="0" w:color="auto"/>
            </w:tcBorders>
          </w:tcPr>
          <w:p w14:paraId="3B9FAD45" w14:textId="1FA0272D" w:rsidR="009954DA" w:rsidRDefault="00B948D5" w:rsidP="009954DA">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V10000_REL_Comment_006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8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sidR="00506BA2">
              <w:rPr>
                <w:rFonts w:ascii="Arial" w:eastAsia="Arial" w:hAnsi="Arial" w:cs="Arial"/>
                <w:szCs w:val="18"/>
                <w:highlight w:val="yellow"/>
              </w:rPr>
              <w:fldChar xmlns:w="http://schemas.openxmlformats.org/wordprocessingml/2006/main" w:fldCharType="begin"/>
            </w:r>
            <w:r xmlns:w="http://schemas.openxmlformats.org/wordprocessingml/2006/main" w:rsidR="00506BA2">
              <w:rPr>
                <w:rFonts w:ascii="Arial" w:eastAsia="Arial" w:hAnsi="Arial" w:cs="Arial"/>
                <w:szCs w:val="18"/>
                <w:highlight w:val="yellow"/>
              </w:rPr>
              <w:instrText xmlns:w="http://schemas.openxmlformats.org/wordprocessingml/2006/main" xml:space="preserve"> PAGEREF V10000_REL_Comment_003 \h </w:instrText>
            </w:r>
            <w:r xmlns:w="http://schemas.openxmlformats.org/wordprocessingml/2006/main" w:rsidR="00506BA2">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16 </w:t>
            </w:r>
            <w:r xmlns:w="http://schemas.openxmlformats.org/wordprocessingml/2006/main" w:rsidR="00506BA2">
              <w:rPr>
                <w:rFonts w:ascii="Arial" w:eastAsia="Arial" w:hAnsi="Arial" w:cs="Arial"/>
                <w:szCs w:val="18"/>
                <w:highlight w:val="yellow"/>
              </w:rPr>
              <w:fldChar xmlns:w="http://schemas.openxmlformats.org/wordprocessingml/2006/main" w:fldCharType="end"/>
            </w:r>
            <w:r xmlns:w="http://schemas.openxmlformats.org/wordprocessingml/2006/main" w:rsidR="00506BA2">
              <w:rPr>
                <w:rFonts w:ascii="Arial" w:eastAsia="Arial" w:hAnsi="Arial" w:cs="Arial"/>
                <w:szCs w:val="18"/>
                <w:highlight w:val="yellow"/>
              </w:rPr>
              <w:t xml:space="preserve">, </w:t>
            </w:r>
            <w:r xmlns:w="http://schemas.openxmlformats.org/wordprocessingml/2006/main" w:rsidR="00506BA2">
              <w:rPr>
                <w:rFonts w:ascii="Arial" w:eastAsia="Arial" w:hAnsi="Arial" w:cs="Arial"/>
                <w:szCs w:val="18"/>
                <w:highlight w:val="yellow"/>
              </w:rPr>
              <w:fldChar xmlns:w="http://schemas.openxmlformats.org/wordprocessingml/2006/main" w:fldCharType="begin"/>
            </w:r>
            <w:r xmlns:w="http://schemas.openxmlformats.org/wordprocessingml/2006/main" w:rsidR="00506BA2">
              <w:rPr>
                <w:rFonts w:ascii="Arial" w:eastAsia="Arial" w:hAnsi="Arial" w:cs="Arial"/>
                <w:szCs w:val="18"/>
                <w:highlight w:val="yellow"/>
              </w:rPr>
              <w:instrText xmlns:w="http://schemas.openxmlformats.org/wordprocessingml/2006/main" xml:space="preserve"> PAGEREF V10000_REL_Comment_004 \h </w:instrText>
            </w:r>
            <w:r xmlns:w="http://schemas.openxmlformats.org/wordprocessingml/2006/main" w:rsidR="00506BA2">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35 </w:t>
            </w:r>
            <w:r xmlns:w="http://schemas.openxmlformats.org/wordprocessingml/2006/main" w:rsidR="00506BA2">
              <w:rPr>
                <w:rFonts w:ascii="Arial" w:eastAsia="Arial" w:hAnsi="Arial" w:cs="Arial"/>
                <w:szCs w:val="18"/>
                <w:highlight w:val="yellow"/>
              </w:rPr>
              <w:fldChar xmlns:w="http://schemas.openxmlformats.org/wordprocessingml/2006/main" w:fldCharType="end"/>
            </w:r>
            <w:r xmlns:w="http://schemas.openxmlformats.org/wordprocessingml/2006/main" w:rsidR="00506BA2">
              <w:rPr>
                <w:rFonts w:ascii="Arial" w:eastAsia="Arial" w:hAnsi="Arial" w:cs="Arial"/>
                <w:szCs w:val="18"/>
                <w:highlight w:val="yellow"/>
              </w:rPr>
              <w:t xml:space="preserve">, </w:t>
            </w:r>
            <w:r xmlns:w="http://schemas.openxmlformats.org/wordprocessingml/2006/main" w:rsidR="00506BA2">
              <w:rPr>
                <w:rFonts w:ascii="Arial" w:eastAsia="Arial" w:hAnsi="Arial" w:cs="Arial"/>
                <w:szCs w:val="18"/>
                <w:highlight w:val="yellow"/>
              </w:rPr>
              <w:fldChar xmlns:w="http://schemas.openxmlformats.org/wordprocessingml/2006/main" w:fldCharType="begin"/>
            </w:r>
            <w:r xmlns:w="http://schemas.openxmlformats.org/wordprocessingml/2006/main" w:rsidR="00506BA2">
              <w:rPr>
                <w:rFonts w:ascii="Arial" w:eastAsia="Arial" w:hAnsi="Arial" w:cs="Arial"/>
                <w:szCs w:val="18"/>
                <w:highlight w:val="yellow"/>
              </w:rPr>
              <w:instrText xmlns:w="http://schemas.openxmlformats.org/wordprocessingml/2006/main" xml:space="preserve"> PAGEREF V10000_REL_Comment_005 \h </w:instrText>
            </w:r>
            <w:r xmlns:w="http://schemas.openxmlformats.org/wordprocessingml/2006/main" w:rsidR="00506BA2">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52 </w:t>
            </w:r>
            <w:r xmlns:w="http://schemas.openxmlformats.org/wordprocessingml/2006/main" w:rsidR="00506BA2">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V10000_REL_Comment_007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53</w:t>
            </w:r>
            <w:r xmlns:w="http://schemas.openxmlformats.org/wordprocessingml/2006/main">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77C707A8" w14:textId="044AAECA" w:rsidR="009954DA" w:rsidRDefault="009954DA" w:rsidP="009954DA">
            <w:pPr xmlns:w="http://schemas.openxmlformats.org/wordprocessingml/2006/main">
              <w:widowControl/>
              <w:jc w:val="left"/>
              <w:rPr>
                <w:rFonts w:ascii="Arial" w:hAnsi="Arial" w:cs="Arial"/>
                <w:szCs w:val="18"/>
                <w:highlight w:val="yellow"/>
              </w:rPr>
            </w:pPr>
            <w:r xmlns:w="http://schemas.openxmlformats.org/wordprocessingml/2006/main">
              <w:rPr>
                <w:rFonts w:ascii="Arial" w:hAnsi="Arial" w:cs="Arial"/>
                <w:szCs w:val="18"/>
                <w:highlight w:val="yellow"/>
              </w:rPr>
              <w:t xml:space="preserve">Cập nhật cho ý kiến của REL</w:t>
            </w:r>
          </w:p>
        </w:tc>
        <w:tc>
          <w:tcPr>
            <w:tcW w:w="1350" w:type="dxa"/>
            <w:tcBorders>
              <w:top w:val="single" w:sz="4" w:space="0" w:color="auto"/>
              <w:left w:val="single" w:sz="4" w:space="0" w:color="auto"/>
              <w:bottom w:val="single" w:sz="4" w:space="0" w:color="auto"/>
              <w:right w:val="single" w:sz="4" w:space="0" w:color="auto"/>
            </w:tcBorders>
          </w:tcPr>
          <w:p w14:paraId="297D9ED6" w14:textId="11242E49" w:rsidR="009954DA" w:rsidRDefault="009954DA" w:rsidP="009954DA">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25 tháng 11 năm 2022</w:t>
            </w:r>
          </w:p>
        </w:tc>
        <w:tc>
          <w:tcPr>
            <w:tcW w:w="1080" w:type="dxa"/>
            <w:tcBorders>
              <w:top w:val="single" w:sz="4" w:space="0" w:color="auto"/>
              <w:left w:val="single" w:sz="4" w:space="0" w:color="auto"/>
              <w:bottom w:val="single" w:sz="4" w:space="0" w:color="auto"/>
              <w:right w:val="single" w:sz="4" w:space="0" w:color="auto"/>
            </w:tcBorders>
          </w:tcPr>
          <w:p w14:paraId="5343334F" w14:textId="25BE8378" w:rsidR="009954DA" w:rsidRDefault="009954DA" w:rsidP="009954DA">
            <w:pPr xmlns:w="http://schemas.openxmlformats.org/wordprocessingml/2006/main">
              <w:rPr>
                <w:rFonts w:ascii="Arial" w:eastAsia="Arial" w:hAnsi="Arial" w:cs="Arial"/>
                <w:highlight w:val="yellow"/>
              </w:rPr>
            </w:pPr>
            <w:r xmlns:w="http://schemas.openxmlformats.org/wordprocessingml/2006/main" w:rsidRPr="001031D7">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5414470C" w14:textId="18C669E3" w:rsidR="009954DA" w:rsidRDefault="009954DA" w:rsidP="009954DA">
            <w:pPr xmlns:w="http://schemas.openxmlformats.org/wordprocessingml/2006/main">
              <w:rPr>
                <w:rFonts w:ascii="Arial" w:eastAsia="Arial" w:hAnsi="Arial" w:cs="Arial"/>
                <w:szCs w:val="18"/>
                <w:highlight w:val="yellow"/>
              </w:rPr>
            </w:pPr>
            <w:r xmlns:w="http://schemas.openxmlformats.org/wordprocessingml/2006/main" w:rsidRPr="001031D7">
              <w:rPr>
                <w:rFonts w:ascii="Arial" w:eastAsia="Arial" w:hAnsi="Arial" w:cs="Arial"/>
                <w:szCs w:val="18"/>
                <w:highlight w:val="yellow"/>
              </w:rPr>
              <w:t xml:space="preserve">Hồng Tiêu</w:t>
            </w:r>
          </w:p>
        </w:tc>
      </w:tr>
      <w:tr w:rsidR="00433115" w:rsidRPr="0029259B" w14:paraId="0B918C14"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60DDA6A1" w14:textId="380A312F" w:rsidR="00433115" w:rsidRDefault="00433115" w:rsidP="00433115">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14</w:t>
            </w:r>
          </w:p>
        </w:tc>
        <w:tc>
          <w:tcPr>
            <w:tcW w:w="2970" w:type="dxa"/>
            <w:tcBorders>
              <w:top w:val="single" w:sz="4" w:space="0" w:color="auto"/>
              <w:left w:val="single" w:sz="4" w:space="0" w:color="auto"/>
              <w:bottom w:val="single" w:sz="4" w:space="0" w:color="auto"/>
              <w:right w:val="single" w:sz="4" w:space="0" w:color="auto"/>
            </w:tcBorders>
          </w:tcPr>
          <w:p w14:paraId="324E53A5" w14:textId="786ABB73" w:rsidR="00433115" w:rsidRPr="001C777A" w:rsidRDefault="00433115" w:rsidP="00433115">
            <w:pPr xmlns:w="http://schemas.openxmlformats.org/wordprocessingml/2006/main">
              <w:widowControl/>
              <w:jc w:val="left"/>
              <w:rPr>
                <w:rFonts w:ascii="Arial" w:eastAsia="Arial" w:hAnsi="Arial" w:cs="Arial"/>
                <w:highlight w:val="yellow"/>
                <w:lang w:val="vi-VN"/>
              </w:rPr>
            </w:pPr>
            <w:commentRangeStart xmlns:w="http://schemas.openxmlformats.org/wordprocessingml/2006/main" w:id="1269"/>
            <w:r xmlns:w="http://schemas.openxmlformats.org/wordprocessingml/2006/main" w:rsidRPr="00974BB4">
              <w:rPr>
                <w:rFonts w:ascii="Arial" w:eastAsia="Arial" w:hAnsi="Arial" w:cs="Arial"/>
                <w:highlight w:val="yellow"/>
              </w:rPr>
              <w:t xml:space="preserve">Cập nhật các khối chức năng S ngoại vi vào MATLAB Simulink Library Browser</w:t>
            </w:r>
            <w:commentRangeEnd xmlns:w="http://schemas.openxmlformats.org/wordprocessingml/2006/main" w:id="1269"/>
            <w:r xmlns:w="http://schemas.openxmlformats.org/wordprocessingml/2006/main" w:rsidR="00583E47">
              <w:rPr>
                <w:rStyle w:val="CommentReference"/>
              </w:rPr>
              <w:commentReference xmlns:w="http://schemas.openxmlformats.org/wordprocessingml/2006/main" w:id="1269"/>
            </w:r>
          </w:p>
        </w:tc>
        <w:tc>
          <w:tcPr>
            <w:tcW w:w="1170" w:type="dxa"/>
            <w:tcBorders>
              <w:top w:val="single" w:sz="4" w:space="0" w:color="auto"/>
              <w:left w:val="single" w:sz="4" w:space="0" w:color="auto"/>
              <w:bottom w:val="single" w:sz="4" w:space="0" w:color="auto"/>
              <w:right w:val="single" w:sz="4" w:space="0" w:color="auto"/>
            </w:tcBorders>
          </w:tcPr>
          <w:p w14:paraId="01EB9CAA" w14:textId="475F0A10" w:rsidR="00433115" w:rsidRDefault="00433115" w:rsidP="00433115">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V10000_Simulink_Library_001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2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V10000_Simulink_Library_002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12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V10000_Simulink_Library_003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15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V10000_Simulink_Library_004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16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V10000_Simulink_Library_005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29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V10000_Simulink_Library_006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57</w:t>
            </w:r>
            <w:r xmlns:w="http://schemas.openxmlformats.org/wordprocessingml/2006/main">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46E5D051" w14:textId="4DA67E1F" w:rsidR="00433115" w:rsidRDefault="00433115" w:rsidP="00433115">
            <w:pPr xmlns:w="http://schemas.openxmlformats.org/wordprocessingml/2006/main">
              <w:widowControl/>
              <w:jc w:val="left"/>
              <w:rPr>
                <w:rFonts w:ascii="Arial" w:hAnsi="Arial" w:cs="Arial"/>
                <w:szCs w:val="18"/>
                <w:highlight w:val="yellow"/>
              </w:rPr>
            </w:pPr>
            <w:r xmlns:w="http://schemas.openxmlformats.org/wordprocessingml/2006/main" w:rsidRPr="00974BB4">
              <w:rPr>
                <w:rFonts w:ascii="Arial" w:hAnsi="Arial" w:cs="Arial"/>
                <w:szCs w:val="18"/>
                <w:highlight w:val="yellow"/>
              </w:rPr>
              <w:t xml:space="preserve">Chuẩn bị các khối chức năng S ngoại vi cho MATLAB Simulink Library Browser</w:t>
            </w:r>
          </w:p>
        </w:tc>
        <w:tc>
          <w:tcPr>
            <w:tcW w:w="1350" w:type="dxa"/>
            <w:tcBorders>
              <w:top w:val="single" w:sz="4" w:space="0" w:color="auto"/>
              <w:left w:val="single" w:sz="4" w:space="0" w:color="auto"/>
              <w:bottom w:val="single" w:sz="4" w:space="0" w:color="auto"/>
              <w:right w:val="single" w:sz="4" w:space="0" w:color="auto"/>
            </w:tcBorders>
          </w:tcPr>
          <w:p w14:paraId="797593DC" w14:textId="074149FA" w:rsidR="00433115" w:rsidRDefault="00433115" w:rsidP="00433115">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25 tháng 11 năm 2022</w:t>
            </w:r>
          </w:p>
        </w:tc>
        <w:tc>
          <w:tcPr>
            <w:tcW w:w="1080" w:type="dxa"/>
            <w:tcBorders>
              <w:top w:val="single" w:sz="4" w:space="0" w:color="auto"/>
              <w:left w:val="single" w:sz="4" w:space="0" w:color="auto"/>
              <w:bottom w:val="single" w:sz="4" w:space="0" w:color="auto"/>
              <w:right w:val="single" w:sz="4" w:space="0" w:color="auto"/>
            </w:tcBorders>
          </w:tcPr>
          <w:p w14:paraId="2EB64700" w14:textId="6EBF9FB5" w:rsidR="00433115" w:rsidRDefault="00433115" w:rsidP="00433115">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21CE8A04" w14:textId="485EE32E" w:rsidR="00433115" w:rsidRDefault="00433115" w:rsidP="00433115">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Giang Nguyễn</w:t>
            </w:r>
          </w:p>
        </w:tc>
      </w:tr>
      <w:tr w:rsidR="00433115" w:rsidRPr="0029259B" w14:paraId="458C52C4"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6A25664" w14:textId="7A4131BF" w:rsidR="00433115" w:rsidRDefault="00433115" w:rsidP="00433115">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15</w:t>
            </w:r>
          </w:p>
        </w:tc>
        <w:tc>
          <w:tcPr>
            <w:tcW w:w="2970" w:type="dxa"/>
            <w:tcBorders>
              <w:top w:val="single" w:sz="4" w:space="0" w:color="auto"/>
              <w:left w:val="single" w:sz="4" w:space="0" w:color="auto"/>
              <w:bottom w:val="single" w:sz="4" w:space="0" w:color="auto"/>
              <w:right w:val="single" w:sz="4" w:space="0" w:color="auto"/>
            </w:tcBorders>
          </w:tcPr>
          <w:p w14:paraId="1CD8E6B0" w14:textId="240B53E2" w:rsidR="00433115" w:rsidRDefault="00433115" w:rsidP="00433115">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thông tin </w:t>
            </w:r>
            <w:r xmlns:w="http://schemas.openxmlformats.org/wordprocessingml/2006/main">
              <w:rPr>
                <w:rFonts w:ascii="Arial" w:eastAsia="Arial" w:hAnsi="Arial" w:cs="Arial"/>
                <w:highlight w:val="yellow"/>
              </w:rPr>
              <w:t xml:space="preserve">CAN f </w:t>
            </w:r>
            <w:commentRangeStart xmlns:w="http://schemas.openxmlformats.org/wordprocessingml/2006/main" w:id="1270"/>
            <w:r xmlns:w="http://schemas.openxmlformats.org/wordprocessingml/2006/main">
              <w:rPr>
                <w:rFonts w:ascii="Arial" w:eastAsia="Arial" w:hAnsi="Arial" w:cs="Arial"/>
                <w:highlight w:val="yellow"/>
              </w:rPr>
              <w:t xml:space="preserve">hoặc U2C</w:t>
            </w:r>
            <w:commentRangeEnd xmlns:w="http://schemas.openxmlformats.org/wordprocessingml/2006/main" w:id="1270"/>
            <w:r xmlns:w="http://schemas.openxmlformats.org/wordprocessingml/2006/main">
              <w:rPr>
                <w:rStyle w:val="CommentReference"/>
              </w:rPr>
              <w:commentReference xmlns:w="http://schemas.openxmlformats.org/wordprocessingml/2006/main" w:id="1270"/>
            </w:r>
          </w:p>
        </w:tc>
        <w:tc>
          <w:tcPr>
            <w:tcW w:w="1170" w:type="dxa"/>
            <w:tcBorders>
              <w:top w:val="single" w:sz="4" w:space="0" w:color="auto"/>
              <w:left w:val="single" w:sz="4" w:space="0" w:color="auto"/>
              <w:bottom w:val="single" w:sz="4" w:space="0" w:color="auto"/>
              <w:right w:val="single" w:sz="4" w:space="0" w:color="auto"/>
            </w:tcBorders>
          </w:tcPr>
          <w:p w14:paraId="4816B5CB" w14:textId="5D1BD490" w:rsidR="00433115" w:rsidRDefault="00433115" w:rsidP="00433115">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V10000_CAN_U2C_002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17</w:t>
            </w:r>
            <w:r xmlns:w="http://schemas.openxmlformats.org/wordprocessingml/2006/main">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2A490E01" w14:textId="10BF861C" w:rsidR="00433115" w:rsidRDefault="00433115" w:rsidP="00433115">
            <w:pPr xmlns:w="http://schemas.openxmlformats.org/wordprocessingml/2006/main">
              <w:widowControl/>
              <w:jc w:val="left"/>
              <w:rPr>
                <w:rFonts w:ascii="Arial" w:hAnsi="Arial" w:cs="Arial"/>
                <w:szCs w:val="18"/>
                <w:highlight w:val="yellow"/>
              </w:rPr>
            </w:pPr>
            <w:r xmlns:w="http://schemas.openxmlformats.org/wordprocessingml/2006/main">
              <w:rPr>
                <w:rFonts w:ascii="Arial" w:hAnsi="Arial" w:cs="Arial"/>
                <w:szCs w:val="18"/>
                <w:highlight w:val="yellow"/>
              </w:rPr>
              <w:t xml:space="preserve">Hỗ trợ CÓ THỂ cho U2C</w:t>
            </w:r>
          </w:p>
        </w:tc>
        <w:tc>
          <w:tcPr>
            <w:tcW w:w="1350" w:type="dxa"/>
            <w:tcBorders>
              <w:top w:val="single" w:sz="4" w:space="0" w:color="auto"/>
              <w:left w:val="single" w:sz="4" w:space="0" w:color="auto"/>
              <w:bottom w:val="single" w:sz="4" w:space="0" w:color="auto"/>
              <w:right w:val="single" w:sz="4" w:space="0" w:color="auto"/>
            </w:tcBorders>
          </w:tcPr>
          <w:p w14:paraId="4FAB0D5C" w14:textId="1E889DC4" w:rsidR="00433115" w:rsidRDefault="00433115" w:rsidP="00433115">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29 tháng 11 năm 2022</w:t>
            </w:r>
          </w:p>
        </w:tc>
        <w:tc>
          <w:tcPr>
            <w:tcW w:w="1080" w:type="dxa"/>
            <w:tcBorders>
              <w:top w:val="single" w:sz="4" w:space="0" w:color="auto"/>
              <w:left w:val="single" w:sz="4" w:space="0" w:color="auto"/>
              <w:bottom w:val="single" w:sz="4" w:space="0" w:color="auto"/>
              <w:right w:val="single" w:sz="4" w:space="0" w:color="auto"/>
            </w:tcBorders>
          </w:tcPr>
          <w:p w14:paraId="702C69D2" w14:textId="7A192784" w:rsidR="00433115" w:rsidRDefault="00433115" w:rsidP="00433115">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72E4909A" w14:textId="320DDF73" w:rsidR="00433115" w:rsidRDefault="00433115" w:rsidP="00433115">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phúc giang</w:t>
            </w:r>
          </w:p>
        </w:tc>
      </w:tr>
      <w:tr w:rsidR="00B57F0E" w:rsidRPr="0029259B" w14:paraId="0EC9B42B"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37ECDB07" w14:textId="70B08821" w:rsidR="00B57F0E" w:rsidRDefault="00B57F0E" w:rsidP="00433115">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16</w:t>
            </w:r>
          </w:p>
        </w:tc>
        <w:tc>
          <w:tcPr>
            <w:tcW w:w="2970" w:type="dxa"/>
            <w:tcBorders>
              <w:top w:val="single" w:sz="4" w:space="0" w:color="auto"/>
              <w:left w:val="single" w:sz="4" w:space="0" w:color="auto"/>
              <w:bottom w:val="single" w:sz="4" w:space="0" w:color="auto"/>
              <w:right w:val="single" w:sz="4" w:space="0" w:color="auto"/>
            </w:tcBorders>
          </w:tcPr>
          <w:p w14:paraId="149B6B6B" w14:textId="4CAC140A" w:rsidR="00B57F0E" w:rsidRPr="00B57F0E" w:rsidRDefault="00B57F0E" w:rsidP="00433115">
            <w:pPr xmlns:w="http://schemas.openxmlformats.org/wordprocessingml/2006/main">
              <w:widowControl/>
              <w:jc w:val="left"/>
              <w:rPr>
                <w:rFonts w:ascii="Arial" w:eastAsia="Arial" w:hAnsi="Arial" w:cs="Arial"/>
                <w:highlight w:val="yellow"/>
                <w:lang w:val="vi-VN"/>
              </w:rPr>
            </w:pPr>
            <w:r xmlns:w="http://schemas.openxmlformats.org/wordprocessingml/2006/main">
              <w:rPr>
                <w:rFonts w:ascii="Arial" w:eastAsia="Arial" w:hAnsi="Arial" w:cs="Arial"/>
                <w:highlight w:val="yellow"/>
              </w:rPr>
              <w:t xml:space="preserve">Thêm </w:t>
            </w:r>
            <w:r xmlns:w="http://schemas.openxmlformats.org/wordprocessingml/2006/main">
              <w:rPr>
                <w:rFonts w:ascii="Arial" w:eastAsia="Arial" w:hAnsi="Arial" w:cs="Arial"/>
                <w:highlight w:val="yellow"/>
                <w:lang w:val="vi-VN"/>
              </w:rPr>
              <w:t xml:space="preserve">nội dung MATLAB 2021a</w:t>
            </w:r>
          </w:p>
        </w:tc>
        <w:tc>
          <w:tcPr>
            <w:tcW w:w="1170" w:type="dxa"/>
            <w:tcBorders>
              <w:top w:val="single" w:sz="4" w:space="0" w:color="auto"/>
              <w:left w:val="single" w:sz="4" w:space="0" w:color="auto"/>
              <w:bottom w:val="single" w:sz="4" w:space="0" w:color="auto"/>
              <w:right w:val="single" w:sz="4" w:space="0" w:color="auto"/>
            </w:tcBorders>
          </w:tcPr>
          <w:p w14:paraId="2974B37A" w14:textId="28E846A5" w:rsidR="00B57F0E" w:rsidRDefault="00E974BD" w:rsidP="00433115">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REF MATLAB_0 \h </w:instrTex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MATLAB_0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7 </w:t>
            </w:r>
            <w:r xmlns:w="http://schemas.openxmlformats.org/wordprocessingml/2006/main">
              <w:rPr>
                <w:rFonts w:ascii="Arial" w:eastAsia="Arial" w:hAnsi="Arial" w:cs="Arial"/>
                <w:szCs w:val="18"/>
                <w:highlight w:val="yellow"/>
              </w:rPr>
              <w:fldChar xmlns:w="http://schemas.openxmlformats.org/wordprocessingml/2006/main" w:fldCharType="end"/>
            </w:r>
            <w:r xmlns:w="http://schemas.openxmlformats.org/wordprocessingml/2006/main">
              <w:rPr>
                <w:rFonts w:ascii="Arial" w:eastAsia="Arial" w:hAnsi="Arial" w:cs="Arial"/>
                <w:szCs w:val="18"/>
                <w:highlight w:val="yellow"/>
                <w:lang w:val="vi-VN"/>
              </w:rPr>
              <w:t xml:space="preserve">, </w:t>
            </w: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MATLAB_2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31</w:t>
            </w:r>
            <w:r xmlns:w="http://schemas.openxmlformats.org/wordprocessingml/2006/main">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7D160D5C" w14:textId="1908EAEE" w:rsidR="00B57F0E" w:rsidRPr="00B57F0E" w:rsidRDefault="00B57F0E" w:rsidP="00433115">
            <w:pPr xmlns:w="http://schemas.openxmlformats.org/wordprocessingml/2006/main">
              <w:widowControl/>
              <w:jc w:val="left"/>
              <w:rPr>
                <w:rFonts w:ascii="Arial" w:hAnsi="Arial" w:cs="Arial"/>
                <w:szCs w:val="18"/>
                <w:highlight w:val="yellow"/>
                <w:lang w:val="vi-VN"/>
              </w:rPr>
            </w:pPr>
            <w:r xmlns:w="http://schemas.openxmlformats.org/wordprocessingml/2006/main">
              <w:rPr>
                <w:rFonts w:ascii="Arial" w:hAnsi="Arial" w:cs="Arial"/>
                <w:szCs w:val="18"/>
                <w:highlight w:val="yellow"/>
              </w:rPr>
              <w:t xml:space="preserve">Hỗ trợ </w:t>
            </w:r>
            <w:r xmlns:w="http://schemas.openxmlformats.org/wordprocessingml/2006/main">
              <w:rPr>
                <w:rFonts w:ascii="Arial" w:hAnsi="Arial" w:cs="Arial"/>
                <w:szCs w:val="18"/>
                <w:highlight w:val="yellow"/>
                <w:lang w:val="vi-VN"/>
              </w:rPr>
              <w:t xml:space="preserve">MATLAB R2021a</w:t>
            </w:r>
          </w:p>
        </w:tc>
        <w:tc>
          <w:tcPr>
            <w:tcW w:w="1350" w:type="dxa"/>
            <w:tcBorders>
              <w:top w:val="single" w:sz="4" w:space="0" w:color="auto"/>
              <w:left w:val="single" w:sz="4" w:space="0" w:color="auto"/>
              <w:bottom w:val="single" w:sz="4" w:space="0" w:color="auto"/>
              <w:right w:val="single" w:sz="4" w:space="0" w:color="auto"/>
            </w:tcBorders>
          </w:tcPr>
          <w:p w14:paraId="520B6B8C" w14:textId="3D27C64B" w:rsidR="00B57F0E" w:rsidRPr="00B57F0E" w:rsidRDefault="00B57F0E" w:rsidP="00433115">
            <w:pPr xmlns:w="http://schemas.openxmlformats.org/wordprocessingml/2006/main">
              <w:rPr>
                <w:rFonts w:ascii="Arial" w:eastAsia="Arial" w:hAnsi="Arial" w:cs="Arial"/>
                <w:highlight w:val="yellow"/>
                <w:lang w:val="vi-VN"/>
              </w:rPr>
            </w:pPr>
            <w:r xmlns:w="http://schemas.openxmlformats.org/wordprocessingml/2006/main">
              <w:rPr>
                <w:rFonts w:ascii="Arial" w:eastAsia="Arial" w:hAnsi="Arial" w:cs="Arial"/>
                <w:highlight w:val="yellow"/>
              </w:rPr>
              <w:t xml:space="preserve">Ngày </w:t>
            </w:r>
            <w:r xmlns:w="http://schemas.openxmlformats.org/wordprocessingml/2006/main">
              <w:rPr>
                <w:rFonts w:ascii="Arial" w:eastAsia="Arial" w:hAnsi="Arial" w:cs="Arial"/>
                <w:highlight w:val="yellow"/>
                <w:lang w:val="vi-VN"/>
              </w:rPr>
              <w:t xml:space="preserve">02 tháng 12 năm 2022</w:t>
            </w:r>
          </w:p>
        </w:tc>
        <w:tc>
          <w:tcPr>
            <w:tcW w:w="1080" w:type="dxa"/>
            <w:tcBorders>
              <w:top w:val="single" w:sz="4" w:space="0" w:color="auto"/>
              <w:left w:val="single" w:sz="4" w:space="0" w:color="auto"/>
              <w:bottom w:val="single" w:sz="4" w:space="0" w:color="auto"/>
              <w:right w:val="single" w:sz="4" w:space="0" w:color="auto"/>
            </w:tcBorders>
          </w:tcPr>
          <w:p w14:paraId="1B29ADB5" w14:textId="1F3A3A82" w:rsidR="00B57F0E" w:rsidRPr="00B57F0E" w:rsidRDefault="00B57F0E" w:rsidP="00433115">
            <w:pPr xmlns:w="http://schemas.openxmlformats.org/wordprocessingml/2006/main">
              <w:rPr>
                <w:rFonts w:ascii="Arial" w:eastAsia="Arial" w:hAnsi="Arial" w:cs="Arial"/>
                <w:highlight w:val="yellow"/>
                <w:lang w:val="vi-VN"/>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28F9B60C" w14:textId="66AEC5B9" w:rsidR="00B57F0E" w:rsidRPr="00B57F0E" w:rsidRDefault="00B57F0E" w:rsidP="00433115">
            <w:pPr xmlns:w="http://schemas.openxmlformats.org/wordprocessingml/2006/main">
              <w:rPr>
                <w:rFonts w:ascii="Arial" w:eastAsia="Arial" w:hAnsi="Arial" w:cs="Arial"/>
                <w:szCs w:val="18"/>
                <w:highlight w:val="yellow"/>
                <w:lang w:val="vi-VN"/>
              </w:rPr>
            </w:pPr>
            <w:r xmlns:w="http://schemas.openxmlformats.org/wordprocessingml/2006/main">
              <w:rPr>
                <w:rFonts w:ascii="Arial" w:eastAsia="Arial" w:hAnsi="Arial" w:cs="Arial"/>
                <w:szCs w:val="18"/>
                <w:highlight w:val="yellow"/>
              </w:rPr>
              <w:t xml:space="preserve">Tịnh </w:t>
            </w:r>
            <w:r xmlns:w="http://schemas.openxmlformats.org/wordprocessingml/2006/main">
              <w:rPr>
                <w:rFonts w:ascii="Arial" w:eastAsia="Arial" w:hAnsi="Arial" w:cs="Arial"/>
                <w:szCs w:val="18"/>
                <w:highlight w:val="yellow"/>
                <w:lang w:val="vi-VN"/>
              </w:rPr>
              <w:t xml:space="preserve">Lệ</w:t>
            </w:r>
          </w:p>
        </w:tc>
      </w:tr>
      <w:tr w:rsidR="0067529C" w:rsidRPr="0029259B" w14:paraId="52E4BBAF"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155439C6" w14:textId="3FB1F811" w:rsidR="0067529C" w:rsidRDefault="0067529C" w:rsidP="0067529C">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17</w:t>
            </w:r>
          </w:p>
        </w:tc>
        <w:tc>
          <w:tcPr>
            <w:tcW w:w="2970" w:type="dxa"/>
            <w:tcBorders>
              <w:top w:val="single" w:sz="4" w:space="0" w:color="auto"/>
              <w:left w:val="single" w:sz="4" w:space="0" w:color="auto"/>
              <w:bottom w:val="single" w:sz="4" w:space="0" w:color="auto"/>
              <w:right w:val="single" w:sz="4" w:space="0" w:color="auto"/>
            </w:tcBorders>
          </w:tcPr>
          <w:p w14:paraId="5B392E2E" w14:textId="31C50D5B" w:rsidR="0067529C" w:rsidRDefault="0067529C" w:rsidP="0067529C">
            <w:pPr xmlns:w="http://schemas.openxmlformats.org/wordprocessingml/2006/main">
              <w:widowControl/>
              <w:jc w:val="left"/>
              <w:rPr>
                <w:rFonts w:ascii="Arial" w:eastAsia="Arial" w:hAnsi="Arial" w:cs="Arial"/>
                <w:highlight w:val="yellow"/>
              </w:rPr>
            </w:pPr>
            <w:r xmlns:w="http://schemas.openxmlformats.org/wordprocessingml/2006/main" w:rsidRPr="008611BB">
              <w:rPr>
                <w:rFonts w:ascii="Arial" w:eastAsia="Arial" w:hAnsi="Arial" w:cs="Arial"/>
                <w:highlight w:val="yellow"/>
              </w:rPr>
              <w:t xml:space="preserve">Cập nhật nội dung trong phần 1.5</w:t>
            </w:r>
          </w:p>
        </w:tc>
        <w:tc>
          <w:tcPr>
            <w:tcW w:w="1170" w:type="dxa"/>
            <w:tcBorders>
              <w:top w:val="single" w:sz="4" w:space="0" w:color="auto"/>
              <w:left w:val="single" w:sz="4" w:space="0" w:color="auto"/>
              <w:bottom w:val="single" w:sz="4" w:space="0" w:color="auto"/>
              <w:right w:val="single" w:sz="4" w:space="0" w:color="auto"/>
            </w:tcBorders>
          </w:tcPr>
          <w:p w14:paraId="3BAD7EF7" w14:textId="5E6E35D0" w:rsidR="0067529C" w:rsidRDefault="0067529C" w:rsidP="0067529C">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fldChar xmlns:w="http://schemas.openxmlformats.org/wordprocessingml/2006/main" w:fldCharType="begin"/>
            </w:r>
            <w:r xmlns:w="http://schemas.openxmlformats.org/wordprocessingml/2006/main">
              <w:rPr>
                <w:rFonts w:ascii="Arial" w:eastAsia="Arial" w:hAnsi="Arial" w:cs="Arial"/>
                <w:szCs w:val="18"/>
                <w:highlight w:val="yellow"/>
              </w:rPr>
              <w:instrText xmlns:w="http://schemas.openxmlformats.org/wordprocessingml/2006/main" xml:space="preserve"> PAGEREF V10000_Installer_001 \h </w:instrText>
            </w:r>
            <w:r xmlns:w="http://schemas.openxmlformats.org/wordprocessingml/2006/main">
              <w:rPr>
                <w:rFonts w:ascii="Arial" w:eastAsia="Arial" w:hAnsi="Arial" w:cs="Arial"/>
                <w:szCs w:val="18"/>
                <w:highlight w:val="yellow"/>
              </w:rPr>
              <w:fldChar xmlns:w="http://schemas.openxmlformats.org/wordprocessingml/2006/main" w:fldCharType="separate"/>
            </w:r>
            <w:r xmlns:w="http://schemas.openxmlformats.org/wordprocessingml/2006/main" w:rsidR="003C2150">
              <w:rPr>
                <w:rFonts w:ascii="Arial" w:eastAsia="Arial" w:hAnsi="Arial" w:cs="Arial"/>
                <w:noProof/>
                <w:szCs w:val="18"/>
                <w:highlight w:val="yellow"/>
              </w:rPr>
              <w:t xml:space="preserve">9</w:t>
            </w:r>
            <w:r xmlns:w="http://schemas.openxmlformats.org/wordprocessingml/2006/main">
              <w:rPr>
                <w:rFonts w:ascii="Arial" w:eastAsia="Arial" w:hAnsi="Arial" w:cs="Arial"/>
                <w:szCs w:val="18"/>
                <w:highlight w:val="yellow"/>
              </w:rPr>
              <w:fldChar xmlns:w="http://schemas.openxmlformats.org/wordprocessingml/2006/main" w:fldCharType="end"/>
            </w:r>
          </w:p>
        </w:tc>
        <w:tc>
          <w:tcPr>
            <w:tcW w:w="2340" w:type="dxa"/>
            <w:tcBorders>
              <w:top w:val="single" w:sz="4" w:space="0" w:color="auto"/>
              <w:left w:val="single" w:sz="4" w:space="0" w:color="auto"/>
              <w:bottom w:val="single" w:sz="4" w:space="0" w:color="auto"/>
              <w:right w:val="single" w:sz="4" w:space="0" w:color="auto"/>
            </w:tcBorders>
          </w:tcPr>
          <w:p w14:paraId="09ECA4EC" w14:textId="42945A5D" w:rsidR="0067529C" w:rsidRDefault="0067529C" w:rsidP="0067529C">
            <w:pPr xmlns:w="http://schemas.openxmlformats.org/wordprocessingml/2006/main">
              <w:widowControl/>
              <w:jc w:val="left"/>
              <w:rPr>
                <w:rFonts w:ascii="Arial" w:hAnsi="Arial" w:cs="Arial"/>
                <w:szCs w:val="18"/>
                <w:highlight w:val="yellow"/>
              </w:rPr>
            </w:pPr>
            <w:r xmlns:w="http://schemas.openxmlformats.org/wordprocessingml/2006/main" w:rsidRPr="008611BB">
              <w:rPr>
                <w:rFonts w:ascii="Arial" w:eastAsia="Arial" w:hAnsi="Arial" w:cs="Arial"/>
                <w:highlight w:val="yellow"/>
              </w:rPr>
              <w:t xml:space="preserve">Cập nhật danh sách tập tin của </w:t>
            </w:r>
            <w:r xmlns:w="http://schemas.openxmlformats.org/wordprocessingml/2006/main" w:rsidRPr="00E45AB9">
              <w:rPr>
                <w:rFonts w:ascii="Arial" w:hAnsi="Arial" w:cs="Arial"/>
                <w:szCs w:val="18"/>
                <w:highlight w:val="yellow"/>
              </w:rPr>
              <w:t xml:space="preserve">Renesas Electronics MCU Tools</w:t>
            </w:r>
          </w:p>
        </w:tc>
        <w:tc>
          <w:tcPr>
            <w:tcW w:w="1350" w:type="dxa"/>
            <w:tcBorders>
              <w:top w:val="single" w:sz="4" w:space="0" w:color="auto"/>
              <w:left w:val="single" w:sz="4" w:space="0" w:color="auto"/>
              <w:bottom w:val="single" w:sz="4" w:space="0" w:color="auto"/>
              <w:right w:val="single" w:sz="4" w:space="0" w:color="auto"/>
            </w:tcBorders>
          </w:tcPr>
          <w:p w14:paraId="567FA762" w14:textId="1A587EE8" w:rsidR="0067529C" w:rsidRDefault="0067529C" w:rsidP="0067529C">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Ngày 06 tháng </w:t>
            </w:r>
            <w:r xmlns:w="http://schemas.openxmlformats.org/wordprocessingml/2006/main">
              <w:rPr>
                <w:rFonts w:ascii="Arial" w:eastAsia="Arial" w:hAnsi="Arial" w:cs="Arial"/>
                <w:highlight w:val="yellow"/>
              </w:rPr>
              <w:t xml:space="preserve">12 </w:t>
            </w:r>
            <w:r xmlns:w="http://schemas.openxmlformats.org/wordprocessingml/2006/main">
              <w:rPr>
                <w:rFonts w:ascii="Arial" w:eastAsia="Arial" w:hAnsi="Arial" w:cs="Arial"/>
                <w:highlight w:val="yellow"/>
                <w:lang w:val="vi-VN"/>
              </w:rPr>
              <w:t xml:space="preserve">năm </w:t>
            </w:r>
            <w:r xmlns:w="http://schemas.openxmlformats.org/wordprocessingml/2006/main">
              <w:rPr>
                <w:rFonts w:ascii="Arial" w:eastAsia="Arial" w:hAnsi="Arial" w:cs="Arial"/>
                <w:highlight w:val="yellow"/>
                <w:lang w:val="vi-VN"/>
              </w:rPr>
              <w:t xml:space="preserve">2022</w:t>
            </w:r>
          </w:p>
        </w:tc>
        <w:tc>
          <w:tcPr>
            <w:tcW w:w="1080" w:type="dxa"/>
            <w:tcBorders>
              <w:top w:val="single" w:sz="4" w:space="0" w:color="auto"/>
              <w:left w:val="single" w:sz="4" w:space="0" w:color="auto"/>
              <w:bottom w:val="single" w:sz="4" w:space="0" w:color="auto"/>
              <w:right w:val="single" w:sz="4" w:space="0" w:color="auto"/>
            </w:tcBorders>
          </w:tcPr>
          <w:p w14:paraId="7A453689" w14:textId="333090D5" w:rsidR="0067529C" w:rsidRDefault="0067529C" w:rsidP="0067529C">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4C4A211A" w14:textId="62ECF16E" w:rsidR="0067529C" w:rsidRDefault="0067529C" w:rsidP="0067529C">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Hồng Tiêu</w:t>
            </w:r>
          </w:p>
        </w:tc>
      </w:tr>
      <w:tr w:rsidR="00277499" w:rsidRPr="0029259B" w14:paraId="1B3964CF"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461E69A8" w14:textId="5663AAAB" w:rsidR="00277499" w:rsidRDefault="00277499" w:rsidP="00277499">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18</w:t>
            </w:r>
          </w:p>
        </w:tc>
        <w:tc>
          <w:tcPr>
            <w:tcW w:w="2970" w:type="dxa"/>
            <w:tcBorders>
              <w:top w:val="single" w:sz="4" w:space="0" w:color="auto"/>
              <w:left w:val="single" w:sz="4" w:space="0" w:color="auto"/>
              <w:bottom w:val="single" w:sz="4" w:space="0" w:color="auto"/>
              <w:right w:val="single" w:sz="4" w:space="0" w:color="auto"/>
            </w:tcBorders>
          </w:tcPr>
          <w:p w14:paraId="17C81E50" w14:textId="46A9497D" w:rsidR="00277499" w:rsidRPr="008611BB" w:rsidRDefault="00277499" w:rsidP="00277499">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Cập nhật cho phương pháp đo lường thời gian</w:t>
            </w:r>
          </w:p>
        </w:tc>
        <w:tc>
          <w:tcPr>
            <w:tcW w:w="1170" w:type="dxa"/>
            <w:tcBorders>
              <w:top w:val="single" w:sz="4" w:space="0" w:color="auto"/>
              <w:left w:val="single" w:sz="4" w:space="0" w:color="auto"/>
              <w:bottom w:val="single" w:sz="4" w:space="0" w:color="auto"/>
              <w:right w:val="single" w:sz="4" w:space="0" w:color="auto"/>
            </w:tcBorders>
          </w:tcPr>
          <w:p w14:paraId="733F9317" w14:textId="1511FD2E" w:rsidR="00277499" w:rsidRDefault="00277499" w:rsidP="00277499">
            <w:pPr xmlns:w="http://schemas.openxmlformats.org/wordprocessingml/2006/main">
              <w:jc w:val="center"/>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45</w:t>
            </w:r>
          </w:p>
        </w:tc>
        <w:tc>
          <w:tcPr>
            <w:tcW w:w="2340" w:type="dxa"/>
            <w:tcBorders>
              <w:top w:val="single" w:sz="4" w:space="0" w:color="auto"/>
              <w:left w:val="single" w:sz="4" w:space="0" w:color="auto"/>
              <w:bottom w:val="single" w:sz="4" w:space="0" w:color="auto"/>
              <w:right w:val="single" w:sz="4" w:space="0" w:color="auto"/>
            </w:tcBorders>
          </w:tcPr>
          <w:p w14:paraId="68FAC3C0" w14:textId="7F815929" w:rsidR="00277499" w:rsidRPr="008611BB" w:rsidRDefault="00277499" w:rsidP="00277499">
            <w:pPr xmlns:w="http://schemas.openxmlformats.org/wordprocessingml/2006/main">
              <w:widowControl/>
              <w:jc w:val="left"/>
              <w:rPr>
                <w:rFonts w:ascii="Arial" w:eastAsia="Arial" w:hAnsi="Arial" w:cs="Arial"/>
                <w:highlight w:val="yellow"/>
              </w:rPr>
            </w:pPr>
            <w:r xmlns:w="http://schemas.openxmlformats.org/wordprocessingml/2006/main">
              <w:rPr>
                <w:rFonts w:ascii="Arial" w:eastAsia="Arial" w:hAnsi="Arial" w:cs="Arial"/>
                <w:highlight w:val="yellow"/>
              </w:rPr>
              <w:t xml:space="preserve">Cập nhật phương pháp đo lường thời gian trong ETVPF</w:t>
            </w:r>
          </w:p>
        </w:tc>
        <w:tc>
          <w:tcPr>
            <w:tcW w:w="1350" w:type="dxa"/>
            <w:tcBorders>
              <w:top w:val="single" w:sz="4" w:space="0" w:color="auto"/>
              <w:left w:val="single" w:sz="4" w:space="0" w:color="auto"/>
              <w:bottom w:val="single" w:sz="4" w:space="0" w:color="auto"/>
              <w:right w:val="single" w:sz="4" w:space="0" w:color="auto"/>
            </w:tcBorders>
          </w:tcPr>
          <w:p w14:paraId="77349A40" w14:textId="3461974E" w:rsidR="00277499" w:rsidRDefault="00277499" w:rsidP="00277499">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Tháng mười hai</w:t>
            </w:r>
            <w:r xmlns:w="http://schemas.openxmlformats.org/wordprocessingml/2006/main">
              <w:rPr>
                <w:rFonts w:ascii="Arial" w:eastAsia="Arial" w:hAnsi="Arial" w:cs="Arial"/>
                <w:highlight w:val="yellow"/>
                <w:lang w:val="vi-VN"/>
              </w:rPr>
              <w:t xml:space="preserve"> </w:t>
            </w:r>
            <w:r xmlns:w="http://schemas.openxmlformats.org/wordprocessingml/2006/main">
              <w:rPr>
                <w:rFonts w:ascii="Arial" w:eastAsia="Arial" w:hAnsi="Arial" w:cs="Arial"/>
                <w:highlight w:val="yellow"/>
              </w:rPr>
              <w:t xml:space="preserve">19 </w:t>
            </w:r>
            <w:r xmlns:w="http://schemas.openxmlformats.org/wordprocessingml/2006/main">
              <w:rPr>
                <w:rFonts w:ascii="Arial" w:eastAsia="Arial" w:hAnsi="Arial" w:cs="Arial"/>
                <w:highlight w:val="yellow"/>
                <w:lang w:val="vi-VN"/>
              </w:rPr>
              <w:t xml:space="preserve">, 2022</w:t>
            </w:r>
          </w:p>
        </w:tc>
        <w:tc>
          <w:tcPr>
            <w:tcW w:w="1080" w:type="dxa"/>
            <w:tcBorders>
              <w:top w:val="single" w:sz="4" w:space="0" w:color="auto"/>
              <w:left w:val="single" w:sz="4" w:space="0" w:color="auto"/>
              <w:bottom w:val="single" w:sz="4" w:space="0" w:color="auto"/>
              <w:right w:val="single" w:sz="4" w:space="0" w:color="auto"/>
            </w:tcBorders>
          </w:tcPr>
          <w:p w14:paraId="380E92F8" w14:textId="6441B1A4" w:rsidR="00277499" w:rsidRDefault="00277499" w:rsidP="00277499">
            <w:pPr xmlns:w="http://schemas.openxmlformats.org/wordprocessingml/2006/main">
              <w:rPr>
                <w:rFonts w:ascii="Arial" w:eastAsia="Arial" w:hAnsi="Arial" w:cs="Arial"/>
                <w:highlight w:val="yellow"/>
              </w:rPr>
            </w:pPr>
            <w:r xmlns:w="http://schemas.openxmlformats.org/wordprocessingml/2006/main">
              <w:rPr>
                <w:rFonts w:ascii="Arial" w:eastAsia="Arial" w:hAnsi="Arial" w:cs="Arial"/>
                <w:highlight w:val="yellow"/>
              </w:rPr>
              <w:t xml:space="preserve">Không có</w:t>
            </w:r>
          </w:p>
        </w:tc>
        <w:tc>
          <w:tcPr>
            <w:tcW w:w="1350" w:type="dxa"/>
            <w:tcBorders>
              <w:top w:val="single" w:sz="4" w:space="0" w:color="auto"/>
              <w:left w:val="single" w:sz="4" w:space="0" w:color="auto"/>
              <w:bottom w:val="single" w:sz="4" w:space="0" w:color="auto"/>
              <w:right w:val="single" w:sz="4" w:space="0" w:color="auto"/>
            </w:tcBorders>
          </w:tcPr>
          <w:p w14:paraId="2229088A" w14:textId="314A77A2" w:rsidR="00277499" w:rsidRDefault="000B7355" w:rsidP="00277499">
            <w:pPr xmlns:w="http://schemas.openxmlformats.org/wordprocessingml/2006/main">
              <w:rPr>
                <w:rFonts w:ascii="Arial" w:eastAsia="Arial" w:hAnsi="Arial" w:cs="Arial"/>
                <w:szCs w:val="18"/>
                <w:highlight w:val="yellow"/>
              </w:rPr>
            </w:pPr>
            <w:r xmlns:w="http://schemas.openxmlformats.org/wordprocessingml/2006/main">
              <w:rPr>
                <w:rFonts w:ascii="Arial" w:eastAsia="Arial" w:hAnsi="Arial" w:cs="Arial"/>
                <w:szCs w:val="18"/>
                <w:highlight w:val="yellow"/>
              </w:rPr>
              <w:t xml:space="preserve">Sơn </w:t>
            </w:r>
            <w:commentRangeStart xmlns:w="http://schemas.openxmlformats.org/wordprocessingml/2006/main" w:id="1271"/>
            <w:r xmlns:w="http://schemas.openxmlformats.org/wordprocessingml/2006/main">
              <w:rPr>
                <w:rFonts w:ascii="Arial" w:eastAsia="Arial" w:hAnsi="Arial" w:cs="Arial"/>
                <w:szCs w:val="18"/>
                <w:highlight w:val="yellow"/>
              </w:rPr>
              <w:t xml:space="preserve">Thái</w:t>
            </w:r>
            <w:commentRangeEnd xmlns:w="http://schemas.openxmlformats.org/wordprocessingml/2006/main" w:id="1271"/>
            <w:r xmlns:w="http://schemas.openxmlformats.org/wordprocessingml/2006/main" w:rsidR="00786085">
              <w:rPr>
                <w:rStyle w:val="CommentReference"/>
              </w:rPr>
              <w:commentReference xmlns:w="http://schemas.openxmlformats.org/wordprocessingml/2006/main" w:id="1271"/>
            </w:r>
          </w:p>
        </w:tc>
      </w:tr>
      <w:tr w:rsidR="00277499" w:rsidRPr="0029259B" w14:paraId="6B4E3910" w14:textId="77777777" w:rsidTr="004E46F6">
        <w:trPr>
          <w:trHeight w:val="1265"/>
        </w:trPr>
        <w:tc>
          <w:tcPr>
            <w:tcW w:w="10885" w:type="dxa"/>
            <w:gridSpan w:val="7"/>
            <w:tcBorders>
              <w:top w:val="single" w:sz="4" w:space="0" w:color="auto"/>
              <w:left w:val="single" w:sz="4" w:space="0" w:color="auto"/>
              <w:right w:val="single" w:sz="4" w:space="0" w:color="auto"/>
            </w:tcBorders>
          </w:tcPr>
          <w:p w14:paraId="19465393" w14:textId="77777777" w:rsidR="00277499" w:rsidRPr="0029259B" w:rsidRDefault="00277499" w:rsidP="00277499">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lastRenderedPageBreak xmlns:w="http://schemas.openxmlformats.org/wordprocessingml/2006/main"/>
            </w:r>
            <w:r xmlns:w="http://schemas.openxmlformats.org/wordprocessingml/2006/main" w:rsidRPr="0029259B">
              <w:rPr>
                <w:rFonts w:ascii="Arial" w:hAnsi="Arial" w:cs="Arial"/>
                <w:highlight w:val="yellow"/>
              </w:rPr>
              <w:t xml:space="preserve">* 1. Nêu ngắn gọn nội dung và lý do sửa đổi. Ngoài ra, nếu có văn bản trình bày lý do/nội dung thì ghi số đó.</w:t>
            </w:r>
          </w:p>
          <w:p w14:paraId="3A00E0D4" w14:textId="77777777" w:rsidR="00277499" w:rsidRPr="0029259B" w:rsidRDefault="00277499" w:rsidP="00277499">
            <w:pPr xmlns:w="http://schemas.openxmlformats.org/wordprocessingml/2006/main">
              <w:rPr>
                <w:rFonts w:ascii="Arial" w:hAnsi="Arial" w:cs="Arial"/>
                <w:highlight w:val="yellow"/>
              </w:rPr>
            </w:pPr>
            <w:r xmlns:w="http://schemas.openxmlformats.org/wordprocessingml/2006/main" w:rsidRPr="0029259B">
              <w:rPr>
                <w:rFonts w:ascii="Arial" w:hAnsi="Arial" w:cs="Arial"/>
                <w:highlight w:val="yellow"/>
              </w:rPr>
              <w:t xml:space="preserve">* 2. Hàng trên: Tháng/ngày tạo: Hàng dưới: Nhập ngày chỉ định (đặc biệt khi ngày chỉ định là bắt buộc). Ngày chỉ định áp dụng Áp dụng từ ngày nhận hàng nếu không ghi rõ.</w:t>
            </w:r>
          </w:p>
          <w:p w14:paraId="4EBE0838" w14:textId="77777777" w:rsidR="00277499" w:rsidRPr="0029259B" w:rsidRDefault="00277499" w:rsidP="00277499">
            <w:pPr xmlns:w="http://schemas.openxmlformats.org/wordprocessingml/2006/main">
              <w:rPr>
                <w:rFonts w:ascii="Arial" w:hAnsi="Arial" w:cs="Arial"/>
                <w:szCs w:val="21"/>
                <w:highlight w:val="yellow"/>
              </w:rPr>
            </w:pPr>
            <w:r xmlns:w="http://schemas.openxmlformats.org/wordprocessingml/2006/main" w:rsidRPr="0029259B">
              <w:rPr>
                <w:rFonts w:ascii="Arial" w:hAnsi="Arial" w:cs="Arial"/>
                <w:highlight w:val="yellow"/>
              </w:rPr>
              <w:t xml:space="preserve">* 3. Nếu có một tài liệu kỹ thuật (bao gồm cả IMD) trở nên không cần thiết ngoại trừ phiên bản cũ sau ngày chỉ định được chỉ định, hãy nhập số đó (bao gồm cả số phiên bản).</w:t>
            </w:r>
          </w:p>
        </w:tc>
      </w:tr>
    </w:tbl>
    <w:p w14:paraId="668AEA53" w14:textId="77777777" w:rsidR="00A15CBD" w:rsidRPr="0029259B" w:rsidRDefault="00A15CBD" w:rsidP="00D06B77">
      <w:pPr>
        <w:jc w:val="right"/>
        <w:rPr>
          <w:rFonts w:ascii="Arial" w:hAnsi="Arial" w:cs="Arial"/>
        </w:rPr>
      </w:pPr>
    </w:p>
    <w:p w14:paraId="5D0355D2" w14:textId="77777777" w:rsidR="00A15CBD" w:rsidRPr="0029259B" w:rsidRDefault="00A15CBD" w:rsidP="00D06B77">
      <w:pPr>
        <w:jc w:val="right"/>
        <w:rPr>
          <w:rFonts w:ascii="Arial" w:hAnsi="Arial" w:cs="Arial"/>
        </w:rPr>
      </w:pPr>
    </w:p>
    <w:p w14:paraId="7B0618FF" w14:textId="77777777" w:rsidR="00A15CBD" w:rsidRPr="0029259B" w:rsidRDefault="00A15CBD" w:rsidP="00D06B77">
      <w:pPr>
        <w:jc w:val="right"/>
        <w:rPr>
          <w:rFonts w:ascii="Arial" w:hAnsi="Arial" w:cs="Arial"/>
        </w:rPr>
      </w:pPr>
    </w:p>
    <w:p w14:paraId="4A7992E9" w14:textId="64004FE6" w:rsidR="00D06B77" w:rsidRPr="0029259B" w:rsidRDefault="00D06B77" w:rsidP="00D06B77">
      <w:pPr xmlns:w="http://schemas.openxmlformats.org/wordprocessingml/2006/main">
        <w:jc w:val="right"/>
        <w:rPr>
          <w:rFonts w:ascii="Arial" w:hAnsi="Arial" w:cs="Arial"/>
        </w:rPr>
      </w:pPr>
      <w:r xmlns:w="http://schemas.openxmlformats.org/wordprocessingml/2006/main" w:rsidRPr="0029259B">
        <w:rPr>
          <w:rFonts w:ascii="Arial" w:hAnsi="Arial" w:cs="Arial"/>
        </w:rPr>
        <w:t xml:space="preserve">En </w:t>
      </w:r>
      <w:bookmarkStart xmlns:w="http://schemas.openxmlformats.org/wordprocessingml/2006/main" w:id="1272" w:name="EOF"/>
      <w:bookmarkEnd xmlns:w="http://schemas.openxmlformats.org/wordprocessingml/2006/main" w:id="1272"/>
      <w:r xmlns:w="http://schemas.openxmlformats.org/wordprocessingml/2006/main" w:rsidRPr="0029259B">
        <w:rPr>
          <w:rFonts w:ascii="Arial" w:hAnsi="Arial" w:cs="Arial"/>
        </w:rPr>
        <w:t xml:space="preserve">d của tài liệu</w:t>
      </w:r>
    </w:p>
    <w:p w14:paraId="6A297E40" w14:textId="77777777" w:rsidR="00D06B77" w:rsidRPr="0029259B" w:rsidRDefault="00D06B77" w:rsidP="008F699B">
      <w:pPr>
        <w:rPr>
          <w:rFonts w:ascii="Arial" w:hAnsi="Arial" w:cs="Arial"/>
        </w:rPr>
      </w:pPr>
    </w:p>
    <w:sectPr w:rsidR="00D06B77" w:rsidRPr="0029259B" w:rsidSect="00663C33">
      <w:headerReference w:type="default" r:id="rId95"/>
      <w:footerReference w:type="default" r:id="rId96"/>
      <w:pgSz w:w="12240" w:h="15840"/>
      <w:pgMar w:top="1440" w:right="810" w:bottom="1440" w:left="630" w:header="1008"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Giang Truong. Nguyen (4)" w:date="2022-06-29T08:59:00Z" w:initials="GN">
    <w:p w14:paraId="55219956" w14:textId="2493745F" w:rsidR="00494F6C" w:rsidRDefault="00494F6C" w:rsidP="00AD7DCD">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ET_VPF_V1.00.00_AD_Req_04_001</w:t>
      </w:r>
    </w:p>
    <w:p w14:paraId="085F8164" w14:textId="15F92A67" w:rsidR="00494F6C" w:rsidRDefault="00494F6C" w:rsidP="00AD7DCD">
      <w:pPr xmlns:w="http://schemas.openxmlformats.org/wordprocessingml/2006/main">
        <w:pStyle w:val="CommentText"/>
      </w:pPr>
      <w:r xmlns:w="http://schemas.openxmlformats.org/wordprocessingml/2006/main">
        <w:t xml:space="preserve">Tham khảo: {ET_VPF_V1.00.00_RD_Req_04_001}</w:t>
      </w:r>
    </w:p>
  </w:comment>
  <w:comment w:id="2" w:author="Giang Truong. Nguyen (4)" w:date="2022-06-29T08:58:00Z" w:initials="GN">
    <w:p w14:paraId="08E69095" w14:textId="6082514D" w:rsidR="00494F6C" w:rsidRDefault="00494F6C" w:rsidP="00B90A9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ET_VPF_V1.00.00_AD_Req_01_001</w:t>
      </w:r>
    </w:p>
    <w:p w14:paraId="10455D01" w14:textId="7DD861B9" w:rsidR="00494F6C" w:rsidRDefault="00494F6C" w:rsidP="00B90A92">
      <w:pPr xmlns:w="http://schemas.openxmlformats.org/wordprocessingml/2006/main">
        <w:pStyle w:val="CommentText"/>
      </w:pPr>
      <w:r xmlns:w="http://schemas.openxmlformats.org/wordprocessingml/2006/main">
        <w:t xml:space="preserve">Tham khảo: {ET_VPF_V1.00.00_RD_Req_01_001}</w:t>
      </w:r>
    </w:p>
  </w:comment>
  <w:comment w:id="4" w:author="Hong Tieu" w:date="2022-07-11T14:51:00Z" w:initials="HT">
    <w:p w14:paraId="79327A50" w14:textId="6E94C8C9" w:rsidR="00494F6C" w:rsidRDefault="00494F6C" w:rsidP="00165267">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ET_VPF_V1.00.00_AD_Req_05_001</w:t>
      </w:r>
    </w:p>
    <w:p w14:paraId="5DFA9AB0" w14:textId="3F6E8E83" w:rsidR="00494F6C" w:rsidRDefault="00494F6C" w:rsidP="00165267">
      <w:pPr xmlns:w="http://schemas.openxmlformats.org/wordprocessingml/2006/main">
        <w:pStyle w:val="CommentText"/>
      </w:pPr>
      <w:r xmlns:w="http://schemas.openxmlformats.org/wordprocessingml/2006/main">
        <w:t xml:space="preserve">Tham khảo: {ET_VPF_V1.00.00_RD_Req_05_001}</w:t>
      </w:r>
    </w:p>
  </w:comment>
  <w:comment w:id="5" w:author="Hong Tieu" w:date="2022-07-11T18:53:00Z" w:initials="HT">
    <w:p w14:paraId="53B4D44F" w14:textId="203645D3" w:rsidR="00494F6C" w:rsidRDefault="00494F6C" w:rsidP="00CB1D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ET_VPF_V1.00.00_AD_Req_06_001</w:t>
      </w:r>
    </w:p>
    <w:p w14:paraId="67A768B3" w14:textId="350899A2" w:rsidR="00494F6C" w:rsidRDefault="00494F6C" w:rsidP="00CB1D13">
      <w:pPr xmlns:w="http://schemas.openxmlformats.org/wordprocessingml/2006/main">
        <w:pStyle w:val="CommentText"/>
      </w:pPr>
      <w:r xmlns:w="http://schemas.openxmlformats.org/wordprocessingml/2006/main">
        <w:t xml:space="preserve">Tham khảo: {ET_VPF_V1.00.00_RD_Req_06_001}</w:t>
      </w:r>
    </w:p>
  </w:comment>
  <w:comment w:id="7" w:author="Tinh Le" w:date="2022-07-14T14:42:00Z" w:initials="TL">
    <w:p w14:paraId="393BA53B" w14:textId="6D8D30AF" w:rsidR="00494F6C" w:rsidRDefault="00494F6C" w:rsidP="00BC69B8">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ET_VPF_V1.00.00_AD_Req_03_001</w:t>
      </w:r>
    </w:p>
    <w:p w14:paraId="02EF2F68" w14:textId="59311FCD" w:rsidR="00494F6C" w:rsidRDefault="00494F6C" w:rsidP="00BC69B8">
      <w:pPr xmlns:w="http://schemas.openxmlformats.org/wordprocessingml/2006/main">
        <w:pStyle w:val="CommentText"/>
      </w:pPr>
      <w:r xmlns:w="http://schemas.openxmlformats.org/wordprocessingml/2006/main">
        <w:t xml:space="preserve">Tham khảo: {ET_VPF_V1.00.00_RD_Req_03_001}</w:t>
      </w:r>
    </w:p>
  </w:comment>
  <w:comment w:id="9" w:author="Phuc Giang" w:date="2022-07-26T08:40:00Z" w:initials="PG">
    <w:p w14:paraId="5C9707C5" w14:textId="5FC753B4" w:rsidR="00494F6C" w:rsidRDefault="00494F6C" w:rsidP="003E19B1">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ET_VPF_V1.00.00_AD_Req_02_006</w:t>
      </w:r>
    </w:p>
    <w:p w14:paraId="7083BB43" w14:textId="2911F1D3" w:rsidR="00494F6C" w:rsidRDefault="00494F6C" w:rsidP="003E19B1">
      <w:pPr xmlns:w="http://schemas.openxmlformats.org/wordprocessingml/2006/main">
        <w:pStyle w:val="CommentText"/>
      </w:pPr>
      <w:r xmlns:w="http://schemas.openxmlformats.org/wordprocessingml/2006/main">
        <w:t xml:space="preserve">Tham khảo: {ET_VPF_V1.00.00_RD_Req_02_001}</w:t>
      </w:r>
    </w:p>
  </w:comment>
  <w:comment w:id="10" w:author="Son Tong. Thai (2)" w:date="2022-09-23T15:50:00Z" w:initials="ST">
    <w:p w14:paraId="23251046" w14:textId="77777777" w:rsidR="00494F6C" w:rsidRDefault="00494F6C" w:rsidP="008611BB">
      <w:pPr xmlns:w="http://schemas.openxmlformats.org/wordprocessingml/2006/main">
        <w:pStyle w:val="CommentText"/>
        <w:rPr>
          <w:rFonts w:ascii="Arial" w:hAnsi="Arial"/>
          <w:sz w:val="21"/>
        </w:rPr>
      </w:pPr>
      <w:r xmlns:w="http://schemas.openxmlformats.org/wordprocessingml/2006/main">
        <w:rPr>
          <w:rStyle w:val="CommentReference"/>
          <w:rFonts w:ascii="Arial" w:hAnsi="Arial"/>
        </w:rPr>
        <w:annotationRef xmlns:w="http://schemas.openxmlformats.org/wordprocessingml/2006/main"/>
      </w:r>
      <w:r xmlns:w="http://schemas.openxmlformats.org/wordprocessingml/2006/main">
        <w:t xml:space="preserve">Cập nhật U2C sau khi nhận hộp công cụ</w:t>
      </w:r>
    </w:p>
  </w:comment>
  <w:comment w:id="11" w:author="Giang Truong. Nguyen (4)" w:date="2022-11-09T17:31:00Z" w:initials="GN">
    <w:p w14:paraId="12213256" w14:textId="1C7ED0CC" w:rsidR="00494F6C" w:rsidRDefault="00494F6C" w:rsidP="00DB14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ET_VPF_V1.00.00_AD_Req_ADCUnit1_001</w:t>
      </w:r>
    </w:p>
    <w:p w14:paraId="7BA161A0" w14:textId="1C81430F" w:rsidR="00494F6C" w:rsidRDefault="00494F6C" w:rsidP="00DB1413">
      <w:pPr xmlns:w="http://schemas.openxmlformats.org/wordprocessingml/2006/main">
        <w:pStyle w:val="CommentText"/>
      </w:pPr>
      <w:r xmlns:w="http://schemas.openxmlformats.org/wordprocessingml/2006/main">
        <w:t xml:space="preserve">Tham khảo: {ET_VPF_V1.00.00_RD_Req_ADCUnit1_001}</w:t>
      </w:r>
    </w:p>
  </w:comment>
  <w:comment w:id="13" w:author="Giang Truong. Nguyen (4)" w:date="2022-11-29T16:40:00Z" w:initials="GN">
    <w:p w14:paraId="2F1D388F" w14:textId="44CEBC58" w:rsidR="00494F6C" w:rsidRDefault="00494F6C" w:rsidP="00FE1C09">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ET_VPF_V1.00.00_AD_Req_SimulinkLibrary_001</w:t>
      </w:r>
    </w:p>
    <w:p w14:paraId="4E211E6E" w14:textId="7BC5E4E4" w:rsidR="00494F6C" w:rsidRDefault="00494F6C" w:rsidP="00FE1C09">
      <w:pPr xmlns:w="http://schemas.openxmlformats.org/wordprocessingml/2006/main">
        <w:pStyle w:val="CommentText"/>
      </w:pPr>
      <w:r xmlns:w="http://schemas.openxmlformats.org/wordprocessingml/2006/main">
        <w:t xml:space="preserve">Tham khảo: {ET_VPF_V1.00.00_RD_Req_SimulinkLibrary_001}</w:t>
      </w:r>
    </w:p>
  </w:comment>
  <w:comment w:id="15" w:author="Son Tong. Thai (2) [2]" w:date="2022-12-26T14:31:00Z" w:initials="ST">
    <w:p w14:paraId="63C23847" w14:textId="3427C087" w:rsidR="00E327D9" w:rsidRDefault="00E327D9" w:rsidP="00E327D9">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ET_VPF_V1.00.00_AD_Req_TimeMeasurementMethod_001</w:t>
      </w:r>
    </w:p>
    <w:p w14:paraId="55E26376" w14:textId="54319404" w:rsidR="00E327D9" w:rsidRDefault="00E327D9" w:rsidP="00E327D9">
      <w:pPr xmlns:w="http://schemas.openxmlformats.org/wordprocessingml/2006/main">
        <w:pStyle w:val="CommentText"/>
      </w:pPr>
      <w:r xmlns:w="http://schemas.openxmlformats.org/wordprocessingml/2006/main">
        <w:t xml:space="preserve">Tham khảo: {ET_VPF_V1.00.00_RD_Req_TimeMeasurementMethod_001}</w:t>
      </w:r>
    </w:p>
  </w:comment>
  <w:comment w:id="116" w:author="Tinh Le" w:date="2022-12-06T11:00:00Z" w:initials="TL">
    <w:p w14:paraId="5D80FA00" w14:textId="7FD92DA4" w:rsidR="00494F6C" w:rsidRDefault="00494F6C">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Cập nhật MATLAB r2021a</w:t>
      </w:r>
    </w:p>
  </w:comment>
  <w:comment w:id="117" w:author="Phuc Giang" w:date="2022-12-22T08:45:00Z" w:initials="PG">
    <w:p w14:paraId="5DD3D831" w14:textId="16E3F7C1" w:rsidR="00494F6C" w:rsidRDefault="00494F6C" w:rsidP="003D5A6F">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ET_VPF_V1.00.00_AD_Req_CANU2C_004</w:t>
      </w:r>
    </w:p>
    <w:p w14:paraId="4DB370D7" w14:textId="2319ABAA" w:rsidR="00494F6C" w:rsidRDefault="00494F6C" w:rsidP="003D5A6F">
      <w:pPr xmlns:w="http://schemas.openxmlformats.org/wordprocessingml/2006/main">
        <w:pStyle w:val="CommentText"/>
      </w:pPr>
      <w:r xmlns:w="http://schemas.openxmlformats.org/wordprocessingml/2006/main">
        <w:t xml:space="preserve">Tham khảo: {ET_VPF_V1.00.00_RD_Req_CANU2C_001}</w:t>
      </w:r>
    </w:p>
  </w:comment>
  <w:comment w:id="118" w:author="Giang Truong. Nguyen (4)" w:date="2022-09-13T09:14:00Z" w:initials="GN">
    <w:p w14:paraId="7A2B8D61" w14:textId="77777777" w:rsidR="00494F6C" w:rsidRDefault="00494F6C" w:rsidP="00FB2519">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ET_VPF_V1.00.00_AD_Req_05_002</w:t>
      </w:r>
    </w:p>
    <w:p w14:paraId="25B78B0B" w14:textId="73DBBA0C" w:rsidR="00494F6C" w:rsidRDefault="00494F6C" w:rsidP="00FB2519">
      <w:pPr xmlns:w="http://schemas.openxmlformats.org/wordprocessingml/2006/main">
        <w:pStyle w:val="CommentText"/>
      </w:pPr>
      <w:r xmlns:w="http://schemas.openxmlformats.org/wordprocessingml/2006/main">
        <w:t xml:space="preserve">Tham khảo: {ET_VPF_V1.00.00_RD_Req_05_001}</w:t>
      </w:r>
    </w:p>
  </w:comment>
  <w:comment w:id="120" w:author="Hong Tieu" w:date="2022-11-16T10:40:00Z" w:initials="HT">
    <w:p w14:paraId="4712C344" w14:textId="54096D1D" w:rsidR="00494F6C" w:rsidRDefault="00494F6C" w:rsidP="009E35F4">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ET_VPF_V1.00.00_AD_Req_Installer_005</w:t>
      </w:r>
    </w:p>
    <w:p w14:paraId="26605A21" w14:textId="35D9D315" w:rsidR="00494F6C" w:rsidRDefault="00494F6C" w:rsidP="009E35F4">
      <w:pPr xmlns:w="http://schemas.openxmlformats.org/wordprocessingml/2006/main">
        <w:pStyle w:val="CommentText"/>
      </w:pPr>
      <w:r xmlns:w="http://schemas.openxmlformats.org/wordprocessingml/2006/main">
        <w:t xml:space="preserve">Tham khảo: {ET_VPF_V1.00.00_RD_Req_Installer_001}</w:t>
      </w:r>
    </w:p>
  </w:comment>
  <w:comment w:id="122" w:author="Tinh Le" w:date="2022-12-06T11:01:00Z" w:initials="TL">
    <w:p w14:paraId="49B8E80F" w14:textId="7A91820E" w:rsidR="00494F6C" w:rsidRDefault="00494F6C">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Cập nhật MATLAB r2021a</w:t>
      </w:r>
    </w:p>
  </w:comment>
  <w:comment w:id="123" w:author="Hong Tieu" w:date="2022-07-11T15:10:00Z" w:initials="HT">
    <w:p w14:paraId="03DE33B6" w14:textId="7AA94B67" w:rsidR="00494F6C" w:rsidRDefault="00494F6C" w:rsidP="00713972">
      <w:pPr xmlns:w="http://schemas.openxmlformats.org/wordprocessingml/2006/main">
        <w:pStyle w:val="CommentText"/>
      </w:pPr>
      <w:r xmlns:w="http://schemas.openxmlformats.org/wordprocessingml/2006/main">
        <w:rPr>
          <w:rStyle w:val="CommentReference"/>
        </w:rPr>
        <w:annotationRef xmlns:w="http://schemas.openxmlformats.org/wordprocessingml/2006/main"/>
      </w:r>
      <w:bookmarkStart xmlns:w="http://schemas.openxmlformats.org/wordprocessingml/2006/main" w:id="124" w:name="_Hlk108454737"/>
      <w:r xmlns:w="http://schemas.openxmlformats.org/wordprocessingml/2006/main">
        <w:t xml:space="preserve">ID: ET_VPF_V1.00.00_AD_Req_05_003</w:t>
      </w:r>
    </w:p>
    <w:p w14:paraId="041D2E99" w14:textId="69F3A179" w:rsidR="00494F6C" w:rsidRDefault="00494F6C" w:rsidP="00713972">
      <w:pPr xmlns:w="http://schemas.openxmlformats.org/wordprocessingml/2006/main">
        <w:pStyle w:val="CommentText"/>
      </w:pPr>
      <w:r xmlns:w="http://schemas.openxmlformats.org/wordprocessingml/2006/main">
        <w:t xml:space="preserve">Tham khảo: {ET_VPF_V1.00.00_RD_Req_05_001}</w:t>
      </w:r>
      <w:bookmarkEnd xmlns:w="http://schemas.openxmlformats.org/wordprocessingml/2006/main" w:id="124"/>
    </w:p>
  </w:comment>
  <w:comment w:id="158" w:author="Hong Tieu" w:date="2022-07-11T15:15:00Z" w:initials="HT">
    <w:p w14:paraId="1A70EB12" w14:textId="4094E514" w:rsidR="00494F6C" w:rsidRDefault="00494F6C" w:rsidP="00713972">
      <w:pPr xmlns:w="http://schemas.openxmlformats.org/wordprocessingml/2006/main">
        <w:pStyle w:val="CommentText"/>
      </w:pPr>
      <w:r xmlns:w="http://schemas.openxmlformats.org/wordprocessingml/2006/main">
        <w:rPr>
          <w:rStyle w:val="CommentReference"/>
        </w:rPr>
        <w:annotationRef xmlns:w="http://schemas.openxmlformats.org/wordprocessingml/2006/main"/>
      </w:r>
      <w:bookmarkStart xmlns:w="http://schemas.openxmlformats.org/wordprocessingml/2006/main" w:id="159" w:name="_Hlk108454624"/>
      <w:r xmlns:w="http://schemas.openxmlformats.org/wordprocessingml/2006/main">
        <w:t xml:space="preserve">ID: ET_VPF_V1.00.00_AD_Req_05_004</w:t>
      </w:r>
    </w:p>
    <w:p w14:paraId="545E1859" w14:textId="44697D5B" w:rsidR="00494F6C" w:rsidRDefault="00494F6C" w:rsidP="00713972">
      <w:pPr xmlns:w="http://schemas.openxmlformats.org/wordprocessingml/2006/main">
        <w:pStyle w:val="CommentText"/>
      </w:pPr>
      <w:r xmlns:w="http://schemas.openxmlformats.org/wordprocessingml/2006/main">
        <w:t xml:space="preserve">Tham khảo: {ET_VPF_V1.00.00_RD_Req_05_001}</w:t>
      </w:r>
      <w:bookmarkEnd xmlns:w="http://schemas.openxmlformats.org/wordprocessingml/2006/main" w:id="159"/>
    </w:p>
  </w:comment>
  <w:comment w:id="197" w:author="Hong Tieu" w:date="2022-07-11T17:56:00Z" w:initials="HT">
    <w:p w14:paraId="1B71A6B7" w14:textId="51BE81C9" w:rsidR="00494F6C" w:rsidRDefault="00494F6C" w:rsidP="00712787">
      <w:pPr xmlns:w="http://schemas.openxmlformats.org/wordprocessingml/2006/main">
        <w:pStyle w:val="CommentText"/>
      </w:pPr>
      <w:r xmlns:w="http://schemas.openxmlformats.org/wordprocessingml/2006/main">
        <w:rPr>
          <w:rStyle w:val="CommentReference"/>
        </w:rPr>
        <w:annotationRef xmlns:w="http://schemas.openxmlformats.org/wordprocessingml/2006/main"/>
      </w:r>
      <w:bookmarkStart xmlns:w="http://schemas.openxmlformats.org/wordprocessingml/2006/main" w:id="199" w:name="_Hlk108454767"/>
      <w:r xmlns:w="http://schemas.openxmlformats.org/wordprocessingml/2006/main">
        <w:t xml:space="preserve">ID: ET_VPF_V1.00.00_AD_Req_05_005</w:t>
      </w:r>
    </w:p>
    <w:p w14:paraId="5081F031" w14:textId="6725C49C" w:rsidR="00494F6C" w:rsidRDefault="00494F6C" w:rsidP="00712787">
      <w:pPr xmlns:w="http://schemas.openxmlformats.org/wordprocessingml/2006/main">
        <w:pStyle w:val="CommentText"/>
      </w:pPr>
      <w:r xmlns:w="http://schemas.openxmlformats.org/wordprocessingml/2006/main">
        <w:t xml:space="preserve">Tham khảo: {ET_VPF_V1.00.00_RD_Req_05_001}</w:t>
      </w:r>
      <w:bookmarkEnd xmlns:w="http://schemas.openxmlformats.org/wordprocessingml/2006/main" w:id="199"/>
    </w:p>
  </w:comment>
  <w:comment w:id="239" w:author="Hong Tieu" w:date="2022-10-31T13:40:00Z" w:initials="HT">
    <w:p w14:paraId="591AFEA3" w14:textId="2EF27A92" w:rsidR="00494F6C" w:rsidRDefault="00494F6C" w:rsidP="001F1C4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ET_VPF_V1.00.00_AD_Req_Installer_001</w:t>
      </w:r>
    </w:p>
    <w:p w14:paraId="2903E1C1" w14:textId="313DCCAB" w:rsidR="00494F6C" w:rsidRDefault="00494F6C" w:rsidP="001F1C43">
      <w:pPr xmlns:w="http://schemas.openxmlformats.org/wordprocessingml/2006/main">
        <w:pStyle w:val="CommentText"/>
      </w:pPr>
      <w:r xmlns:w="http://schemas.openxmlformats.org/wordprocessingml/2006/main">
        <w:t xml:space="preserve">Tham khảo: {ET_VPF_V1.00.00_RD_Req_Installer_001}</w:t>
      </w:r>
    </w:p>
  </w:comment>
  <w:comment w:id="311" w:author="Hong Tieu" w:date="2022-10-31T13:40:00Z" w:initials="HT">
    <w:p w14:paraId="36FFA3F3" w14:textId="16B7954E" w:rsidR="00494F6C" w:rsidRDefault="00494F6C" w:rsidP="001F1C4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ET_VPF_V1.00.00_AD_Req_Installer_002</w:t>
      </w:r>
    </w:p>
    <w:p w14:paraId="339ADEF2" w14:textId="084175BA" w:rsidR="00494F6C" w:rsidRDefault="00494F6C" w:rsidP="001F1C43">
      <w:pPr xmlns:w="http://schemas.openxmlformats.org/wordprocessingml/2006/main">
        <w:pStyle w:val="CommentText"/>
      </w:pPr>
      <w:r xmlns:w="http://schemas.openxmlformats.org/wordprocessingml/2006/main">
        <w:t xml:space="preserve">Tham khảo: {ET_VPF_V1.00.00_RD_Req_Installer_001}</w:t>
      </w:r>
    </w:p>
  </w:comment>
  <w:comment w:id="313" w:author="Giang Truong. Nguyen (4)" w:date="2022-11-29T16:41:00Z" w:initials="GN">
    <w:p w14:paraId="0F1E89BF" w14:textId="4A1C4DA4" w:rsidR="00494F6C" w:rsidRDefault="00494F6C" w:rsidP="00FE1C09">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ET_VPF_V1.00.00_AD_Req_SimulinkLibrary_002</w:t>
      </w:r>
    </w:p>
    <w:p w14:paraId="4B0334B6" w14:textId="6AD11F15" w:rsidR="00494F6C" w:rsidRDefault="00494F6C" w:rsidP="00FE1C09">
      <w:pPr xmlns:w="http://schemas.openxmlformats.org/wordprocessingml/2006/main">
        <w:pStyle w:val="CommentText"/>
      </w:pPr>
      <w:r xmlns:w="http://schemas.openxmlformats.org/wordprocessingml/2006/main">
        <w:t xml:space="preserve">Tham khảo: {ET_VPF_V1.00.00_RD_Req_SimulinkLibrary_001}</w:t>
      </w:r>
    </w:p>
  </w:comment>
  <w:comment w:id="346" w:author="Hong Tieu" w:date="2022-10-31T13:41:00Z" w:initials="HT">
    <w:p w14:paraId="1BE78497" w14:textId="6F00630D" w:rsidR="00494F6C" w:rsidRDefault="00494F6C" w:rsidP="001F1C4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ET_VPF_V1.00.00_AD_Req_Installer_003</w:t>
      </w:r>
    </w:p>
    <w:p w14:paraId="61BF42DD" w14:textId="1BD651A0" w:rsidR="00494F6C" w:rsidRDefault="00494F6C" w:rsidP="001F1C43">
      <w:pPr xmlns:w="http://schemas.openxmlformats.org/wordprocessingml/2006/main">
        <w:pStyle w:val="CommentText"/>
      </w:pPr>
      <w:r xmlns:w="http://schemas.openxmlformats.org/wordprocessingml/2006/main">
        <w:t xml:space="preserve">Tham khảo: {ET_VPF_V1.00.00_RD_Req_Installer_001}</w:t>
      </w:r>
    </w:p>
  </w:comment>
  <w:comment w:id="349" w:author="Giang Truong. Nguyen (4)" w:date="2022-12-22T11:40:00Z" w:initials="GN">
    <w:p w14:paraId="757687D0" w14:textId="3EC1DCAD" w:rsidR="002C064C" w:rsidRDefault="003B09DD" w:rsidP="002C064C">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rsidR="002C064C">
        <w:rPr>
          <w:rStyle w:val="CommentReference"/>
        </w:rPr>
        <w:annotationRef xmlns:w="http://schemas.openxmlformats.org/wordprocessingml/2006/main"/>
      </w:r>
      <w:r xmlns:w="http://schemas.openxmlformats.org/wordprocessingml/2006/main" w:rsidR="002C064C">
        <w:t xml:space="preserve">ID: ET_VPF_V1.00.00_AD_Req_SimulinkLibrary_008</w:t>
      </w:r>
    </w:p>
    <w:p w14:paraId="076AB657" w14:textId="62B71822" w:rsidR="003B09DD" w:rsidRDefault="002C064C">
      <w:pPr xmlns:w="http://schemas.openxmlformats.org/wordprocessingml/2006/main">
        <w:pStyle w:val="CommentText"/>
      </w:pPr>
      <w:r xmlns:w="http://schemas.openxmlformats.org/wordprocessingml/2006/main">
        <w:t xml:space="preserve">Tham khảo: {ET_VPF_V1.00.00_RD_Req_SimulinkLibrary_001 </w:t>
      </w:r>
      <w:r xmlns:w="http://schemas.openxmlformats.org/wordprocessingml/2006/main">
        <w:rPr>
          <w:lang w:val="vi-VN"/>
        </w:rPr>
        <w:t xml:space="preserve">}</w:t>
      </w:r>
    </w:p>
  </w:comment>
  <w:comment w:id="416" w:author="Giang Truong. Nguyen (4)" w:date="2022-06-29T08:43:00Z" w:initials="GN">
    <w:p w14:paraId="12B9816B" w14:textId="67EFE8D5" w:rsidR="00494F6C" w:rsidRDefault="00494F6C" w:rsidP="001C207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ET_VPF_V1.00.00_AD_Req_04_002</w:t>
      </w:r>
    </w:p>
    <w:p w14:paraId="7C547216" w14:textId="7729AABA" w:rsidR="00494F6C" w:rsidRDefault="00494F6C" w:rsidP="001C2072">
      <w:pPr xmlns:w="http://schemas.openxmlformats.org/wordprocessingml/2006/main">
        <w:pStyle w:val="CommentText"/>
      </w:pPr>
      <w:r xmlns:w="http://schemas.openxmlformats.org/wordprocessingml/2006/main">
        <w:t xml:space="preserve">Tham khảo: {ET_VPF_V1.00.00_RD_Req_04 </w:t>
      </w:r>
      <w:r xmlns:w="http://schemas.openxmlformats.org/wordprocessingml/2006/main">
        <w:rPr>
          <w:lang w:val="vi-VN"/>
        </w:rPr>
        <w:t xml:space="preserve">_001 </w:t>
      </w:r>
      <w:r xmlns:w="http://schemas.openxmlformats.org/wordprocessingml/2006/main">
        <w:t xml:space="preserve">}</w:t>
      </w:r>
    </w:p>
  </w:comment>
  <w:comment w:id="417" w:author="Tinh Le" w:date="2022-07-14T14:44:00Z" w:initials="TL">
    <w:p w14:paraId="2AD9107D" w14:textId="47F3B037" w:rsidR="00494F6C" w:rsidRDefault="00494F6C" w:rsidP="00EF77EB">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ET_VPF_V1.00.00_AD_Req_03_002</w:t>
      </w:r>
    </w:p>
    <w:p w14:paraId="3D186C34" w14:textId="4A625683" w:rsidR="00494F6C" w:rsidRDefault="00494F6C" w:rsidP="00EF77EB">
      <w:pPr xmlns:w="http://schemas.openxmlformats.org/wordprocessingml/2006/main">
        <w:pStyle w:val="CommentText"/>
      </w:pPr>
      <w:r xmlns:w="http://schemas.openxmlformats.org/wordprocessingml/2006/main">
        <w:t xml:space="preserve">Tham khảo: {ET_VPF_V1.00.00_RD_Req_03 </w:t>
      </w:r>
      <w:r xmlns:w="http://schemas.openxmlformats.org/wordprocessingml/2006/main">
        <w:rPr>
          <w:lang w:val="vi-VN"/>
        </w:rPr>
        <w:t xml:space="preserve">_001 </w:t>
      </w:r>
      <w:r xmlns:w="http://schemas.openxmlformats.org/wordprocessingml/2006/main">
        <w:t xml:space="preserve">}</w:t>
      </w:r>
    </w:p>
  </w:comment>
  <w:comment w:id="419" w:author="Giang Truong. Nguyen (4)" w:date="2022-06-29T08:44:00Z" w:initials="GN">
    <w:p w14:paraId="10C08EB4" w14:textId="33E86892" w:rsidR="00494F6C" w:rsidRDefault="00494F6C" w:rsidP="003F663B">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ET_VPF_V1.00.00_AD_Req_04_003</w:t>
      </w:r>
    </w:p>
    <w:p w14:paraId="31EBACE2" w14:textId="0D6A5AC0" w:rsidR="00494F6C" w:rsidRDefault="00494F6C" w:rsidP="003F663B">
      <w:pPr xmlns:w="http://schemas.openxmlformats.org/wordprocessingml/2006/main">
        <w:pStyle w:val="CommentText"/>
      </w:pPr>
      <w:r xmlns:w="http://schemas.openxmlformats.org/wordprocessingml/2006/main">
        <w:t xml:space="preserve">Tham khảo: {ET_VPF_V1.00.00_RD_Req_04_001}</w:t>
      </w:r>
    </w:p>
  </w:comment>
  <w:comment w:id="420" w:author="Tinh Le" w:date="2022-07-14T14:45:00Z" w:initials="TL">
    <w:p w14:paraId="04614DB8" w14:textId="06643C36" w:rsidR="00494F6C" w:rsidRDefault="00494F6C" w:rsidP="000177BF">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ET_VPF_V1.00.00_AD_Req_03_003</w:t>
      </w:r>
    </w:p>
    <w:p w14:paraId="1A143443" w14:textId="4FE4CF38" w:rsidR="00494F6C" w:rsidRDefault="00494F6C" w:rsidP="000177BF">
      <w:pPr xmlns:w="http://schemas.openxmlformats.org/wordprocessingml/2006/main">
        <w:pStyle w:val="CommentText"/>
      </w:pPr>
      <w:r xmlns:w="http://schemas.openxmlformats.org/wordprocessingml/2006/main">
        <w:t xml:space="preserve">Tham khảo: {ET_VPF_V1.00.00_RD_Req_03 </w:t>
      </w:r>
      <w:r xmlns:w="http://schemas.openxmlformats.org/wordprocessingml/2006/main">
        <w:rPr>
          <w:lang w:val="vi-VN"/>
        </w:rPr>
        <w:t xml:space="preserve">_001 </w:t>
      </w:r>
      <w:r xmlns:w="http://schemas.openxmlformats.org/wordprocessingml/2006/main">
        <w:t xml:space="preserve">}</w:t>
      </w:r>
    </w:p>
  </w:comment>
  <w:comment w:id="421" w:author="Giang Truong. Nguyen (4)" w:date="2022-11-29T16:41:00Z" w:initials="GN">
    <w:p w14:paraId="7132354B" w14:textId="3ADB65F8" w:rsidR="00494F6C" w:rsidRDefault="00494F6C" w:rsidP="00AE306E">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ET_VPF_V1.00.00_AD_Req_SimulinkLibrary_006</w:t>
      </w:r>
    </w:p>
    <w:p w14:paraId="7B25E9B9" w14:textId="7C1752A7" w:rsidR="00494F6C" w:rsidRPr="00ED2D46" w:rsidRDefault="00494F6C" w:rsidP="00AE306E">
      <w:pPr xmlns:w="http://schemas.openxmlformats.org/wordprocessingml/2006/main">
        <w:pStyle w:val="CommentText"/>
        <w:rPr>
          <w:lang w:val="vi-VN"/>
        </w:rPr>
      </w:pPr>
      <w:r xmlns:w="http://schemas.openxmlformats.org/wordprocessingml/2006/main">
        <w:t xml:space="preserve">Tham khảo: {ET_VPF_V1.00.00_RD_Req_SimulinkLibrary_001 </w:t>
      </w:r>
      <w:r xmlns:w="http://schemas.openxmlformats.org/wordprocessingml/2006/main">
        <w:rPr>
          <w:lang w:val="vi-VN"/>
        </w:rPr>
        <w:t xml:space="preserve">}</w:t>
      </w:r>
    </w:p>
  </w:comment>
  <w:comment w:id="423" w:author="Giang Truong. Nguyen (4)" w:date="2022-06-29T08:45:00Z" w:initials="GN">
    <w:p w14:paraId="515B4EB6" w14:textId="52DE6F73" w:rsidR="00494F6C" w:rsidRDefault="00494F6C" w:rsidP="003F663B">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ET_VPF_V1.00.00_AD_Req_04_004</w:t>
      </w:r>
    </w:p>
    <w:p w14:paraId="51CB4CB1" w14:textId="07F02E3E" w:rsidR="00494F6C" w:rsidRDefault="00494F6C" w:rsidP="003F663B">
      <w:pPr xmlns:w="http://schemas.openxmlformats.org/wordprocessingml/2006/main">
        <w:pStyle w:val="CommentText"/>
      </w:pPr>
      <w:r xmlns:w="http://schemas.openxmlformats.org/wordprocessingml/2006/main">
        <w:t xml:space="preserve">Tham khảo: {ET_VPF_V1.00.00_RD_Req_04_001}</w:t>
      </w:r>
    </w:p>
  </w:comment>
  <w:comment w:id="424" w:author="Tinh Le" w:date="2022-07-14T14:48:00Z" w:initials="TL">
    <w:p w14:paraId="0C3C48D9" w14:textId="32B4C5F2" w:rsidR="00494F6C" w:rsidRDefault="00494F6C" w:rsidP="009F0989">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ET_VPF_V1.00.00_AD_Req_03_004</w:t>
      </w:r>
    </w:p>
    <w:p w14:paraId="7FC35571" w14:textId="02E91F3E" w:rsidR="00494F6C" w:rsidRDefault="00494F6C" w:rsidP="009F0989">
      <w:pPr xmlns:w="http://schemas.openxmlformats.org/wordprocessingml/2006/main">
        <w:pStyle w:val="CommentText"/>
      </w:pPr>
      <w:r xmlns:w="http://schemas.openxmlformats.org/wordprocessingml/2006/main">
        <w:t xml:space="preserve">Tham khảo: {ET_VPF_V1.00.00_RD_Req_03_001}</w:t>
      </w:r>
    </w:p>
    <w:p w14:paraId="7E17CB79" w14:textId="03B1BB21" w:rsidR="00494F6C" w:rsidRDefault="00494F6C">
      <w:pPr>
        <w:pStyle w:val="CommentText"/>
      </w:pPr>
    </w:p>
  </w:comment>
  <w:comment w:id="462" w:author="Giang Truong. Nguyen (4)" w:date="2022-06-29T08:45:00Z" w:initials="GN">
    <w:p w14:paraId="2279392A" w14:textId="175EDD9F" w:rsidR="00494F6C" w:rsidRDefault="00494F6C" w:rsidP="003F663B">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ET_VPF_V1.00.00_AD_Req_04_005</w:t>
      </w:r>
    </w:p>
    <w:p w14:paraId="434B8E8B" w14:textId="29150551" w:rsidR="00494F6C" w:rsidRDefault="00494F6C" w:rsidP="003F663B">
      <w:pPr xmlns:w="http://schemas.openxmlformats.org/wordprocessingml/2006/main">
        <w:pStyle w:val="CommentText"/>
      </w:pPr>
      <w:r xmlns:w="http://schemas.openxmlformats.org/wordprocessingml/2006/main">
        <w:t xml:space="preserve">Tham khảo: {ET_VPF_V1.00.00_RD_Req_04_001}</w:t>
      </w:r>
    </w:p>
  </w:comment>
  <w:comment w:id="463" w:author="Tinh Le" w:date="2022-07-14T14:49:00Z" w:initials="TL">
    <w:p w14:paraId="318C4532" w14:textId="69A8D31D" w:rsidR="00494F6C" w:rsidRDefault="00494F6C" w:rsidP="00603CA7">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ET_VPF_V1.00.00_AD_Req_03_005</w:t>
      </w:r>
    </w:p>
    <w:p w14:paraId="0947A64A" w14:textId="08177BA4" w:rsidR="00494F6C" w:rsidRDefault="00494F6C" w:rsidP="00603CA7">
      <w:pPr xmlns:w="http://schemas.openxmlformats.org/wordprocessingml/2006/main">
        <w:pStyle w:val="CommentText"/>
      </w:pPr>
      <w:r xmlns:w="http://schemas.openxmlformats.org/wordprocessingml/2006/main">
        <w:t xml:space="preserve">Tham khảo: {ET_VPF_V1.00.00_RD_Req_03_001}</w:t>
      </w:r>
    </w:p>
  </w:comment>
  <w:comment w:id="466" w:author="Giang Truong. Nguyen (4)" w:date="2022-11-29T16:41:00Z" w:initials="GN">
    <w:p w14:paraId="40F9835D" w14:textId="0DE3A953" w:rsidR="00494F6C" w:rsidRDefault="00494F6C" w:rsidP="00567F20">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ET_VPF_V1.00.00_AD_Req_SimulinkLibrary_007</w:t>
      </w:r>
    </w:p>
    <w:p w14:paraId="7C620EC7" w14:textId="69C20CB7" w:rsidR="00494F6C" w:rsidRPr="0061480E" w:rsidRDefault="00494F6C" w:rsidP="00567F20">
      <w:pPr xmlns:w="http://schemas.openxmlformats.org/wordprocessingml/2006/main">
        <w:pStyle w:val="CommentText"/>
      </w:pPr>
      <w:r xmlns:w="http://schemas.openxmlformats.org/wordprocessingml/2006/main">
        <w:t xml:space="preserve">Tham khảo: {ET_VPF_V1.00.00_RD_Req_SimulinkLibrary_001 </w:t>
      </w:r>
      <w:r xmlns:w="http://schemas.openxmlformats.org/wordprocessingml/2006/main">
        <w:rPr>
          <w:lang w:val="vi-VN"/>
        </w:rPr>
        <w:t xml:space="preserve">}</w:t>
      </w:r>
    </w:p>
  </w:comment>
  <w:comment w:id="468" w:author="Phuc Giang" w:date="2022-07-22T12:29:00Z" w:initials="PG">
    <w:p w14:paraId="708977D9" w14:textId="088AE00D" w:rsidR="00494F6C" w:rsidRDefault="00494F6C" w:rsidP="00EF59AF">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ET_VPF_V1.00.00_AD_Req_02_001</w:t>
      </w:r>
    </w:p>
    <w:p w14:paraId="59179655" w14:textId="52EDE4D7" w:rsidR="00494F6C" w:rsidRDefault="00494F6C" w:rsidP="00EF59AF">
      <w:pPr xmlns:w="http://schemas.openxmlformats.org/wordprocessingml/2006/main">
        <w:pStyle w:val="CommentText"/>
      </w:pPr>
      <w:r xmlns:w="http://schemas.openxmlformats.org/wordprocessingml/2006/main">
        <w:t xml:space="preserve">Tham khảo: {ET_VPF_V1.00.00_RD_Req_02_001}</w:t>
      </w:r>
    </w:p>
  </w:comment>
  <w:comment w:id="470" w:author="Tinh Le" w:date="2022-12-21T19:27:00Z" w:initials="TL">
    <w:p w14:paraId="296B4C67" w14:textId="1D8DAFB9" w:rsidR="00494F6C" w:rsidRDefault="00494F6C" w:rsidP="005C222E">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rPr>
          <w:rStyle w:val="CommentReference"/>
        </w:rPr>
        <w:annotationRef xmlns:w="http://schemas.openxmlformats.org/wordprocessingml/2006/main"/>
      </w: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ET_VPF_V1.00.00_AD_Req_CANU2C_003</w:t>
      </w:r>
    </w:p>
    <w:p w14:paraId="457ECCD8" w14:textId="7C729F7C" w:rsidR="00494F6C" w:rsidRDefault="00494F6C">
      <w:pPr xmlns:w="http://schemas.openxmlformats.org/wordprocessingml/2006/main">
        <w:pStyle w:val="CommentText"/>
      </w:pPr>
      <w:r xmlns:w="http://schemas.openxmlformats.org/wordprocessingml/2006/main">
        <w:t xml:space="preserve">Tham khảo: {ET_VPF_V1.00.00_RD_Req_CANU2C_001}</w:t>
      </w:r>
    </w:p>
  </w:comment>
  <w:comment w:id="471" w:author="Tinh Le" w:date="2022-07-15T14:38:00Z" w:initials="TL">
    <w:p w14:paraId="06B3BB91" w14:textId="77777777" w:rsidR="00494F6C" w:rsidRDefault="00494F6C" w:rsidP="006F385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ET_VPF_V1.00.00_AD_Req_03_006</w:t>
      </w:r>
    </w:p>
    <w:p w14:paraId="382F4B9E" w14:textId="77777777" w:rsidR="00494F6C" w:rsidRDefault="00494F6C" w:rsidP="006F3853">
      <w:pPr xmlns:w="http://schemas.openxmlformats.org/wordprocessingml/2006/main">
        <w:pStyle w:val="CommentText"/>
      </w:pPr>
      <w:r xmlns:w="http://schemas.openxmlformats.org/wordprocessingml/2006/main">
        <w:t xml:space="preserve">Tham khảo: {ET_VPF_V1.00.00_RD_Req_03_001}</w:t>
      </w:r>
    </w:p>
  </w:comment>
  <w:comment w:id="472" w:author="Hong Tieu" w:date="2022-07-11T15:32:00Z" w:initials="HT">
    <w:p w14:paraId="1C64B113" w14:textId="692218F2" w:rsidR="00494F6C" w:rsidRDefault="00494F6C" w:rsidP="00CB1D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ET_VPF_V1.00.00_AD_Req_06_002</w:t>
      </w:r>
    </w:p>
    <w:p w14:paraId="125B687A" w14:textId="5DE9F327" w:rsidR="00494F6C" w:rsidRDefault="00494F6C" w:rsidP="00CB1D13">
      <w:pPr xmlns:w="http://schemas.openxmlformats.org/wordprocessingml/2006/main">
        <w:pStyle w:val="CommentText"/>
      </w:pPr>
      <w:r xmlns:w="http://schemas.openxmlformats.org/wordprocessingml/2006/main">
        <w:t xml:space="preserve">Tham khảo: {ET_VPF_V1.00.00_RD_Req_06_001}</w:t>
      </w:r>
    </w:p>
  </w:comment>
  <w:comment w:id="475" w:author="Hong Tieu" w:date="2022-07-11T15:34:00Z" w:initials="HT">
    <w:p w14:paraId="2F7F17FF" w14:textId="77777777" w:rsidR="00494F6C" w:rsidRDefault="00494F6C" w:rsidP="00E45D6E">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ET_VPF_V1.00.00_AD_Req_06_003</w:t>
      </w:r>
    </w:p>
    <w:p w14:paraId="39C86ACD" w14:textId="77777777" w:rsidR="00494F6C" w:rsidRDefault="00494F6C" w:rsidP="00E45D6E">
      <w:pPr xmlns:w="http://schemas.openxmlformats.org/wordprocessingml/2006/main">
        <w:pStyle w:val="CommentText"/>
      </w:pPr>
      <w:r xmlns:w="http://schemas.openxmlformats.org/wordprocessingml/2006/main">
        <w:t xml:space="preserve">Tham khảo: {ET_VPF_V1.00.00_RD_Req_06_001}</w:t>
      </w:r>
    </w:p>
  </w:comment>
  <w:comment w:id="478" w:author="Giang Truong. Nguyen (4)" w:date="2022-11-06T23:29:00Z" w:initials="GN">
    <w:p w14:paraId="12EDF634" w14:textId="481CD8A8" w:rsidR="00494F6C" w:rsidRDefault="00494F6C" w:rsidP="00DB14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ET_VPF_V1.00.00_AD_Req_ADCUnit1_002</w:t>
      </w:r>
    </w:p>
    <w:p w14:paraId="0DBE4BD4" w14:textId="0A8A263B" w:rsidR="00494F6C" w:rsidRDefault="00494F6C" w:rsidP="00DB1413">
      <w:pPr xmlns:w="http://schemas.openxmlformats.org/wordprocessingml/2006/main">
        <w:pStyle w:val="CommentText"/>
      </w:pPr>
      <w:r xmlns:w="http://schemas.openxmlformats.org/wordprocessingml/2006/main">
        <w:t xml:space="preserve">Tham khảo: {ET_VPF_V1.00.00_RD_Req_ADCUnit1_001}</w:t>
      </w:r>
    </w:p>
  </w:comment>
  <w:comment w:id="480" w:author="Giang Truong. Nguyen (4)" w:date="2022-11-06T23:21:00Z" w:initials="GN">
    <w:p w14:paraId="0855455F" w14:textId="15B087DD" w:rsidR="00494F6C" w:rsidRDefault="00494F6C" w:rsidP="00DB14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ET_VPF_V1.00.00_AD_Req_ADCUnit1_003</w:t>
      </w:r>
    </w:p>
    <w:p w14:paraId="081F52C5" w14:textId="70E9596E" w:rsidR="00494F6C" w:rsidRDefault="00494F6C" w:rsidP="00DB1413">
      <w:pPr xmlns:w="http://schemas.openxmlformats.org/wordprocessingml/2006/main">
        <w:pStyle w:val="CommentText"/>
      </w:pPr>
      <w:r xmlns:w="http://schemas.openxmlformats.org/wordprocessingml/2006/main">
        <w:t xml:space="preserve">Tham khảo: {ET_VPF_V1.00.00_RD_Req_ADCUnit1_001}</w:t>
      </w:r>
    </w:p>
  </w:comment>
  <w:comment w:id="482" w:author="Son Tong. Thai (2)" w:date="2022-09-22T19:20:00Z" w:initials="ST">
    <w:p w14:paraId="69488EB2" w14:textId="7B499D0F" w:rsidR="00494F6C" w:rsidRDefault="00494F6C">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Cập nhật U2C sau khi nhận hộp công cụ (Cập nhật đơn vị ADC 1, Xóa P27_0)</w:t>
      </w:r>
    </w:p>
  </w:comment>
  <w:comment w:id="483" w:author="Phuc" w:date="2022-11-29T10:18:00Z" w:initials="P">
    <w:p w14:paraId="169635FC" w14:textId="13500FF7" w:rsidR="00494F6C" w:rsidRDefault="00494F6C" w:rsidP="006D3DA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ET_VPF_V1.00.00_AD_Req_CANU2C_001</w:t>
      </w:r>
    </w:p>
    <w:p w14:paraId="1BA1C716" w14:textId="36EFBC12" w:rsidR="00494F6C" w:rsidRDefault="00494F6C" w:rsidP="006D3DA3">
      <w:pPr xmlns:w="http://schemas.openxmlformats.org/wordprocessingml/2006/main">
        <w:pStyle w:val="CommentText"/>
      </w:pPr>
      <w:r xmlns:w="http://schemas.openxmlformats.org/wordprocessingml/2006/main">
        <w:t xml:space="preserve">Tham khảo: {ET_VPF_V1.00.00_RD_Req_CANU2C_001}</w:t>
      </w:r>
    </w:p>
    <w:p w14:paraId="4220C049" w14:textId="30C6D4EC" w:rsidR="00494F6C" w:rsidRDefault="00494F6C">
      <w:pPr>
        <w:pStyle w:val="CommentText"/>
      </w:pPr>
    </w:p>
  </w:comment>
  <w:comment w:id="485" w:author="Giang Truong. Nguyen (4)" w:date="2022-06-29T08:46:00Z" w:initials="GN">
    <w:p w14:paraId="1EB059F5" w14:textId="77777777" w:rsidR="00494F6C" w:rsidRDefault="00494F6C" w:rsidP="00B7705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ET_VPF_V1.00.00_AD_Req_04_006</w:t>
      </w:r>
    </w:p>
    <w:p w14:paraId="6E77D475" w14:textId="77777777" w:rsidR="00494F6C" w:rsidRDefault="00494F6C" w:rsidP="00B77052">
      <w:pPr xmlns:w="http://schemas.openxmlformats.org/wordprocessingml/2006/main">
        <w:pStyle w:val="CommentText"/>
      </w:pPr>
      <w:r xmlns:w="http://schemas.openxmlformats.org/wordprocessingml/2006/main">
        <w:t xml:space="preserve">Tham khảo: {ET_VPF_V1.00.00_RD_Req_04_001}</w:t>
      </w:r>
    </w:p>
  </w:comment>
  <w:comment w:id="487" w:author="Tinh Le" w:date="2022-07-14T14:49:00Z" w:initials="TL">
    <w:p w14:paraId="6B52C270" w14:textId="6DDB5151" w:rsidR="00494F6C" w:rsidRDefault="00494F6C" w:rsidP="007341C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ET_VPF_V1.00.00_AD_Req_03_007</w:t>
      </w:r>
    </w:p>
    <w:p w14:paraId="2613D21A" w14:textId="6167F7FD" w:rsidR="00494F6C" w:rsidRDefault="00494F6C" w:rsidP="007341C3">
      <w:pPr xmlns:w="http://schemas.openxmlformats.org/wordprocessingml/2006/main">
        <w:pStyle w:val="CommentText"/>
      </w:pPr>
      <w:r xmlns:w="http://schemas.openxmlformats.org/wordprocessingml/2006/main">
        <w:t xml:space="preserve">Tham khảo: {ET_VPF_V1.00.00_RD_Req_03_001}</w:t>
      </w:r>
    </w:p>
  </w:comment>
  <w:comment w:id="489" w:author="Giang Truong. Nguyen (4)" w:date="2022-11-09T16:43:00Z" w:initials="GN">
    <w:p w14:paraId="2BEF5788" w14:textId="77777777" w:rsidR="00494F6C" w:rsidRDefault="00494F6C" w:rsidP="00CF0959">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ET_VPF_V1.00.00_AD_Req_ADCUnit1_004</w:t>
      </w:r>
    </w:p>
    <w:p w14:paraId="17FDCFCE" w14:textId="77777777" w:rsidR="00494F6C" w:rsidRDefault="00494F6C" w:rsidP="00CF0959">
      <w:pPr xmlns:w="http://schemas.openxmlformats.org/wordprocessingml/2006/main">
        <w:pStyle w:val="CommentText"/>
      </w:pPr>
      <w:r xmlns:w="http://schemas.openxmlformats.org/wordprocessingml/2006/main">
        <w:t xml:space="preserve">Tham khảo: {ET_VPF_V1.00.00_RD_Req_ADCUnit1_001}</w:t>
      </w:r>
    </w:p>
  </w:comment>
  <w:comment w:id="591" w:author="Phuc Giang" w:date="2022-07-22T12:30:00Z" w:initials="PG">
    <w:p w14:paraId="5379CA04" w14:textId="39B037DE" w:rsidR="00494F6C" w:rsidRDefault="00494F6C" w:rsidP="00EF59AF">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ET_VPF_V1.00.00_AD_Req_02_002</w:t>
      </w:r>
    </w:p>
    <w:p w14:paraId="6144703C" w14:textId="0247EAF3" w:rsidR="00494F6C" w:rsidRDefault="00494F6C" w:rsidP="00EF59AF">
      <w:pPr xmlns:w="http://schemas.openxmlformats.org/wordprocessingml/2006/main">
        <w:pStyle w:val="CommentText"/>
      </w:pPr>
      <w:r xmlns:w="http://schemas.openxmlformats.org/wordprocessingml/2006/main">
        <w:t xml:space="preserve">Tham khảo: {ET_VPF_V1.00.00_RD_Req_02_001}</w:t>
      </w:r>
    </w:p>
  </w:comment>
  <w:comment w:id="594" w:author="Phuc Giang" w:date="2022-07-22T12:30:00Z" w:initials="PG">
    <w:p w14:paraId="27BD746F" w14:textId="498C72D0" w:rsidR="00494F6C" w:rsidRDefault="00494F6C" w:rsidP="00EF59AF">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ET_VPF_V1.00.00_AD_Req_02_003</w:t>
      </w:r>
    </w:p>
    <w:p w14:paraId="385C03D5" w14:textId="2A28906E" w:rsidR="00494F6C" w:rsidRDefault="00494F6C" w:rsidP="00EF59AF">
      <w:pPr xmlns:w="http://schemas.openxmlformats.org/wordprocessingml/2006/main">
        <w:pStyle w:val="CommentText"/>
      </w:pPr>
      <w:r xmlns:w="http://schemas.openxmlformats.org/wordprocessingml/2006/main">
        <w:t xml:space="preserve">Tham khảo: {ET_VPF_V1.00.00_RD_Req_02_001}</w:t>
      </w:r>
    </w:p>
  </w:comment>
  <w:comment w:id="598" w:author="Phuc Giang" w:date="2022-07-22T12:30:00Z" w:initials="PG">
    <w:p w14:paraId="28CDBB9E" w14:textId="34F7B1C9" w:rsidR="00494F6C" w:rsidRDefault="00494F6C" w:rsidP="00EF59AF">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ET_VPF_V1.00.00_AD_Req_02_004</w:t>
      </w:r>
    </w:p>
    <w:p w14:paraId="2C1D61EA" w14:textId="77A36740" w:rsidR="00494F6C" w:rsidRDefault="00494F6C" w:rsidP="00EF59AF">
      <w:pPr xmlns:w="http://schemas.openxmlformats.org/wordprocessingml/2006/main">
        <w:pStyle w:val="CommentText"/>
      </w:pPr>
      <w:r xmlns:w="http://schemas.openxmlformats.org/wordprocessingml/2006/main">
        <w:t xml:space="preserve">Tham khảo: {ET_VPF_V1.00.00_RD_Req_02_001}</w:t>
      </w:r>
    </w:p>
  </w:comment>
  <w:comment w:id="630" w:author="Giang Truong. Nguyen (4)" w:date="2022-06-29T08:48:00Z" w:initials="GN">
    <w:p w14:paraId="2BFB54DF" w14:textId="78558A04" w:rsidR="00494F6C" w:rsidRDefault="00494F6C" w:rsidP="00920266">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ET_VPF_V1.00.00_AD_Req_04_007</w:t>
      </w:r>
    </w:p>
    <w:p w14:paraId="1FE1C958" w14:textId="0C8745D1" w:rsidR="00494F6C" w:rsidRDefault="00494F6C" w:rsidP="00920266">
      <w:pPr xmlns:w="http://schemas.openxmlformats.org/wordprocessingml/2006/main">
        <w:pStyle w:val="CommentText"/>
      </w:pPr>
      <w:r xmlns:w="http://schemas.openxmlformats.org/wordprocessingml/2006/main">
        <w:t xml:space="preserve">Tham khảo: {ET_VPF_V1.00.00_RD_Req_04_001}</w:t>
      </w:r>
    </w:p>
  </w:comment>
  <w:comment w:id="634" w:author="Tinh Le" w:date="2022-07-14T14:50:00Z" w:initials="TL">
    <w:p w14:paraId="04930F29" w14:textId="5DF24499" w:rsidR="00494F6C" w:rsidRDefault="00494F6C" w:rsidP="002C3AE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ET_VPF_V1.00.00_AD_Req_03_008</w:t>
      </w:r>
    </w:p>
    <w:p w14:paraId="37659040" w14:textId="079AD30A" w:rsidR="00494F6C" w:rsidRDefault="00494F6C" w:rsidP="002C3AE2">
      <w:pPr xmlns:w="http://schemas.openxmlformats.org/wordprocessingml/2006/main">
        <w:pStyle w:val="CommentText"/>
      </w:pPr>
      <w:r xmlns:w="http://schemas.openxmlformats.org/wordprocessingml/2006/main">
        <w:t xml:space="preserve">Tham khảo: {ET_VPF_V1.00.00_RD_Req_03_001}</w:t>
      </w:r>
    </w:p>
  </w:comment>
  <w:comment w:id="671" w:author="Giang Truong. Nguyen (4)" w:date="2022-11-29T16:42:00Z" w:initials="GN">
    <w:p w14:paraId="02FFBA94" w14:textId="71E37A8A" w:rsidR="00494F6C" w:rsidRDefault="00494F6C" w:rsidP="00FE1C09">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ET_VPF_V1.00.00_AD_Req_SimulinkLibrary_003</w:t>
      </w:r>
    </w:p>
    <w:p w14:paraId="60241954" w14:textId="44B54544" w:rsidR="00494F6C" w:rsidRDefault="00494F6C" w:rsidP="00FE1C09">
      <w:pPr xmlns:w="http://schemas.openxmlformats.org/wordprocessingml/2006/main">
        <w:pStyle w:val="CommentText"/>
      </w:pPr>
      <w:r xmlns:w="http://schemas.openxmlformats.org/wordprocessingml/2006/main">
        <w:t xml:space="preserve">Tham khảo: {ET_VPF_V1.00.00_RD_Req_SimulinkLibrary_001}</w:t>
      </w:r>
    </w:p>
  </w:comment>
  <w:comment w:id="672" w:author="Giang Truong. Nguyen (4)" w:date="2022-06-29T08:48:00Z" w:initials="GN">
    <w:p w14:paraId="2C7A9BBC" w14:textId="347F4240" w:rsidR="00494F6C" w:rsidRDefault="00494F6C" w:rsidP="00920266">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ET_VPF_V1.00.00_AD_Req_04_008</w:t>
      </w:r>
    </w:p>
    <w:p w14:paraId="31B7047F" w14:textId="30D300D4" w:rsidR="00494F6C" w:rsidRDefault="00494F6C" w:rsidP="00920266">
      <w:pPr xmlns:w="http://schemas.openxmlformats.org/wordprocessingml/2006/main">
        <w:pStyle w:val="CommentText"/>
      </w:pPr>
      <w:r xmlns:w="http://schemas.openxmlformats.org/wordprocessingml/2006/main">
        <w:t xml:space="preserve">Tham khảo: {ET_VPF_V1.00.00_RD_Req_04_001}</w:t>
      </w:r>
    </w:p>
  </w:comment>
  <w:comment w:id="674" w:author="Tinh Le" w:date="2022-07-14T14:50:00Z" w:initials="TL">
    <w:p w14:paraId="01AE00B0" w14:textId="3886E5BC" w:rsidR="00494F6C" w:rsidRDefault="00494F6C" w:rsidP="00F953A6">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ET_VPF_V1.00.00_AD_Req_03_009</w:t>
      </w:r>
    </w:p>
    <w:p w14:paraId="0553AE1C" w14:textId="55727A9A" w:rsidR="00494F6C" w:rsidRDefault="00494F6C" w:rsidP="00F953A6">
      <w:pPr xmlns:w="http://schemas.openxmlformats.org/wordprocessingml/2006/main">
        <w:pStyle w:val="CommentText"/>
      </w:pPr>
      <w:r xmlns:w="http://schemas.openxmlformats.org/wordprocessingml/2006/main">
        <w:t xml:space="preserve">Tham khảo: {ET_VPF_V1.00.00_RD_Req_03_001}</w:t>
      </w:r>
    </w:p>
  </w:comment>
  <w:comment w:id="675" w:author="Giang Truong. Nguyen (4)" w:date="2022-06-29T08:49:00Z" w:initials="GN">
    <w:p w14:paraId="231CBFB6" w14:textId="37709E7F" w:rsidR="00494F6C" w:rsidRDefault="00494F6C" w:rsidP="0070523C">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ET_VPF_V1.00.00_AD_Req_04_009</w:t>
      </w:r>
    </w:p>
    <w:p w14:paraId="20B6DF24" w14:textId="3FA96EB5" w:rsidR="00494F6C" w:rsidRDefault="00494F6C" w:rsidP="0070523C">
      <w:pPr xmlns:w="http://schemas.openxmlformats.org/wordprocessingml/2006/main">
        <w:pStyle w:val="CommentText"/>
      </w:pPr>
      <w:r xmlns:w="http://schemas.openxmlformats.org/wordprocessingml/2006/main">
        <w:t xml:space="preserve">Tham khảo: {ET_VPF_V1.00.00_RD_Req_04_001}</w:t>
      </w:r>
    </w:p>
  </w:comment>
  <w:comment w:id="676" w:author="Tinh Le" w:date="2022-07-14T14:51:00Z" w:initials="TL">
    <w:p w14:paraId="35B7680F" w14:textId="4058A0CC" w:rsidR="00494F6C" w:rsidRDefault="00494F6C" w:rsidP="007E235B">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ET_VPF_V1.00.00_AD_Req_03_010</w:t>
      </w:r>
    </w:p>
    <w:p w14:paraId="02802380" w14:textId="3A0E9730" w:rsidR="00494F6C" w:rsidRDefault="00494F6C" w:rsidP="007E235B">
      <w:pPr xmlns:w="http://schemas.openxmlformats.org/wordprocessingml/2006/main">
        <w:pStyle w:val="CommentText"/>
      </w:pPr>
      <w:r xmlns:w="http://schemas.openxmlformats.org/wordprocessingml/2006/main">
        <w:t xml:space="preserve">Tham khảo: {ET_VPF_V1.00.00_RD_Req_03_001}</w:t>
      </w:r>
    </w:p>
  </w:comment>
  <w:comment w:id="678" w:author="Hong Tieu" w:date="2022-07-11T15:43:00Z" w:initials="HT">
    <w:p w14:paraId="776FF1EB" w14:textId="57513BAB" w:rsidR="00494F6C" w:rsidRDefault="00494F6C" w:rsidP="00CB1D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ET_VPF_V1.00.00_AD_Req_06_004</w:t>
      </w:r>
    </w:p>
    <w:p w14:paraId="00A35825" w14:textId="1CA0AA47" w:rsidR="00494F6C" w:rsidRDefault="00494F6C" w:rsidP="00CB1D13">
      <w:pPr xmlns:w="http://schemas.openxmlformats.org/wordprocessingml/2006/main">
        <w:pStyle w:val="CommentText"/>
      </w:pPr>
      <w:r xmlns:w="http://schemas.openxmlformats.org/wordprocessingml/2006/main">
        <w:t xml:space="preserve">Tham khảo: {ET_VPF_V1.00.00_RD_Req_06_001}</w:t>
      </w:r>
    </w:p>
  </w:comment>
  <w:comment w:id="680" w:author="Giang Truong. Nguyen (4)" w:date="2022-06-29T08:50:00Z" w:initials="GN">
    <w:p w14:paraId="75FDDF5D" w14:textId="0BF36ADC" w:rsidR="00494F6C" w:rsidRDefault="00494F6C" w:rsidP="0070523C">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ET_VPF_V1.00.00_AD_Req_04_010</w:t>
      </w:r>
    </w:p>
    <w:p w14:paraId="49F0E696" w14:textId="70332B30" w:rsidR="00494F6C" w:rsidRDefault="00494F6C" w:rsidP="0070523C">
      <w:pPr xmlns:w="http://schemas.openxmlformats.org/wordprocessingml/2006/main">
        <w:pStyle w:val="CommentText"/>
      </w:pPr>
      <w:r xmlns:w="http://schemas.openxmlformats.org/wordprocessingml/2006/main">
        <w:t xml:space="preserve">Tham khảo: {ET_VPF_V1.00.00_RD_Req_04_001}</w:t>
      </w:r>
    </w:p>
  </w:comment>
  <w:comment w:id="682" w:author="Giang Truong. Nguyen (4)" w:date="2022-06-29T08:49:00Z" w:initials="GN">
    <w:p w14:paraId="156E4176" w14:textId="41D20F01" w:rsidR="00494F6C" w:rsidRDefault="00494F6C">
      <w:pPr>
        <w:pStyle w:val="CommentText"/>
      </w:pPr>
      <w:r>
        <w:rPr>
          <w:rStyle w:val="CommentReference"/>
        </w:rPr>
        <w:annotationRef/>
      </w:r>
    </w:p>
  </w:comment>
  <w:comment w:id="683" w:author="Tinh Le" w:date="2022-07-14T14:52:00Z" w:initials="TL">
    <w:p w14:paraId="512EF143" w14:textId="6BB27712" w:rsidR="00494F6C" w:rsidRDefault="00494F6C" w:rsidP="006E5A6F">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ET_VPF_V1.00.00_AD_Req_03_011</w:t>
      </w:r>
    </w:p>
    <w:p w14:paraId="1903A198" w14:textId="2BE75615" w:rsidR="00494F6C" w:rsidRDefault="00494F6C" w:rsidP="006E5A6F">
      <w:pPr xmlns:w="http://schemas.openxmlformats.org/wordprocessingml/2006/main">
        <w:pStyle w:val="CommentText"/>
      </w:pPr>
      <w:r xmlns:w="http://schemas.openxmlformats.org/wordprocessingml/2006/main">
        <w:t xml:space="preserve">Tham khảo: {ET_VPF_V1.00.00_RD_Req_03_001}</w:t>
      </w:r>
    </w:p>
  </w:comment>
  <w:comment w:id="718" w:author="Tinh Le" w:date="2022-12-06T11:11:00Z" w:initials="TL">
    <w:p w14:paraId="70FB0C9F" w14:textId="62020EE7" w:rsidR="00494F6C" w:rsidRDefault="00494F6C">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Cập nhật MATLAB R2021a</w:t>
      </w:r>
    </w:p>
  </w:comment>
  <w:comment w:id="721" w:author="Hong Tieu" w:date="2022-07-11T15:46:00Z" w:initials="HT">
    <w:p w14:paraId="3C04A531" w14:textId="7170B73C" w:rsidR="00494F6C" w:rsidRDefault="00494F6C" w:rsidP="00CB1D13">
      <w:pPr xmlns:w="http://schemas.openxmlformats.org/wordprocessingml/2006/main">
        <w:pStyle w:val="CommentText"/>
      </w:pPr>
      <w:r xmlns:w="http://schemas.openxmlformats.org/wordprocessingml/2006/main">
        <w:rPr>
          <w:rStyle w:val="CommentReference"/>
        </w:rPr>
        <w:annotationRef xmlns:w="http://schemas.openxmlformats.org/wordprocessingml/2006/main"/>
      </w:r>
      <w:bookmarkStart xmlns:w="http://schemas.openxmlformats.org/wordprocessingml/2006/main" w:id="722" w:name="_Hlk108454945"/>
      <w:r xmlns:w="http://schemas.openxmlformats.org/wordprocessingml/2006/main">
        <w:t xml:space="preserve">ID: ET_VPF_V1.00.00_AD_Req_06_005</w:t>
      </w:r>
    </w:p>
    <w:p w14:paraId="3FF32792" w14:textId="194228F0" w:rsidR="00494F6C" w:rsidRDefault="00494F6C" w:rsidP="00CB1D13">
      <w:pPr xmlns:w="http://schemas.openxmlformats.org/wordprocessingml/2006/main">
        <w:pStyle w:val="CommentText"/>
      </w:pPr>
      <w:r xmlns:w="http://schemas.openxmlformats.org/wordprocessingml/2006/main">
        <w:t xml:space="preserve">Tham khảo: {ET_VPF_V1.00.00_RD_Req_06_001}</w:t>
      </w:r>
      <w:bookmarkEnd xmlns:w="http://schemas.openxmlformats.org/wordprocessingml/2006/main" w:id="722"/>
    </w:p>
  </w:comment>
  <w:comment w:id="725" w:author="Giang Truong. Nguyen (4)" w:date="2022-06-29T09:22:00Z" w:initials="GN">
    <w:p w14:paraId="5702F6DA" w14:textId="77777777" w:rsidR="00494F6C" w:rsidRDefault="00494F6C" w:rsidP="00695C55">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ET_VPF_V1.00.00_AD_Req_01_003</w:t>
      </w:r>
    </w:p>
    <w:p w14:paraId="27C4E67C" w14:textId="77777777" w:rsidR="00494F6C" w:rsidRDefault="00494F6C" w:rsidP="00695C55">
      <w:pPr xmlns:w="http://schemas.openxmlformats.org/wordprocessingml/2006/main">
        <w:pStyle w:val="CommentText"/>
      </w:pPr>
      <w:r xmlns:w="http://schemas.openxmlformats.org/wordprocessingml/2006/main">
        <w:t xml:space="preserve">Tham khảo: {ET_VPF_V1.00.00_RD_Req_01_001}</w:t>
      </w:r>
    </w:p>
  </w:comment>
  <w:comment w:id="726" w:author="Hong Tieu" w:date="2022-07-11T15:47:00Z" w:initials="HT">
    <w:p w14:paraId="02FB625E" w14:textId="6E615F78" w:rsidR="00494F6C" w:rsidRDefault="00494F6C" w:rsidP="0071397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ET_VPF_V1.00.00_AD_Req_05_006</w:t>
      </w:r>
    </w:p>
    <w:p w14:paraId="42D2E35E" w14:textId="32A0B8A7" w:rsidR="00494F6C" w:rsidRDefault="00494F6C" w:rsidP="00713972">
      <w:pPr xmlns:w="http://schemas.openxmlformats.org/wordprocessingml/2006/main">
        <w:pStyle w:val="CommentText"/>
      </w:pPr>
      <w:r xmlns:w="http://schemas.openxmlformats.org/wordprocessingml/2006/main">
        <w:t xml:space="preserve">Tham khảo: {ET_VPF_V1.00.00_RD_Req_05_001}</w:t>
      </w:r>
    </w:p>
  </w:comment>
  <w:comment w:id="728" w:author="Hong Tieu" w:date="2022-07-11T15:47:00Z" w:initials="HT">
    <w:p w14:paraId="0CB93A0C" w14:textId="5A0BEFBA" w:rsidR="00494F6C" w:rsidRDefault="00494F6C">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rPr>
          <w:rStyle w:val="CommentReference"/>
        </w:rPr>
        <w:annotationRef xmlns:w="http://schemas.openxmlformats.org/wordprocessingml/2006/main"/>
      </w:r>
      <w:r xmlns:w="http://schemas.openxmlformats.org/wordprocessingml/2006/main">
        <w:t xml:space="preserve">Sẽ được cập nhật sau giai đoạn Mã hóa.</w:t>
      </w:r>
    </w:p>
  </w:comment>
  <w:comment w:id="727" w:author="Son Tong. Thai (2)" w:date="2022-09-22T14:53:00Z" w:initials="ST">
    <w:p w14:paraId="1E610071" w14:textId="7CB0758C" w:rsidR="00494F6C" w:rsidRDefault="00494F6C">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Cập nhật U2C sau khi nhận hộp công cụ</w:t>
      </w:r>
    </w:p>
  </w:comment>
  <w:comment w:id="776" w:author="Hong Tieu" w:date="2022-07-11T15:53:00Z" w:initials="HT">
    <w:p w14:paraId="035C5496" w14:textId="532D6FB4" w:rsidR="00494F6C" w:rsidRDefault="00494F6C" w:rsidP="00CB1D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ET_VPF_V1.00.00_AD_Req_06_006</w:t>
      </w:r>
    </w:p>
    <w:p w14:paraId="2DB04E65" w14:textId="0825B6B1" w:rsidR="00494F6C" w:rsidRDefault="00494F6C" w:rsidP="00CB1D13">
      <w:pPr xmlns:w="http://schemas.openxmlformats.org/wordprocessingml/2006/main">
        <w:pStyle w:val="CommentText"/>
      </w:pPr>
      <w:r xmlns:w="http://schemas.openxmlformats.org/wordprocessingml/2006/main">
        <w:t xml:space="preserve">Tham khảo: {ET_VPF_V1.00.00_RD_Req_06_001}</w:t>
      </w:r>
    </w:p>
  </w:comment>
  <w:comment w:id="787" w:author="Giang Truong. Nguyen (4)" w:date="2022-06-29T08:53:00Z" w:initials="GN">
    <w:p w14:paraId="4CC2EF27" w14:textId="5916DD02" w:rsidR="00494F6C" w:rsidRDefault="00494F6C" w:rsidP="00D168C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ET_VPF_V1.00.00_AD_Req_04_011</w:t>
      </w:r>
    </w:p>
    <w:p w14:paraId="0D16F596" w14:textId="1E446A54" w:rsidR="00494F6C" w:rsidRDefault="00494F6C" w:rsidP="00D168C2">
      <w:pPr xmlns:w="http://schemas.openxmlformats.org/wordprocessingml/2006/main">
        <w:pStyle w:val="CommentText"/>
      </w:pPr>
      <w:r xmlns:w="http://schemas.openxmlformats.org/wordprocessingml/2006/main">
        <w:t xml:space="preserve">Tham khảo: {ET_VPF_V1.00.00_RD_Req_04_001}</w:t>
      </w:r>
    </w:p>
  </w:comment>
  <w:comment w:id="858" w:author="Hong Tieu" w:date="2022-07-11T15:54:00Z" w:initials="HT">
    <w:p w14:paraId="2213E7EE" w14:textId="1E7965AC" w:rsidR="00494F6C" w:rsidRDefault="00494F6C" w:rsidP="0071397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ET_VPF_V1.00.00_AD_Req_05_007</w:t>
      </w:r>
    </w:p>
    <w:p w14:paraId="0BD92E36" w14:textId="5B78D4B9" w:rsidR="00494F6C" w:rsidRDefault="00494F6C" w:rsidP="00713972">
      <w:pPr xmlns:w="http://schemas.openxmlformats.org/wordprocessingml/2006/main">
        <w:pStyle w:val="CommentText"/>
      </w:pPr>
      <w:r xmlns:w="http://schemas.openxmlformats.org/wordprocessingml/2006/main">
        <w:t xml:space="preserve">Tham khảo: {ET_VPF_V1.00.00_RD_Req_05_001}</w:t>
      </w:r>
    </w:p>
  </w:comment>
  <w:comment w:id="892" w:author="Son Tong. Thai (2)" w:date="2022-12-26T10:08:00Z" w:initials="ST">
    <w:p w14:paraId="2789D1F1" w14:textId="798A2CEA" w:rsidR="00FF1D22" w:rsidRDefault="00F80471" w:rsidP="00FF1D2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rsidR="00FF1D22">
        <w:t xml:space="preserve">ID: ET_VPF_V1.00.00_AD_Req_TimeMeasurementMethod_002</w:t>
      </w:r>
    </w:p>
    <w:p w14:paraId="6DA8C143" w14:textId="6D47C01F" w:rsidR="00F80471" w:rsidRDefault="00FF1D22" w:rsidP="00FF1D22">
      <w:pPr xmlns:w="http://schemas.openxmlformats.org/wordprocessingml/2006/main">
        <w:pStyle w:val="CommentText"/>
      </w:pPr>
      <w:r xmlns:w="http://schemas.openxmlformats.org/wordprocessingml/2006/main">
        <w:t xml:space="preserve">Tham khảo: {ET_VPF_V1.00.00_RD_Req_TimeMeasurementMethod_001}</w:t>
      </w:r>
    </w:p>
  </w:comment>
  <w:comment w:id="1059" w:author="Phuc Giang" w:date="2022-07-22T12:33:00Z" w:initials="PG">
    <w:p w14:paraId="606519E8" w14:textId="091D58EC" w:rsidR="00494F6C" w:rsidRDefault="00494F6C" w:rsidP="00EF59AF">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ET_VPF_V1.00.00_AD_Req_02_005</w:t>
      </w:r>
    </w:p>
    <w:p w14:paraId="0DC52002" w14:textId="219FD597" w:rsidR="00494F6C" w:rsidRDefault="00494F6C" w:rsidP="00EF59AF">
      <w:pPr xmlns:w="http://schemas.openxmlformats.org/wordprocessingml/2006/main">
        <w:pStyle w:val="CommentText"/>
      </w:pPr>
      <w:r xmlns:w="http://schemas.openxmlformats.org/wordprocessingml/2006/main">
        <w:t xml:space="preserve">Tham khảo: {ET_VPF_V1.00.00_RD_Req_02_001}</w:t>
      </w:r>
    </w:p>
  </w:comment>
  <w:comment w:id="1061" w:author="Hong Tieu" w:date="2022-07-11T14:59:00Z" w:initials="HT">
    <w:p w14:paraId="6F3B9DA2" w14:textId="501380E0" w:rsidR="00494F6C" w:rsidRDefault="00494F6C" w:rsidP="0071397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ET_VPF_V1.00.00_AD_Req_05_008</w:t>
      </w:r>
    </w:p>
    <w:p w14:paraId="011F130A" w14:textId="323294CB" w:rsidR="00494F6C" w:rsidRDefault="00494F6C" w:rsidP="00713972">
      <w:pPr xmlns:w="http://schemas.openxmlformats.org/wordprocessingml/2006/main">
        <w:pStyle w:val="CommentText"/>
      </w:pPr>
      <w:r xmlns:w="http://schemas.openxmlformats.org/wordprocessingml/2006/main">
        <w:t xml:space="preserve">Tham khảo: {ET_VPF_V1.00.00_RD_Req_05_001}</w:t>
      </w:r>
    </w:p>
  </w:comment>
  <w:comment w:id="1064" w:author="Son Tong. Thai (2)" w:date="2022-09-23T12:08:00Z" w:initials="ST">
    <w:p w14:paraId="2E1BD00B" w14:textId="57367B0D" w:rsidR="00494F6C" w:rsidRDefault="00494F6C" w:rsidP="000247F5">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Cập nhật U2C sau khi nhận hộp công cụ</w:t>
      </w:r>
    </w:p>
  </w:comment>
  <w:comment w:id="1068" w:author="Tinh Le" w:date="2022-09-14T14:38:00Z" w:initials="TL">
    <w:p w14:paraId="02F820F5" w14:textId="77777777" w:rsidR="00494F6C" w:rsidRDefault="00494F6C" w:rsidP="00501BE1">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ET_VPF_V1.00.00_AD_Req_03_012</w:t>
      </w:r>
    </w:p>
    <w:p w14:paraId="381E3B0B" w14:textId="2980AA30" w:rsidR="00494F6C" w:rsidRDefault="00494F6C" w:rsidP="00501BE1">
      <w:pPr xmlns:w="http://schemas.openxmlformats.org/wordprocessingml/2006/main">
        <w:pStyle w:val="CommentText"/>
      </w:pPr>
      <w:r xmlns:w="http://schemas.openxmlformats.org/wordprocessingml/2006/main">
        <w:t xml:space="preserve">Tham khảo: {ET_VPF_V1.00.00_RD_Req_03_001}</w:t>
      </w:r>
    </w:p>
  </w:comment>
  <w:comment w:id="1069" w:author="Tinh Le" w:date="2022-09-14T15:07:00Z" w:initials="TL">
    <w:p w14:paraId="2619F77A" w14:textId="2B40FC89" w:rsidR="00494F6C" w:rsidRDefault="00494F6C" w:rsidP="002656EE">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ET_VPF_V1.00.00_AD_Req_03_015</w:t>
      </w:r>
    </w:p>
    <w:p w14:paraId="463D792C" w14:textId="4D37D49E" w:rsidR="00494F6C" w:rsidRDefault="00494F6C" w:rsidP="002656EE">
      <w:pPr xmlns:w="http://schemas.openxmlformats.org/wordprocessingml/2006/main">
        <w:pStyle w:val="CommentText"/>
      </w:pPr>
      <w:r xmlns:w="http://schemas.openxmlformats.org/wordprocessingml/2006/main">
        <w:t xml:space="preserve">Tham khảo: {ET_VPF_V1.00.00_RD_Req_03_001}</w:t>
      </w:r>
    </w:p>
  </w:comment>
  <w:comment w:id="1244" w:author="Giang Truong. Nguyen (4)" w:date="2022-06-29T09:24:00Z" w:initials="GN">
    <w:p w14:paraId="4DA65848" w14:textId="0FE12492" w:rsidR="00494F6C" w:rsidRDefault="00494F6C" w:rsidP="00924484">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ET_VPF_V1.00.00_AD_Req_04_012</w:t>
      </w:r>
    </w:p>
    <w:p w14:paraId="795A4850" w14:textId="23FBE1E3" w:rsidR="00494F6C" w:rsidRDefault="00494F6C" w:rsidP="00924484">
      <w:pPr xmlns:w="http://schemas.openxmlformats.org/wordprocessingml/2006/main">
        <w:pStyle w:val="CommentText"/>
      </w:pPr>
      <w:r xmlns:w="http://schemas.openxmlformats.org/wordprocessingml/2006/main">
        <w:t xml:space="preserve">Tham khảo: {ET_VPF_V1.00.00_RD_Req_04_001}</w:t>
      </w:r>
    </w:p>
  </w:comment>
  <w:comment w:id="1245" w:author="Giang Truong. Nguyen (4)" w:date="2022-06-29T09:29:00Z" w:initials="GN">
    <w:p w14:paraId="1B62D039" w14:textId="089B49A3" w:rsidR="00494F6C" w:rsidRDefault="00494F6C" w:rsidP="00DD206D">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ET_VPF_V1.00.00_AD_Req_01_004</w:t>
      </w:r>
    </w:p>
    <w:p w14:paraId="6A104C2E" w14:textId="5729F500" w:rsidR="00494F6C" w:rsidRDefault="00494F6C" w:rsidP="00DD206D">
      <w:pPr xmlns:w="http://schemas.openxmlformats.org/wordprocessingml/2006/main">
        <w:pStyle w:val="CommentText"/>
      </w:pPr>
      <w:r xmlns:w="http://schemas.openxmlformats.org/wordprocessingml/2006/main">
        <w:t xml:space="preserve">Tham khảo: {ET_VPF_V1.00.00_RD_Req_01_001}</w:t>
      </w:r>
    </w:p>
  </w:comment>
  <w:comment w:id="1248" w:author="Hong Tieu" w:date="2022-07-11T18:56:00Z" w:initials="HT">
    <w:p w14:paraId="4FFFE2DA" w14:textId="01FE06D5" w:rsidR="00494F6C" w:rsidRDefault="00494F6C" w:rsidP="00CB1D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ET_VPF_V1.00.00_AD_Req_05_009</w:t>
      </w:r>
    </w:p>
    <w:p w14:paraId="03E3C664" w14:textId="26AEAA0D" w:rsidR="00494F6C" w:rsidRDefault="00494F6C" w:rsidP="00CB1D13">
      <w:pPr xmlns:w="http://schemas.openxmlformats.org/wordprocessingml/2006/main">
        <w:pStyle w:val="CommentText"/>
      </w:pPr>
      <w:r xmlns:w="http://schemas.openxmlformats.org/wordprocessingml/2006/main">
        <w:t xml:space="preserve">Tham khảo: {ET_VPF_V1.00.00_RD_Req_05_001}</w:t>
      </w:r>
    </w:p>
  </w:comment>
  <w:comment w:id="1249" w:author="Hong Tieu" w:date="2022-07-11T18:56:00Z" w:initials="HT">
    <w:p w14:paraId="11233239" w14:textId="780E3331" w:rsidR="00494F6C" w:rsidRDefault="00494F6C" w:rsidP="00CB1D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ET_VPF_V1.00.00_AD_Req_06_007</w:t>
      </w:r>
    </w:p>
    <w:p w14:paraId="15BE7AEF" w14:textId="0E4A626B" w:rsidR="00494F6C" w:rsidRDefault="00494F6C" w:rsidP="00CB1D13">
      <w:pPr xmlns:w="http://schemas.openxmlformats.org/wordprocessingml/2006/main">
        <w:pStyle w:val="CommentText"/>
      </w:pPr>
      <w:r xmlns:w="http://schemas.openxmlformats.org/wordprocessingml/2006/main">
        <w:t xml:space="preserve">Tham khảo: {ET_VPF_V1.00.00_RD_Req_06_001}</w:t>
      </w:r>
    </w:p>
  </w:comment>
  <w:comment w:id="1251" w:author="Tinh Le" w:date="2022-07-14T14:54:00Z" w:initials="TL">
    <w:p w14:paraId="0834BB32" w14:textId="7A8DDFBE" w:rsidR="00494F6C" w:rsidRDefault="00494F6C" w:rsidP="003F121F">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ET_VPF_V1.00.00_AD_Req_03_013</w:t>
      </w:r>
    </w:p>
    <w:p w14:paraId="6EF053FB" w14:textId="161A17F5" w:rsidR="00494F6C" w:rsidRDefault="00494F6C" w:rsidP="003F121F">
      <w:pPr xmlns:w="http://schemas.openxmlformats.org/wordprocessingml/2006/main">
        <w:pStyle w:val="CommentText"/>
      </w:pPr>
      <w:r xmlns:w="http://schemas.openxmlformats.org/wordprocessingml/2006/main">
        <w:t xml:space="preserve">Tham khảo: {ET_VPF_V1.00.00_RD_Req_03_001}</w:t>
      </w:r>
    </w:p>
  </w:comment>
  <w:comment w:id="1253" w:author="Phuc Giang" w:date="2022-07-26T08:40:00Z" w:initials="PG">
    <w:p w14:paraId="42CE4F54" w14:textId="6500831A" w:rsidR="00494F6C" w:rsidRDefault="00494F6C" w:rsidP="003E19B1">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ET_VPF_V1.00.00_AD_Req_02_007</w:t>
      </w:r>
    </w:p>
    <w:p w14:paraId="7CE313B4" w14:textId="7FC62B25" w:rsidR="00494F6C" w:rsidRDefault="00494F6C" w:rsidP="003E19B1">
      <w:pPr xmlns:w="http://schemas.openxmlformats.org/wordprocessingml/2006/main">
        <w:pStyle w:val="CommentText"/>
      </w:pPr>
      <w:r xmlns:w="http://schemas.openxmlformats.org/wordprocessingml/2006/main">
        <w:t xml:space="preserve">Tham khảo: {ET_VPF_V1.00.00_RD_Req_02_001}</w:t>
      </w:r>
    </w:p>
  </w:comment>
  <w:comment w:id="1255" w:author="Hong Tieu" w:date="2022-10-31T13:45:00Z" w:initials="HT">
    <w:p w14:paraId="222BC2A6" w14:textId="25307FDB" w:rsidR="00494F6C" w:rsidRDefault="00494F6C" w:rsidP="001F1C4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ET_VPF_V1.00.00_AD_Req_Installer_004</w:t>
      </w:r>
    </w:p>
    <w:p w14:paraId="7CE4E666" w14:textId="03D72310" w:rsidR="00494F6C" w:rsidRDefault="00494F6C" w:rsidP="001F1C43">
      <w:pPr xmlns:w="http://schemas.openxmlformats.org/wordprocessingml/2006/main">
        <w:pStyle w:val="CommentText"/>
      </w:pPr>
      <w:r xmlns:w="http://schemas.openxmlformats.org/wordprocessingml/2006/main">
        <w:t xml:space="preserve">Tham khảo: {ET_VPF_V1.00.00_RD_Req_Installer_001}</w:t>
      </w:r>
    </w:p>
  </w:comment>
  <w:comment w:id="1257" w:author="Giang Truong. Nguyen (4)" w:date="2022-11-09T16:56:00Z" w:initials="GN">
    <w:p w14:paraId="3D03B074" w14:textId="5F756FD7" w:rsidR="00494F6C" w:rsidRDefault="00494F6C" w:rsidP="00CB4EA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ET_VPF_V1.00.00_AD_Req_ADCUnit1_005</w:t>
      </w:r>
    </w:p>
    <w:p w14:paraId="76054458" w14:textId="2A734620" w:rsidR="00494F6C" w:rsidRDefault="00494F6C" w:rsidP="00CB4EA3">
      <w:pPr xmlns:w="http://schemas.openxmlformats.org/wordprocessingml/2006/main">
        <w:pStyle w:val="CommentText"/>
      </w:pPr>
      <w:r xmlns:w="http://schemas.openxmlformats.org/wordprocessingml/2006/main">
        <w:t xml:space="preserve">Tham khảo: {ET_VPF_V1.00.00_RD_Req_ADCUnit1_001}</w:t>
      </w:r>
    </w:p>
  </w:comment>
  <w:comment w:id="1259" w:author="Giang Truong. Nguyen (4)" w:date="2022-11-29T16:42:00Z" w:initials="GN">
    <w:p w14:paraId="0B5BF0D2" w14:textId="3EE0F279" w:rsidR="00494F6C" w:rsidRDefault="00494F6C" w:rsidP="00FE1C09">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ET_VPF_V1.00.00_AD_Req_SimulinkLibrary_004</w:t>
      </w:r>
    </w:p>
    <w:p w14:paraId="6C5C73BB" w14:textId="792F2534" w:rsidR="00494F6C" w:rsidRDefault="00494F6C" w:rsidP="00FE1C09">
      <w:pPr xmlns:w="http://schemas.openxmlformats.org/wordprocessingml/2006/main">
        <w:pStyle w:val="CommentText"/>
      </w:pPr>
      <w:r xmlns:w="http://schemas.openxmlformats.org/wordprocessingml/2006/main">
        <w:t xml:space="preserve">Tham khảo: {ET_VPF_V1.00.00_RD_Req_SimulinkLibrary_001}</w:t>
      </w:r>
    </w:p>
  </w:comment>
  <w:comment w:id="1261" w:author="Giang Truong. Nguyen (4)" w:date="2022-06-29T09:32:00Z" w:initials="GN">
    <w:p w14:paraId="4BEFE902" w14:textId="4973A205" w:rsidR="00494F6C" w:rsidRDefault="00494F6C" w:rsidP="001E6BD0">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ET_VPF_V1.00.00_AD_Req_01_005</w:t>
      </w:r>
    </w:p>
    <w:p w14:paraId="4D3B5BB6" w14:textId="5E24EF33" w:rsidR="00494F6C" w:rsidRDefault="00494F6C" w:rsidP="001E6BD0">
      <w:pPr xmlns:w="http://schemas.openxmlformats.org/wordprocessingml/2006/main">
        <w:pStyle w:val="CommentText"/>
      </w:pPr>
      <w:r xmlns:w="http://schemas.openxmlformats.org/wordprocessingml/2006/main">
        <w:t xml:space="preserve">Tham khảo: {ET_VPF_V1.00.00_RD_Req_01_001}</w:t>
      </w:r>
    </w:p>
  </w:comment>
  <w:comment w:id="1262" w:author="Giang Truong. Nguyen (4)" w:date="2022-06-29T08:54:00Z" w:initials="GN">
    <w:p w14:paraId="17D2D79A" w14:textId="0BC09D34" w:rsidR="00494F6C" w:rsidRDefault="00494F6C" w:rsidP="008D6A8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ET_VPF_V1.00.00_AD_Req_04_013</w:t>
      </w:r>
    </w:p>
    <w:p w14:paraId="4B92A256" w14:textId="0E61E771" w:rsidR="00494F6C" w:rsidRDefault="00494F6C" w:rsidP="008D6A82">
      <w:pPr xmlns:w="http://schemas.openxmlformats.org/wordprocessingml/2006/main">
        <w:pStyle w:val="CommentText"/>
      </w:pPr>
      <w:r xmlns:w="http://schemas.openxmlformats.org/wordprocessingml/2006/main">
        <w:t xml:space="preserve">Tham khảo: {ET_VPF_V1.00.00_RD_Req_04_001}</w:t>
      </w:r>
    </w:p>
  </w:comment>
  <w:comment w:id="1263" w:author="Hong Tieu" w:date="2022-07-11T19:00:00Z" w:initials="HT">
    <w:p w14:paraId="0FF91094" w14:textId="1812BECE" w:rsidR="00494F6C" w:rsidRDefault="00494F6C" w:rsidP="00371E65">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ET_VPF_V1.00.00_AD_Req_05_010</w:t>
      </w:r>
    </w:p>
    <w:p w14:paraId="7E3BC7A8" w14:textId="60FDC9BE" w:rsidR="00494F6C" w:rsidRDefault="00494F6C" w:rsidP="00371E65">
      <w:pPr xmlns:w="http://schemas.openxmlformats.org/wordprocessingml/2006/main">
        <w:pStyle w:val="CommentText"/>
      </w:pPr>
      <w:r xmlns:w="http://schemas.openxmlformats.org/wordprocessingml/2006/main">
        <w:t xml:space="preserve">Tham khảo: {ET_VPF_V1.00.00_RD_Req_05_001}</w:t>
      </w:r>
    </w:p>
  </w:comment>
  <w:comment w:id="1264" w:author="Hong Tieu" w:date="2022-07-11T19:00:00Z" w:initials="HT">
    <w:p w14:paraId="555716E5" w14:textId="1AC8FEB0" w:rsidR="00494F6C" w:rsidRDefault="00494F6C" w:rsidP="00CB1D1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ET_VPF_V1.00.00_AD_Req_06_008</w:t>
      </w:r>
    </w:p>
    <w:p w14:paraId="3D4241AC" w14:textId="09164415" w:rsidR="00494F6C" w:rsidRDefault="00494F6C" w:rsidP="00CB1D13">
      <w:pPr xmlns:w="http://schemas.openxmlformats.org/wordprocessingml/2006/main">
        <w:pStyle w:val="CommentText"/>
      </w:pPr>
      <w:r xmlns:w="http://schemas.openxmlformats.org/wordprocessingml/2006/main">
        <w:t xml:space="preserve">Tham khảo: {ET_VPF_V1.00.00_RD_Req_06_001}</w:t>
      </w:r>
    </w:p>
  </w:comment>
  <w:comment w:id="1265" w:author="Tinh Le" w:date="2022-07-14T14:54:00Z" w:initials="TL">
    <w:p w14:paraId="468F6F40" w14:textId="0170C428" w:rsidR="00494F6C" w:rsidRDefault="00494F6C" w:rsidP="00075912">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ET_VPF_V1.00.00_AD_Req_03_014</w:t>
      </w:r>
    </w:p>
    <w:p w14:paraId="519DA353" w14:textId="14367603" w:rsidR="00494F6C" w:rsidRDefault="00494F6C" w:rsidP="00075912">
      <w:pPr xmlns:w="http://schemas.openxmlformats.org/wordprocessingml/2006/main">
        <w:pStyle w:val="CommentText"/>
      </w:pPr>
      <w:r xmlns:w="http://schemas.openxmlformats.org/wordprocessingml/2006/main">
        <w:t xml:space="preserve">Tham khảo: {ET_VPF_V1.00.00_RD_Req_03_001}</w:t>
      </w:r>
    </w:p>
  </w:comment>
  <w:comment w:id="1266" w:author="Phuc Giang" w:date="2022-07-26T08:40:00Z" w:initials="PG">
    <w:p w14:paraId="6C1D2756" w14:textId="16DEC910" w:rsidR="00494F6C" w:rsidRDefault="00494F6C" w:rsidP="003E19B1">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ET_VPF_V1.00.00_AD_Req_02_008</w:t>
      </w:r>
    </w:p>
    <w:p w14:paraId="5FB25948" w14:textId="357B018F" w:rsidR="00494F6C" w:rsidRDefault="00494F6C" w:rsidP="003E19B1">
      <w:pPr xmlns:w="http://schemas.openxmlformats.org/wordprocessingml/2006/main">
        <w:pStyle w:val="CommentText"/>
      </w:pPr>
      <w:r xmlns:w="http://schemas.openxmlformats.org/wordprocessingml/2006/main">
        <w:t xml:space="preserve">Tham khảo: {ET_VPF_V1.00.00_RD_Req_02_001}</w:t>
      </w:r>
    </w:p>
  </w:comment>
  <w:comment w:id="1267" w:author="Son Tong. Thai (2)" w:date="2022-09-23T15:50:00Z" w:initials="ST">
    <w:p w14:paraId="59BFCB28" w14:textId="77777777" w:rsidR="00494F6C" w:rsidRDefault="00494F6C" w:rsidP="00AE529E">
      <w:pPr xmlns:w="http://schemas.openxmlformats.org/wordprocessingml/2006/main">
        <w:pStyle w:val="CommentText"/>
        <w:rPr>
          <w:rFonts w:ascii="Arial" w:hAnsi="Arial"/>
          <w:sz w:val="21"/>
        </w:rPr>
      </w:pPr>
      <w:r xmlns:w="http://schemas.openxmlformats.org/wordprocessingml/2006/main">
        <w:rPr>
          <w:rStyle w:val="CommentReference"/>
          <w:rFonts w:ascii="Arial" w:hAnsi="Arial"/>
        </w:rPr>
        <w:annotationRef xmlns:w="http://schemas.openxmlformats.org/wordprocessingml/2006/main"/>
      </w:r>
      <w:r xmlns:w="http://schemas.openxmlformats.org/wordprocessingml/2006/main">
        <w:t xml:space="preserve">Cập nhật U2C sau khi nhận hộp công cụ</w:t>
      </w:r>
    </w:p>
  </w:comment>
  <w:comment w:id="1268" w:author="Giang Truong. Nguyen (4)" w:date="2022-11-10T14:39:00Z" w:initials="GN">
    <w:p w14:paraId="57E1C16E" w14:textId="3750864A" w:rsidR="00494F6C" w:rsidRDefault="00494F6C" w:rsidP="00CB4EA3">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ET_VPF_V1.00.00_AD_Req_ADCUnit1_006</w:t>
      </w:r>
    </w:p>
    <w:p w14:paraId="09A786C9" w14:textId="23561171" w:rsidR="00494F6C" w:rsidRDefault="00494F6C" w:rsidP="00CB4EA3">
      <w:pPr xmlns:w="http://schemas.openxmlformats.org/wordprocessingml/2006/main">
        <w:pStyle w:val="CommentText"/>
      </w:pPr>
      <w:r xmlns:w="http://schemas.openxmlformats.org/wordprocessingml/2006/main">
        <w:t xml:space="preserve">Tham khảo: {ET_VPF_V1.00.00_RD_Req_ADCUnit1_001}</w:t>
      </w:r>
    </w:p>
  </w:comment>
  <w:comment w:id="1269" w:author="Giang Truong. Nguyen (4)" w:date="2022-11-29T16:42:00Z" w:initials="GN">
    <w:p w14:paraId="6AD19F1B" w14:textId="56C2ECFD" w:rsidR="00494F6C" w:rsidRDefault="00494F6C" w:rsidP="00406D49">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ET_VPF_V1.00.00_AD_Req_SimulinkLibrary_005</w:t>
      </w:r>
    </w:p>
    <w:p w14:paraId="3A518ACB" w14:textId="20B3447D" w:rsidR="00494F6C" w:rsidRDefault="00494F6C" w:rsidP="00406D49">
      <w:pPr xmlns:w="http://schemas.openxmlformats.org/wordprocessingml/2006/main">
        <w:pStyle w:val="CommentText"/>
      </w:pPr>
      <w:r xmlns:w="http://schemas.openxmlformats.org/wordprocessingml/2006/main">
        <w:t xml:space="preserve">Tham khảo: {ET_VPF_V1.00.00_RD_Req_SimulinkLibrary_001}</w:t>
      </w:r>
    </w:p>
  </w:comment>
  <w:comment w:id="1270" w:author="Phuc" w:date="2022-11-29T10:20:00Z" w:initials="P">
    <w:p w14:paraId="619DD007" w14:textId="77777777" w:rsidR="00494F6C" w:rsidRDefault="00494F6C" w:rsidP="00B61874">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t xml:space="preserve">ID: ET_VPF_V1.00.00_AD_Req_CANU2C_002</w:t>
      </w:r>
    </w:p>
    <w:p w14:paraId="7E428EF4" w14:textId="77777777" w:rsidR="00494F6C" w:rsidRDefault="00494F6C" w:rsidP="00B61874">
      <w:pPr xmlns:w="http://schemas.openxmlformats.org/wordprocessingml/2006/main">
        <w:pStyle w:val="CommentText"/>
      </w:pPr>
      <w:r xmlns:w="http://schemas.openxmlformats.org/wordprocessingml/2006/main">
        <w:t xml:space="preserve">Tham khảo: {ET_VPF_V1.00.00_RD_Req_CANU2C_001}</w:t>
      </w:r>
    </w:p>
  </w:comment>
  <w:comment w:id="1271" w:author="Son Tong. Thai (2)" w:date="2022-12-26T10:16:00Z" w:initials="ST">
    <w:p w14:paraId="3E53084F" w14:textId="00F01453" w:rsidR="006623F5" w:rsidRDefault="00786085" w:rsidP="006623F5">
      <w:pPr xmlns:w="http://schemas.openxmlformats.org/wordprocessingml/2006/main">
        <w:pStyle w:val="CommentText"/>
      </w:pPr>
      <w:r xmlns:w="http://schemas.openxmlformats.org/wordprocessingml/2006/main">
        <w:rPr>
          <w:rStyle w:val="CommentReference"/>
        </w:rPr>
        <w:annotationRef xmlns:w="http://schemas.openxmlformats.org/wordprocessingml/2006/main"/>
      </w:r>
      <w:r xmlns:w="http://schemas.openxmlformats.org/wordprocessingml/2006/main">
        <w:rPr>
          <w:rStyle w:val="CommentReference"/>
        </w:rPr>
        <w:annotationRef xmlns:w="http://schemas.openxmlformats.org/wordprocessingml/2006/main"/>
      </w:r>
      <w:r xmlns:w="http://schemas.openxmlformats.org/wordprocessingml/2006/main" w:rsidR="006623F5">
        <w:t xml:space="preserve">ID: ET_VPF_V1.00.00_AD_Req_TimeMeasurementMethod_003</w:t>
      </w:r>
    </w:p>
    <w:p w14:paraId="1C44355D" w14:textId="12728163" w:rsidR="00786085" w:rsidRDefault="006623F5" w:rsidP="006623F5">
      <w:pPr xmlns:w="http://schemas.openxmlformats.org/wordprocessingml/2006/main">
        <w:pStyle w:val="CommentText"/>
      </w:pPr>
      <w:r xmlns:w="http://schemas.openxmlformats.org/wordprocessingml/2006/main">
        <w:t xml:space="preserve">Tham khảo: {ET_VPF_V1.00.00_RD_Req_TimeMeasurementMethod_001}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5F8164" w15:done="0"/>
  <w15:commentEx w15:paraId="10455D01" w15:done="0"/>
  <w15:commentEx w15:paraId="5DFA9AB0" w15:done="0"/>
  <w15:commentEx w15:paraId="67A768B3" w15:done="0"/>
  <w15:commentEx w15:paraId="02EF2F68" w15:done="0"/>
  <w15:commentEx w15:paraId="7083BB43" w15:done="0"/>
  <w15:commentEx w15:paraId="23251046" w15:done="0"/>
  <w15:commentEx w15:paraId="7BA161A0" w15:done="0"/>
  <w15:commentEx w15:paraId="4E211E6E" w15:done="0"/>
  <w15:commentEx w15:paraId="55E26376" w15:done="0"/>
  <w15:commentEx w15:paraId="5D80FA00" w15:done="0"/>
  <w15:commentEx w15:paraId="4DB370D7" w15:done="0"/>
  <w15:commentEx w15:paraId="25B78B0B" w15:done="0"/>
  <w15:commentEx w15:paraId="26605A21" w15:done="0"/>
  <w15:commentEx w15:paraId="49B8E80F" w15:done="0"/>
  <w15:commentEx w15:paraId="041D2E99" w15:done="0"/>
  <w15:commentEx w15:paraId="545E1859" w15:done="0"/>
  <w15:commentEx w15:paraId="5081F031" w15:done="0"/>
  <w15:commentEx w15:paraId="2903E1C1" w15:done="0"/>
  <w15:commentEx w15:paraId="339ADEF2" w15:done="0"/>
  <w15:commentEx w15:paraId="4B0334B6" w15:done="0"/>
  <w15:commentEx w15:paraId="61BF42DD" w15:done="0"/>
  <w15:commentEx w15:paraId="076AB657" w15:done="0"/>
  <w15:commentEx w15:paraId="7C547216" w15:done="0"/>
  <w15:commentEx w15:paraId="3D186C34" w15:done="0"/>
  <w15:commentEx w15:paraId="31EBACE2" w15:done="0"/>
  <w15:commentEx w15:paraId="1A143443" w15:done="0"/>
  <w15:commentEx w15:paraId="7B25E9B9" w15:done="0"/>
  <w15:commentEx w15:paraId="51CB4CB1" w15:done="0"/>
  <w15:commentEx w15:paraId="7E17CB79" w15:done="0"/>
  <w15:commentEx w15:paraId="434B8E8B" w15:done="0"/>
  <w15:commentEx w15:paraId="0947A64A" w15:done="0"/>
  <w15:commentEx w15:paraId="7C620EC7" w15:done="0"/>
  <w15:commentEx w15:paraId="59179655" w15:done="0"/>
  <w15:commentEx w15:paraId="457ECCD8" w15:done="0"/>
  <w15:commentEx w15:paraId="382F4B9E" w15:done="0"/>
  <w15:commentEx w15:paraId="125B687A" w15:done="0"/>
  <w15:commentEx w15:paraId="39C86ACD" w15:done="0"/>
  <w15:commentEx w15:paraId="0DBE4BD4" w15:done="0"/>
  <w15:commentEx w15:paraId="081F52C5" w15:done="0"/>
  <w15:commentEx w15:paraId="69488EB2" w15:done="0"/>
  <w15:commentEx w15:paraId="4220C049" w15:done="0"/>
  <w15:commentEx w15:paraId="6E77D475" w15:done="0"/>
  <w15:commentEx w15:paraId="2613D21A" w15:done="0"/>
  <w15:commentEx w15:paraId="17FDCFCE" w15:done="0"/>
  <w15:commentEx w15:paraId="6144703C" w15:done="0"/>
  <w15:commentEx w15:paraId="385C03D5" w15:done="0"/>
  <w15:commentEx w15:paraId="2C1D61EA" w15:done="0"/>
  <w15:commentEx w15:paraId="1FE1C958" w15:done="0"/>
  <w15:commentEx w15:paraId="37659040" w15:done="0"/>
  <w15:commentEx w15:paraId="60241954" w15:done="0"/>
  <w15:commentEx w15:paraId="31B7047F" w15:done="0"/>
  <w15:commentEx w15:paraId="0553AE1C" w15:done="0"/>
  <w15:commentEx w15:paraId="20B6DF24" w15:done="0"/>
  <w15:commentEx w15:paraId="02802380" w15:done="0"/>
  <w15:commentEx w15:paraId="00A35825" w15:done="0"/>
  <w15:commentEx w15:paraId="49F0E696" w15:done="0"/>
  <w15:commentEx w15:paraId="156E4176" w15:done="0"/>
  <w15:commentEx w15:paraId="1903A198" w15:done="0"/>
  <w15:commentEx w15:paraId="70FB0C9F" w15:done="0"/>
  <w15:commentEx w15:paraId="3FF32792" w15:done="0"/>
  <w15:commentEx w15:paraId="27C4E67C" w15:done="0"/>
  <w15:commentEx w15:paraId="42D2E35E" w15:done="0"/>
  <w15:commentEx w15:paraId="0CB93A0C" w15:done="0"/>
  <w15:commentEx w15:paraId="1E610071" w15:done="0"/>
  <w15:commentEx w15:paraId="2DB04E65" w15:done="0"/>
  <w15:commentEx w15:paraId="0D16F596" w15:done="0"/>
  <w15:commentEx w15:paraId="0BD92E36" w15:done="0"/>
  <w15:commentEx w15:paraId="6DA8C143" w15:done="0"/>
  <w15:commentEx w15:paraId="0DC52002" w15:done="0"/>
  <w15:commentEx w15:paraId="011F130A" w15:done="0"/>
  <w15:commentEx w15:paraId="2E1BD00B" w15:done="0"/>
  <w15:commentEx w15:paraId="381E3B0B" w15:done="0"/>
  <w15:commentEx w15:paraId="463D792C" w15:done="0"/>
  <w15:commentEx w15:paraId="795A4850" w15:done="0"/>
  <w15:commentEx w15:paraId="6A104C2E" w15:done="0"/>
  <w15:commentEx w15:paraId="03E3C664" w15:done="0"/>
  <w15:commentEx w15:paraId="15BE7AEF" w15:done="0"/>
  <w15:commentEx w15:paraId="6EF053FB" w15:done="0"/>
  <w15:commentEx w15:paraId="7CE313B4" w15:done="0"/>
  <w15:commentEx w15:paraId="7CE4E666" w15:done="0"/>
  <w15:commentEx w15:paraId="76054458" w15:done="0"/>
  <w15:commentEx w15:paraId="6C5C73BB" w15:done="0"/>
  <w15:commentEx w15:paraId="4D3B5BB6" w15:done="0"/>
  <w15:commentEx w15:paraId="4B92A256" w15:done="0"/>
  <w15:commentEx w15:paraId="7E3BC7A8" w15:done="0"/>
  <w15:commentEx w15:paraId="3D4241AC" w15:done="0"/>
  <w15:commentEx w15:paraId="519DA353" w15:done="0"/>
  <w15:commentEx w15:paraId="5FB25948" w15:done="0"/>
  <w15:commentEx w15:paraId="59BFCB28" w15:done="0"/>
  <w15:commentEx w15:paraId="09A786C9" w15:done="0"/>
  <w15:commentEx w15:paraId="3A518ACB" w15:done="0"/>
  <w15:commentEx w15:paraId="7E428EF4" w15:done="0"/>
  <w15:commentEx w15:paraId="1C4435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6692F9" w16cex:dateUtc="2022-06-29T01:59:00Z"/>
  <w16cex:commentExtensible w16cex:durableId="266692CD" w16cex:dateUtc="2022-06-29T01:58:00Z"/>
  <w16cex:commentExtensible w16cex:durableId="2676B770" w16cex:dateUtc="2022-07-11T07:51:00Z"/>
  <w16cex:commentExtensible w16cex:durableId="2676F045" w16cex:dateUtc="2022-07-11T11:53:00Z"/>
  <w16cex:commentExtensible w16cex:durableId="267AA9F2" w16cex:dateUtc="2022-07-14T07:42:00Z"/>
  <w16cex:commentExtensible w16cex:durableId="268A26F4" w16cex:dateUtc="2022-07-26T01:40:00Z"/>
  <w16cex:commentExtensible w16cex:durableId="26D85497" w16cex:dateUtc="2022-09-23T08:50:00Z"/>
  <w16cex:commentExtensible w16cex:durableId="27166275" w16cex:dateUtc="2022-11-09T10:31:00Z"/>
  <w16cex:commentExtensible w16cex:durableId="2730B494" w16cex:dateUtc="2022-11-29T09:40:00Z"/>
  <w16cex:commentExtensible w16cex:durableId="27542EB4" w16cex:dateUtc="2022-12-26T07:31:00Z"/>
  <w16cex:commentExtensible w16cex:durableId="27399F4E" w16cex:dateUtc="2022-12-06T04:00:00Z"/>
  <w16cex:commentExtensible w16cex:durableId="274E9799" w16cex:dateUtc="2022-12-22T01:45:00Z"/>
  <w16cex:commentExtensible w16cex:durableId="26CAC8AA" w16cex:dateUtc="2022-09-13T02:14:00Z"/>
  <w16cex:commentExtensible w16cex:durableId="271F3CB8" w16cex:dateUtc="2022-11-16T03:40:00Z"/>
  <w16cex:commentExtensible w16cex:durableId="27399F7D" w16cex:dateUtc="2022-12-06T04:01:00Z"/>
  <w16cex:commentExtensible w16cex:durableId="2676BBEE" w16cex:dateUtc="2022-07-11T08:10:00Z"/>
  <w16cex:commentExtensible w16cex:durableId="2676BD0A" w16cex:dateUtc="2022-07-11T08:15:00Z"/>
  <w16cex:commentExtensible w16cex:durableId="2676E2C9" w16cex:dateUtc="2022-07-11T10:56:00Z"/>
  <w16cex:commentExtensible w16cex:durableId="270A4ED8" w16cex:dateUtc="2022-10-31T06:40:00Z"/>
  <w16cex:commentExtensible w16cex:durableId="270A4EEA" w16cex:dateUtc="2022-10-31T06:40:00Z"/>
  <w16cex:commentExtensible w16cex:durableId="2730B4A3" w16cex:dateUtc="2022-11-29T09:41:00Z"/>
  <w16cex:commentExtensible w16cex:durableId="270A4EF3" w16cex:dateUtc="2022-10-31T06:41:00Z"/>
  <w16cex:commentExtensible w16cex:durableId="274EC0C4" w16cex:dateUtc="2022-12-22T04:40:00Z"/>
  <w16cex:commentExtensible w16cex:durableId="26668F37" w16cex:dateUtc="2022-06-29T01:43:00Z"/>
  <w16cex:commentExtensible w16cex:durableId="267AAA69" w16cex:dateUtc="2022-07-14T07:44:00Z"/>
  <w16cex:commentExtensible w16cex:durableId="26668F83" w16cex:dateUtc="2022-06-29T01:44:00Z"/>
  <w16cex:commentExtensible w16cex:durableId="267AAA80" w16cex:dateUtc="2022-07-14T07:45:00Z"/>
  <w16cex:commentExtensible w16cex:durableId="2730B4B3" w16cex:dateUtc="2022-11-29T09:41:00Z"/>
  <w16cex:commentExtensible w16cex:durableId="26668F92" w16cex:dateUtc="2022-06-29T01:45:00Z"/>
  <w16cex:commentExtensible w16cex:durableId="267AAB58" w16cex:dateUtc="2022-07-14T07:48:00Z"/>
  <w16cex:commentExtensible w16cex:durableId="26668FA8" w16cex:dateUtc="2022-06-29T01:45:00Z"/>
  <w16cex:commentExtensible w16cex:durableId="267AAB69" w16cex:dateUtc="2022-07-14T07:49:00Z"/>
  <w16cex:commentExtensible w16cex:durableId="2730B4BD" w16cex:dateUtc="2022-11-29T09:41:00Z"/>
  <w16cex:commentExtensible w16cex:durableId="26851699" w16cex:dateUtc="2022-07-22T05:29:00Z"/>
  <w16cex:commentExtensible w16cex:durableId="274DDCB1" w16cex:dateUtc="2022-12-21T12:27:00Z"/>
  <w16cex:commentExtensible w16cex:durableId="267BFA5F" w16cex:dateUtc="2022-07-15T07:38:00Z"/>
  <w16cex:commentExtensible w16cex:durableId="2676C11F" w16cex:dateUtc="2022-07-11T08:32:00Z"/>
  <w16cex:commentExtensible w16cex:durableId="267A83F0" w16cex:dateUtc="2022-07-11T08:34:00Z"/>
  <w16cex:commentExtensible w16cex:durableId="2712C1EB" w16cex:dateUtc="2022-11-06T16:29:00Z"/>
  <w16cex:commentExtensible w16cex:durableId="2712BFF1" w16cex:dateUtc="2022-11-06T16:21:00Z"/>
  <w16cex:commentExtensible w16cex:durableId="26D733F3" w16cex:dateUtc="2022-09-22T12:20:00Z"/>
  <w16cex:commentExtensible w16cex:durableId="27305AF3" w16cex:dateUtc="2022-11-29T03:18:00Z"/>
  <w16cex:commentExtensible w16cex:durableId="267A96BF" w16cex:dateUtc="2022-06-29T01:46:00Z"/>
  <w16cex:commentExtensible w16cex:durableId="267AAB90" w16cex:dateUtc="2022-07-14T07:49:00Z"/>
  <w16cex:commentExtensible w16cex:durableId="27165714" w16cex:dateUtc="2022-11-09T09:43:00Z"/>
  <w16cex:commentExtensible w16cex:durableId="268516E6" w16cex:dateUtc="2022-07-22T05:30:00Z"/>
  <w16cex:commentExtensible w16cex:durableId="268516F7" w16cex:dateUtc="2022-07-22T05:30:00Z"/>
  <w16cex:commentExtensible w16cex:durableId="26851700" w16cex:dateUtc="2022-07-22T05:30:00Z"/>
  <w16cex:commentExtensible w16cex:durableId="2666904C" w16cex:dateUtc="2022-06-29T01:48:00Z"/>
  <w16cex:commentExtensible w16cex:durableId="267AABB6" w16cex:dateUtc="2022-07-14T07:50:00Z"/>
  <w16cex:commentExtensible w16cex:durableId="2730B4E9" w16cex:dateUtc="2022-11-29T09:42:00Z"/>
  <w16cex:commentExtensible w16cex:durableId="26669077" w16cex:dateUtc="2022-06-29T01:48:00Z"/>
  <w16cex:commentExtensible w16cex:durableId="267AABD0" w16cex:dateUtc="2022-07-14T07:50:00Z"/>
  <w16cex:commentExtensible w16cex:durableId="2666908D" w16cex:dateUtc="2022-06-29T01:49:00Z"/>
  <w16cex:commentExtensible w16cex:durableId="267AABE1" w16cex:dateUtc="2022-07-14T07:51:00Z"/>
  <w16cex:commentExtensible w16cex:durableId="2676C39C" w16cex:dateUtc="2022-07-11T08:43:00Z"/>
  <w16cex:commentExtensible w16cex:durableId="266690CD" w16cex:dateUtc="2022-06-29T01:50:00Z"/>
  <w16cex:commentExtensible w16cex:durableId="266690A4" w16cex:dateUtc="2022-06-29T01:49:00Z"/>
  <w16cex:commentExtensible w16cex:durableId="267AAC2E" w16cex:dateUtc="2022-07-14T07:52:00Z"/>
  <w16cex:commentExtensible w16cex:durableId="2739A1D3" w16cex:dateUtc="2022-12-06T04:11:00Z"/>
  <w16cex:commentExtensible w16cex:durableId="2676C441" w16cex:dateUtc="2022-07-11T08:46:00Z"/>
  <w16cex:commentExtensible w16cex:durableId="26CE117D" w16cex:dateUtc="2022-06-29T02:22:00Z"/>
  <w16cex:commentExtensible w16cex:durableId="2676C49F" w16cex:dateUtc="2022-07-11T08:47:00Z"/>
  <w16cex:commentExtensible w16cex:durableId="2676C4AC" w16cex:dateUtc="2022-07-11T08:47:00Z"/>
  <w16cex:commentExtensible w16cex:durableId="26D6F554" w16cex:dateUtc="2022-09-22T07:53:00Z"/>
  <w16cex:commentExtensible w16cex:durableId="2676C5FB" w16cex:dateUtc="2022-07-11T08:53:00Z"/>
  <w16cex:commentExtensible w16cex:durableId="26669186" w16cex:dateUtc="2022-06-29T01:53:00Z"/>
  <w16cex:commentExtensible w16cex:durableId="2676C64D" w16cex:dateUtc="2022-07-11T08:54:00Z"/>
  <w16cex:commentExtensible w16cex:durableId="2753F10C" w16cex:dateUtc="2022-12-26T03:08:00Z"/>
  <w16cex:commentExtensible w16cex:durableId="26851786" w16cex:dateUtc="2022-07-22T05:33:00Z"/>
  <w16cex:commentExtensible w16cex:durableId="2676B95D" w16cex:dateUtc="2022-07-11T07:59:00Z"/>
  <w16cex:commentExtensible w16cex:durableId="26D82025" w16cex:dateUtc="2022-09-23T05:08:00Z"/>
  <w16cex:commentExtensible w16cex:durableId="26CC65F0" w16cex:dateUtc="2022-09-14T07:38:00Z"/>
  <w16cex:commentExtensible w16cex:durableId="26CC6CB5" w16cex:dateUtc="2022-09-14T08:07:00Z"/>
  <w16cex:commentExtensible w16cex:durableId="266698E9" w16cex:dateUtc="2022-06-29T02:24:00Z"/>
  <w16cex:commentExtensible w16cex:durableId="266699DF" w16cex:dateUtc="2022-06-29T02:29:00Z"/>
  <w16cex:commentExtensible w16cex:durableId="2676F0C7" w16cex:dateUtc="2022-07-11T11:56:00Z"/>
  <w16cex:commentExtensible w16cex:durableId="2676F0CF" w16cex:dateUtc="2022-07-11T11:56:00Z"/>
  <w16cex:commentExtensible w16cex:durableId="267AAC9D" w16cex:dateUtc="2022-07-14T07:54:00Z"/>
  <w16cex:commentExtensible w16cex:durableId="268A2706" w16cex:dateUtc="2022-07-26T01:40:00Z"/>
  <w16cex:commentExtensible w16cex:durableId="270A4FF8" w16cex:dateUtc="2022-10-31T06:45:00Z"/>
  <w16cex:commentExtensible w16cex:durableId="27165A32" w16cex:dateUtc="2022-11-09T09:56:00Z"/>
  <w16cex:commentExtensible w16cex:durableId="2730B504" w16cex:dateUtc="2022-11-29T09:42:00Z"/>
  <w16cex:commentExtensible w16cex:durableId="26669ABD" w16cex:dateUtc="2022-06-29T02:32:00Z"/>
  <w16cex:commentExtensible w16cex:durableId="266691CD" w16cex:dateUtc="2022-06-29T01:54:00Z"/>
  <w16cex:commentExtensible w16cex:durableId="2676F1BC" w16cex:dateUtc="2022-07-11T12:00:00Z"/>
  <w16cex:commentExtensible w16cex:durableId="2676F1BF" w16cex:dateUtc="2022-07-11T12:00:00Z"/>
  <w16cex:commentExtensible w16cex:durableId="267AACB2" w16cex:dateUtc="2022-07-14T07:54:00Z"/>
  <w16cex:commentExtensible w16cex:durableId="268A2711" w16cex:dateUtc="2022-07-26T01:40:00Z"/>
  <w16cex:commentExtensible w16cex:durableId="26D85699" w16cex:dateUtc="2022-09-23T08:50:00Z"/>
  <w16cex:commentExtensible w16cex:durableId="27178B9F" w16cex:dateUtc="2022-11-10T07:39:00Z"/>
  <w16cex:commentExtensible w16cex:durableId="2730B50E" w16cex:dateUtc="2022-11-29T09:42:00Z"/>
  <w16cex:commentExtensible w16cex:durableId="27305B86" w16cex:dateUtc="2022-11-29T03:20:00Z"/>
  <w16cex:commentExtensible w16cex:durableId="2753F307" w16cex:dateUtc="2022-12-26T0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5F8164" w16cid:durableId="266692F9"/>
  <w16cid:commentId w16cid:paraId="10455D01" w16cid:durableId="266692CD"/>
  <w16cid:commentId w16cid:paraId="5DFA9AB0" w16cid:durableId="2676B770"/>
  <w16cid:commentId w16cid:paraId="67A768B3" w16cid:durableId="2676F045"/>
  <w16cid:commentId w16cid:paraId="02EF2F68" w16cid:durableId="267AA9F2"/>
  <w16cid:commentId w16cid:paraId="7083BB43" w16cid:durableId="268A26F4"/>
  <w16cid:commentId w16cid:paraId="23251046" w16cid:durableId="26D85497"/>
  <w16cid:commentId w16cid:paraId="7BA161A0" w16cid:durableId="27166275"/>
  <w16cid:commentId w16cid:paraId="4E211E6E" w16cid:durableId="2730B494"/>
  <w16cid:commentId w16cid:paraId="55E26376" w16cid:durableId="27542EB4"/>
  <w16cid:commentId w16cid:paraId="5D80FA00" w16cid:durableId="27399F4E"/>
  <w16cid:commentId w16cid:paraId="4DB370D7" w16cid:durableId="274E9799"/>
  <w16cid:commentId w16cid:paraId="25B78B0B" w16cid:durableId="26CAC8AA"/>
  <w16cid:commentId w16cid:paraId="26605A21" w16cid:durableId="271F3CB8"/>
  <w16cid:commentId w16cid:paraId="49B8E80F" w16cid:durableId="27399F7D"/>
  <w16cid:commentId w16cid:paraId="041D2E99" w16cid:durableId="2676BBEE"/>
  <w16cid:commentId w16cid:paraId="545E1859" w16cid:durableId="2676BD0A"/>
  <w16cid:commentId w16cid:paraId="5081F031" w16cid:durableId="2676E2C9"/>
  <w16cid:commentId w16cid:paraId="2903E1C1" w16cid:durableId="270A4ED8"/>
  <w16cid:commentId w16cid:paraId="339ADEF2" w16cid:durableId="270A4EEA"/>
  <w16cid:commentId w16cid:paraId="4B0334B6" w16cid:durableId="2730B4A3"/>
  <w16cid:commentId w16cid:paraId="61BF42DD" w16cid:durableId="270A4EF3"/>
  <w16cid:commentId w16cid:paraId="076AB657" w16cid:durableId="274EC0C4"/>
  <w16cid:commentId w16cid:paraId="7C547216" w16cid:durableId="26668F37"/>
  <w16cid:commentId w16cid:paraId="3D186C34" w16cid:durableId="267AAA69"/>
  <w16cid:commentId w16cid:paraId="31EBACE2" w16cid:durableId="26668F83"/>
  <w16cid:commentId w16cid:paraId="1A143443" w16cid:durableId="267AAA80"/>
  <w16cid:commentId w16cid:paraId="7B25E9B9" w16cid:durableId="2730B4B3"/>
  <w16cid:commentId w16cid:paraId="51CB4CB1" w16cid:durableId="26668F92"/>
  <w16cid:commentId w16cid:paraId="7E17CB79" w16cid:durableId="267AAB58"/>
  <w16cid:commentId w16cid:paraId="434B8E8B" w16cid:durableId="26668FA8"/>
  <w16cid:commentId w16cid:paraId="0947A64A" w16cid:durableId="267AAB69"/>
  <w16cid:commentId w16cid:paraId="7C620EC7" w16cid:durableId="2730B4BD"/>
  <w16cid:commentId w16cid:paraId="59179655" w16cid:durableId="26851699"/>
  <w16cid:commentId w16cid:paraId="457ECCD8" w16cid:durableId="274DDCB1"/>
  <w16cid:commentId w16cid:paraId="382F4B9E" w16cid:durableId="267BFA5F"/>
  <w16cid:commentId w16cid:paraId="125B687A" w16cid:durableId="2676C11F"/>
  <w16cid:commentId w16cid:paraId="39C86ACD" w16cid:durableId="267A83F0"/>
  <w16cid:commentId w16cid:paraId="0DBE4BD4" w16cid:durableId="2712C1EB"/>
  <w16cid:commentId w16cid:paraId="081F52C5" w16cid:durableId="2712BFF1"/>
  <w16cid:commentId w16cid:paraId="69488EB2" w16cid:durableId="26D733F3"/>
  <w16cid:commentId w16cid:paraId="4220C049" w16cid:durableId="27305AF3"/>
  <w16cid:commentId w16cid:paraId="6E77D475" w16cid:durableId="267A96BF"/>
  <w16cid:commentId w16cid:paraId="2613D21A" w16cid:durableId="267AAB90"/>
  <w16cid:commentId w16cid:paraId="17FDCFCE" w16cid:durableId="27165714"/>
  <w16cid:commentId w16cid:paraId="6144703C" w16cid:durableId="268516E6"/>
  <w16cid:commentId w16cid:paraId="385C03D5" w16cid:durableId="268516F7"/>
  <w16cid:commentId w16cid:paraId="2C1D61EA" w16cid:durableId="26851700"/>
  <w16cid:commentId w16cid:paraId="1FE1C958" w16cid:durableId="2666904C"/>
  <w16cid:commentId w16cid:paraId="37659040" w16cid:durableId="267AABB6"/>
  <w16cid:commentId w16cid:paraId="60241954" w16cid:durableId="2730B4E9"/>
  <w16cid:commentId w16cid:paraId="31B7047F" w16cid:durableId="26669077"/>
  <w16cid:commentId w16cid:paraId="0553AE1C" w16cid:durableId="267AABD0"/>
  <w16cid:commentId w16cid:paraId="20B6DF24" w16cid:durableId="2666908D"/>
  <w16cid:commentId w16cid:paraId="02802380" w16cid:durableId="267AABE1"/>
  <w16cid:commentId w16cid:paraId="00A35825" w16cid:durableId="2676C39C"/>
  <w16cid:commentId w16cid:paraId="49F0E696" w16cid:durableId="266690CD"/>
  <w16cid:commentId w16cid:paraId="156E4176" w16cid:durableId="266690A4"/>
  <w16cid:commentId w16cid:paraId="1903A198" w16cid:durableId="267AAC2E"/>
  <w16cid:commentId w16cid:paraId="70FB0C9F" w16cid:durableId="2739A1D3"/>
  <w16cid:commentId w16cid:paraId="3FF32792" w16cid:durableId="2676C441"/>
  <w16cid:commentId w16cid:paraId="27C4E67C" w16cid:durableId="26CE117D"/>
  <w16cid:commentId w16cid:paraId="42D2E35E" w16cid:durableId="2676C49F"/>
  <w16cid:commentId w16cid:paraId="0CB93A0C" w16cid:durableId="2676C4AC"/>
  <w16cid:commentId w16cid:paraId="1E610071" w16cid:durableId="26D6F554"/>
  <w16cid:commentId w16cid:paraId="2DB04E65" w16cid:durableId="2676C5FB"/>
  <w16cid:commentId w16cid:paraId="0D16F596" w16cid:durableId="26669186"/>
  <w16cid:commentId w16cid:paraId="0BD92E36" w16cid:durableId="2676C64D"/>
  <w16cid:commentId w16cid:paraId="6DA8C143" w16cid:durableId="2753F10C"/>
  <w16cid:commentId w16cid:paraId="0DC52002" w16cid:durableId="26851786"/>
  <w16cid:commentId w16cid:paraId="011F130A" w16cid:durableId="2676B95D"/>
  <w16cid:commentId w16cid:paraId="2E1BD00B" w16cid:durableId="26D82025"/>
  <w16cid:commentId w16cid:paraId="381E3B0B" w16cid:durableId="26CC65F0"/>
  <w16cid:commentId w16cid:paraId="463D792C" w16cid:durableId="26CC6CB5"/>
  <w16cid:commentId w16cid:paraId="795A4850" w16cid:durableId="266698E9"/>
  <w16cid:commentId w16cid:paraId="6A104C2E" w16cid:durableId="266699DF"/>
  <w16cid:commentId w16cid:paraId="03E3C664" w16cid:durableId="2676F0C7"/>
  <w16cid:commentId w16cid:paraId="15BE7AEF" w16cid:durableId="2676F0CF"/>
  <w16cid:commentId w16cid:paraId="6EF053FB" w16cid:durableId="267AAC9D"/>
  <w16cid:commentId w16cid:paraId="7CE313B4" w16cid:durableId="268A2706"/>
  <w16cid:commentId w16cid:paraId="7CE4E666" w16cid:durableId="270A4FF8"/>
  <w16cid:commentId w16cid:paraId="76054458" w16cid:durableId="27165A32"/>
  <w16cid:commentId w16cid:paraId="6C5C73BB" w16cid:durableId="2730B504"/>
  <w16cid:commentId w16cid:paraId="4D3B5BB6" w16cid:durableId="26669ABD"/>
  <w16cid:commentId w16cid:paraId="4B92A256" w16cid:durableId="266691CD"/>
  <w16cid:commentId w16cid:paraId="7E3BC7A8" w16cid:durableId="2676F1BC"/>
  <w16cid:commentId w16cid:paraId="3D4241AC" w16cid:durableId="2676F1BF"/>
  <w16cid:commentId w16cid:paraId="519DA353" w16cid:durableId="267AACB2"/>
  <w16cid:commentId w16cid:paraId="5FB25948" w16cid:durableId="268A2711"/>
  <w16cid:commentId w16cid:paraId="59BFCB28" w16cid:durableId="26D85699"/>
  <w16cid:commentId w16cid:paraId="09A786C9" w16cid:durableId="27178B9F"/>
  <w16cid:commentId w16cid:paraId="3A518ACB" w16cid:durableId="2730B50E"/>
  <w16cid:commentId w16cid:paraId="7E428EF4" w16cid:durableId="27305B86"/>
  <w16cid:commentId w16cid:paraId="1C44355D" w16cid:durableId="2753F3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E4448" w14:textId="77777777" w:rsidR="00912880" w:rsidRDefault="00912880" w:rsidP="00195CC0">
      <w:r>
        <w:separator/>
      </w:r>
    </w:p>
  </w:endnote>
  <w:endnote w:type="continuationSeparator" w:id="0">
    <w:p w14:paraId="292620AB" w14:textId="77777777" w:rsidR="00912880" w:rsidRDefault="00912880" w:rsidP="0019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32DA3" w14:textId="77777777" w:rsidR="00494F6C" w:rsidRPr="0011696D" w:rsidRDefault="00494F6C">
    <w:pPr xmlns:w="http://schemas.openxmlformats.org/wordprocessingml/2006/main">
      <w:tabs>
        <w:tab w:val="center" w:pos="4550"/>
        <w:tab w:val="left" w:pos="5818"/>
      </w:tabs>
      <w:ind w:right="260"/>
      <w:jc w:val="right"/>
      <w:rPr>
        <w:rFonts w:ascii="Arial" w:hAnsi="Arial" w:cs="Arial"/>
        <w:color w:val="222A35" w:themeColor="text2" w:themeShade="80"/>
        <w:sz w:val="24"/>
        <w:szCs w:val="24"/>
      </w:rPr>
    </w:pPr>
    <w:r xmlns:w="http://schemas.openxmlformats.org/wordprocessingml/2006/main" w:rsidRPr="0011696D">
      <w:rPr>
        <w:rFonts w:ascii="Arial" w:hAnsi="Arial" w:cs="Arial"/>
        <w:color w:val="8496B0" w:themeColor="text2" w:themeTint="99"/>
        <w:spacing w:val="60"/>
        <w:sz w:val="24"/>
        <w:szCs w:val="24"/>
      </w:rPr>
      <w:t xml:space="preserve">Trang</w:t>
    </w:r>
    <w:r xmlns:w="http://schemas.openxmlformats.org/wordprocessingml/2006/main" w:rsidRPr="0011696D">
      <w:rPr>
        <w:rFonts w:ascii="Arial" w:hAnsi="Arial" w:cs="Arial"/>
        <w:color w:val="8496B0" w:themeColor="text2" w:themeTint="99"/>
        <w:sz w:val="24"/>
        <w:szCs w:val="24"/>
      </w:rPr>
      <w:t xml:space="preserve"> </w:t>
    </w:r>
    <w:r xmlns:w="http://schemas.openxmlformats.org/wordprocessingml/2006/main" w:rsidRPr="0011696D">
      <w:rPr>
        <w:rFonts w:ascii="Arial" w:hAnsi="Arial" w:cs="Arial"/>
        <w:color w:val="323E4F" w:themeColor="text2" w:themeShade="BF"/>
        <w:sz w:val="24"/>
        <w:szCs w:val="24"/>
      </w:rPr>
      <w:fldChar xmlns:w="http://schemas.openxmlformats.org/wordprocessingml/2006/main" w:fldCharType="begin"/>
    </w:r>
    <w:r xmlns:w="http://schemas.openxmlformats.org/wordprocessingml/2006/main" w:rsidRPr="0011696D">
      <w:rPr>
        <w:rFonts w:ascii="Arial" w:hAnsi="Arial" w:cs="Arial"/>
        <w:color w:val="323E4F" w:themeColor="text2" w:themeShade="BF"/>
        <w:sz w:val="24"/>
        <w:szCs w:val="24"/>
      </w:rPr>
      <w:instrText xmlns:w="http://schemas.openxmlformats.org/wordprocessingml/2006/main" xml:space="preserve"> PAGE   \* MERGEFORMAT </w:instrText>
    </w:r>
    <w:r xmlns:w="http://schemas.openxmlformats.org/wordprocessingml/2006/main" w:rsidRPr="0011696D">
      <w:rPr>
        <w:rFonts w:ascii="Arial" w:hAnsi="Arial" w:cs="Arial"/>
        <w:color w:val="323E4F" w:themeColor="text2" w:themeShade="BF"/>
        <w:sz w:val="24"/>
        <w:szCs w:val="24"/>
      </w:rPr>
      <w:fldChar xmlns:w="http://schemas.openxmlformats.org/wordprocessingml/2006/main" w:fldCharType="separate"/>
    </w:r>
    <w:r xmlns:w="http://schemas.openxmlformats.org/wordprocessingml/2006/main" w:rsidRPr="0011696D">
      <w:rPr>
        <w:rFonts w:ascii="Arial" w:hAnsi="Arial" w:cs="Arial"/>
        <w:noProof/>
        <w:color w:val="323E4F" w:themeColor="text2" w:themeShade="BF"/>
        <w:sz w:val="24"/>
        <w:szCs w:val="24"/>
      </w:rPr>
      <w:t xml:space="preserve">1 </w:t>
    </w:r>
    <w:r xmlns:w="http://schemas.openxmlformats.org/wordprocessingml/2006/main" w:rsidRPr="0011696D">
      <w:rPr>
        <w:rFonts w:ascii="Arial" w:hAnsi="Arial" w:cs="Arial"/>
        <w:color w:val="323E4F" w:themeColor="text2" w:themeShade="BF"/>
        <w:sz w:val="24"/>
        <w:szCs w:val="24"/>
      </w:rPr>
      <w:fldChar xmlns:w="http://schemas.openxmlformats.org/wordprocessingml/2006/main" w:fldCharType="end"/>
    </w:r>
    <w:r xmlns:w="http://schemas.openxmlformats.org/wordprocessingml/2006/main" w:rsidRPr="0011696D">
      <w:rPr>
        <w:rFonts w:ascii="Arial" w:hAnsi="Arial" w:cs="Arial"/>
        <w:color w:val="323E4F" w:themeColor="text2" w:themeShade="BF"/>
        <w:sz w:val="24"/>
        <w:szCs w:val="24"/>
      </w:rPr>
      <w:t xml:space="preserve">| </w:t>
    </w:r>
    <w:r xmlns:w="http://schemas.openxmlformats.org/wordprocessingml/2006/main" w:rsidRPr="0011696D">
      <w:rPr>
        <w:rFonts w:ascii="Arial" w:hAnsi="Arial" w:cs="Arial"/>
        <w:color w:val="323E4F" w:themeColor="text2" w:themeShade="BF"/>
        <w:sz w:val="24"/>
        <w:szCs w:val="24"/>
      </w:rPr>
      <w:fldChar xmlns:w="http://schemas.openxmlformats.org/wordprocessingml/2006/main" w:fldCharType="begin"/>
    </w:r>
    <w:r xmlns:w="http://schemas.openxmlformats.org/wordprocessingml/2006/main" w:rsidRPr="0011696D">
      <w:rPr>
        <w:rFonts w:ascii="Arial" w:hAnsi="Arial" w:cs="Arial"/>
        <w:color w:val="323E4F" w:themeColor="text2" w:themeShade="BF"/>
        <w:sz w:val="24"/>
        <w:szCs w:val="24"/>
      </w:rPr>
      <w:instrText xmlns:w="http://schemas.openxmlformats.org/wordprocessingml/2006/main" xml:space="preserve"> NUMPAGES  \* Arabic  \* MERGEFORMAT </w:instrText>
    </w:r>
    <w:r xmlns:w="http://schemas.openxmlformats.org/wordprocessingml/2006/main" w:rsidRPr="0011696D">
      <w:rPr>
        <w:rFonts w:ascii="Arial" w:hAnsi="Arial" w:cs="Arial"/>
        <w:color w:val="323E4F" w:themeColor="text2" w:themeShade="BF"/>
        <w:sz w:val="24"/>
        <w:szCs w:val="24"/>
      </w:rPr>
      <w:fldChar xmlns:w="http://schemas.openxmlformats.org/wordprocessingml/2006/main" w:fldCharType="separate"/>
    </w:r>
    <w:r xmlns:w="http://schemas.openxmlformats.org/wordprocessingml/2006/main" w:rsidRPr="0011696D">
      <w:rPr>
        <w:rFonts w:ascii="Arial" w:hAnsi="Arial" w:cs="Arial"/>
        <w:noProof/>
        <w:color w:val="323E4F" w:themeColor="text2" w:themeShade="BF"/>
        <w:sz w:val="24"/>
        <w:szCs w:val="24"/>
      </w:rPr>
      <w:t xml:space="preserve">1</w:t>
    </w:r>
    <w:r xmlns:w="http://schemas.openxmlformats.org/wordprocessingml/2006/main" w:rsidRPr="0011696D">
      <w:rPr>
        <w:rFonts w:ascii="Arial" w:hAnsi="Arial" w:cs="Arial"/>
        <w:color w:val="323E4F" w:themeColor="text2" w:themeShade="BF"/>
        <w:sz w:val="24"/>
        <w:szCs w:val="24"/>
      </w:rPr>
      <w:fldChar xmlns:w="http://schemas.openxmlformats.org/wordprocessingml/2006/main" w:fldCharType="end"/>
    </w:r>
  </w:p>
  <w:p w14:paraId="7FE22FA7" w14:textId="77777777" w:rsidR="00494F6C" w:rsidRDefault="00494F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9BEFEC" w14:textId="77777777" w:rsidR="00912880" w:rsidRDefault="00912880" w:rsidP="00195CC0">
      <w:r>
        <w:separator/>
      </w:r>
    </w:p>
  </w:footnote>
  <w:footnote w:type="continuationSeparator" w:id="0">
    <w:p w14:paraId="5D3BC6E6" w14:textId="77777777" w:rsidR="00912880" w:rsidRDefault="00912880" w:rsidP="00195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B693A" w14:textId="42E68323" w:rsidR="00494F6C" w:rsidRDefault="00494F6C">
    <w:pPr xmlns:w="http://schemas.openxmlformats.org/wordprocessingml/2006/main">
      <w:pStyle w:val="Header"/>
    </w:pPr>
    <w:r xmlns:w="http://schemas.openxmlformats.org/wordprocessingml/2006/main">
      <w:ptab xmlns:w="http://schemas.openxmlformats.org/wordprocessingml/2006/main" w:relativeTo="margin" w:alignment="right" w:leader="none"/>
    </w:r>
    <w:r xmlns:w="http://schemas.openxmlformats.org/wordprocessingml/2006/main">
      <w:rPr>
        <w:rFonts w:ascii="Arial" w:hAnsi="Arial" w:cs="Arial"/>
        <w:color w:val="FF0000"/>
        <w:kern w:val="0"/>
        <w:sz w:val="24"/>
      </w:rPr>
      <w:t xml:space="preserve">[BÍ MẬT RENESAS]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2195A"/>
    <w:multiLevelType w:val="hybridMultilevel"/>
    <w:tmpl w:val="7D245794"/>
    <w:lvl w:ilvl="0" w:tplc="07E8ACD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944EF"/>
    <w:multiLevelType w:val="hybridMultilevel"/>
    <w:tmpl w:val="082283A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EF16EF7"/>
    <w:multiLevelType w:val="hybridMultilevel"/>
    <w:tmpl w:val="C0CA9F90"/>
    <w:lvl w:ilvl="0" w:tplc="4328B6F2">
      <w:start w:val="4"/>
      <w:numFmt w:val="bullet"/>
      <w:lvlText w:val="-"/>
      <w:lvlJc w:val="left"/>
      <w:pPr>
        <w:ind w:left="1170" w:hanging="360"/>
      </w:pPr>
      <w:rPr>
        <w:rFonts w:ascii="Calibri" w:eastAsiaTheme="minorEastAsia"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F8C325E"/>
    <w:multiLevelType w:val="hybridMultilevel"/>
    <w:tmpl w:val="433498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3F320D"/>
    <w:multiLevelType w:val="hybridMultilevel"/>
    <w:tmpl w:val="8FC065FA"/>
    <w:lvl w:ilvl="0" w:tplc="04090001">
      <w:start w:val="1"/>
      <w:numFmt w:val="bullet"/>
      <w:lvlText w:val=""/>
      <w:lvlJc w:val="left"/>
      <w:pPr>
        <w:ind w:left="720" w:hanging="360"/>
      </w:pPr>
      <w:rPr>
        <w:rFonts w:ascii="Symbol" w:hAnsi="Symbol" w:hint="default"/>
      </w:rPr>
    </w:lvl>
    <w:lvl w:ilvl="1" w:tplc="4328B6F2">
      <w:start w:val="4"/>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E5556"/>
    <w:multiLevelType w:val="multilevel"/>
    <w:tmpl w:val="FBEC257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0CC66D2"/>
    <w:multiLevelType w:val="hybridMultilevel"/>
    <w:tmpl w:val="9DA446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17361B"/>
    <w:multiLevelType w:val="hybridMultilevel"/>
    <w:tmpl w:val="EB8A8B72"/>
    <w:lvl w:ilvl="0" w:tplc="AC62DA28">
      <w:start w:val="1"/>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48534F"/>
    <w:multiLevelType w:val="hybridMultilevel"/>
    <w:tmpl w:val="0A303A5E"/>
    <w:lvl w:ilvl="0" w:tplc="AD2050CC">
      <w:start w:val="3"/>
      <w:numFmt w:val="bullet"/>
      <w:lvlText w:val="-"/>
      <w:lvlJc w:val="left"/>
      <w:pPr>
        <w:ind w:left="720" w:hanging="360"/>
      </w:pPr>
      <w:rPr>
        <w:rFonts w:ascii="MS Gothic" w:eastAsia="MS Gothic" w:hAnsi="MS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E4CD0"/>
    <w:multiLevelType w:val="hybridMultilevel"/>
    <w:tmpl w:val="A4803CAC"/>
    <w:lvl w:ilvl="0" w:tplc="4FA4C4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10C39"/>
    <w:multiLevelType w:val="hybridMultilevel"/>
    <w:tmpl w:val="B888B4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736D58"/>
    <w:multiLevelType w:val="hybridMultilevel"/>
    <w:tmpl w:val="3FDC2A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67869"/>
    <w:multiLevelType w:val="hybridMultilevel"/>
    <w:tmpl w:val="38384C3E"/>
    <w:lvl w:ilvl="0" w:tplc="1422DAFA">
      <w:start w:val="3"/>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0335EF"/>
    <w:multiLevelType w:val="hybridMultilevel"/>
    <w:tmpl w:val="2578E034"/>
    <w:lvl w:ilvl="0" w:tplc="4328B6F2">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6D1C04"/>
    <w:multiLevelType w:val="hybridMultilevel"/>
    <w:tmpl w:val="1A7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6E70EC"/>
    <w:multiLevelType w:val="hybridMultilevel"/>
    <w:tmpl w:val="D5DE5A74"/>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6" w15:restartNumberingAfterBreak="0">
    <w:nsid w:val="2E8F55E6"/>
    <w:multiLevelType w:val="hybridMultilevel"/>
    <w:tmpl w:val="358C93CC"/>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F40DBE"/>
    <w:multiLevelType w:val="hybridMultilevel"/>
    <w:tmpl w:val="7652B2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4CF2EEF"/>
    <w:multiLevelType w:val="hybridMultilevel"/>
    <w:tmpl w:val="DC229D6E"/>
    <w:lvl w:ilvl="0" w:tplc="7E5C19E6">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3801309C"/>
    <w:multiLevelType w:val="hybridMultilevel"/>
    <w:tmpl w:val="C436CA0E"/>
    <w:lvl w:ilvl="0" w:tplc="4328B6F2">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DE6160"/>
    <w:multiLevelType w:val="hybridMultilevel"/>
    <w:tmpl w:val="D1368A6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C0A0859"/>
    <w:multiLevelType w:val="hybridMultilevel"/>
    <w:tmpl w:val="FC96D226"/>
    <w:lvl w:ilvl="0" w:tplc="4328B6F2">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26BE0"/>
    <w:multiLevelType w:val="hybridMultilevel"/>
    <w:tmpl w:val="851042F4"/>
    <w:lvl w:ilvl="0" w:tplc="FF027858">
      <w:start w:val="1"/>
      <w:numFmt w:val="decimal"/>
      <w:lvlText w:val="%1."/>
      <w:lvlJc w:val="left"/>
      <w:pPr>
        <w:ind w:left="720" w:hanging="360"/>
      </w:pPr>
    </w:lvl>
    <w:lvl w:ilvl="1" w:tplc="6D388BAE">
      <w:start w:val="1"/>
      <w:numFmt w:val="lowerLetter"/>
      <w:lvlText w:val="%2."/>
      <w:lvlJc w:val="left"/>
      <w:pPr>
        <w:ind w:left="1440" w:hanging="360"/>
      </w:pPr>
    </w:lvl>
    <w:lvl w:ilvl="2" w:tplc="33246A90">
      <w:start w:val="1"/>
      <w:numFmt w:val="lowerRoman"/>
      <w:lvlText w:val="%3."/>
      <w:lvlJc w:val="right"/>
      <w:pPr>
        <w:ind w:left="2160" w:hanging="180"/>
      </w:pPr>
    </w:lvl>
    <w:lvl w:ilvl="3" w:tplc="972C190C">
      <w:start w:val="1"/>
      <w:numFmt w:val="decimal"/>
      <w:lvlText w:val="%4."/>
      <w:lvlJc w:val="left"/>
      <w:pPr>
        <w:ind w:left="2880" w:hanging="360"/>
      </w:pPr>
    </w:lvl>
    <w:lvl w:ilvl="4" w:tplc="67A0F6F0">
      <w:start w:val="1"/>
      <w:numFmt w:val="lowerLetter"/>
      <w:lvlText w:val="%5."/>
      <w:lvlJc w:val="left"/>
      <w:pPr>
        <w:ind w:left="3600" w:hanging="360"/>
      </w:pPr>
    </w:lvl>
    <w:lvl w:ilvl="5" w:tplc="1A1E3F3A">
      <w:start w:val="1"/>
      <w:numFmt w:val="lowerRoman"/>
      <w:lvlText w:val="%6."/>
      <w:lvlJc w:val="right"/>
      <w:pPr>
        <w:ind w:left="4320" w:hanging="180"/>
      </w:pPr>
    </w:lvl>
    <w:lvl w:ilvl="6" w:tplc="10E21AB8">
      <w:start w:val="1"/>
      <w:numFmt w:val="decimal"/>
      <w:lvlText w:val="%7."/>
      <w:lvlJc w:val="left"/>
      <w:pPr>
        <w:ind w:left="5040" w:hanging="360"/>
      </w:pPr>
    </w:lvl>
    <w:lvl w:ilvl="7" w:tplc="89CCBAC0">
      <w:start w:val="1"/>
      <w:numFmt w:val="lowerLetter"/>
      <w:lvlText w:val="%8."/>
      <w:lvlJc w:val="left"/>
      <w:pPr>
        <w:ind w:left="5760" w:hanging="360"/>
      </w:pPr>
    </w:lvl>
    <w:lvl w:ilvl="8" w:tplc="005C3602">
      <w:start w:val="1"/>
      <w:numFmt w:val="lowerRoman"/>
      <w:lvlText w:val="%9."/>
      <w:lvlJc w:val="right"/>
      <w:pPr>
        <w:ind w:left="6480" w:hanging="180"/>
      </w:pPr>
    </w:lvl>
  </w:abstractNum>
  <w:abstractNum w:abstractNumId="23" w15:restartNumberingAfterBreak="0">
    <w:nsid w:val="3DDA0965"/>
    <w:multiLevelType w:val="hybridMultilevel"/>
    <w:tmpl w:val="54D250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C54B31"/>
    <w:multiLevelType w:val="hybridMultilevel"/>
    <w:tmpl w:val="C3D2C49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9E1FA8"/>
    <w:multiLevelType w:val="hybridMultilevel"/>
    <w:tmpl w:val="51D01A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A2C3339"/>
    <w:multiLevelType w:val="hybridMultilevel"/>
    <w:tmpl w:val="B6F44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EE0244"/>
    <w:multiLevelType w:val="hybridMultilevel"/>
    <w:tmpl w:val="A300E076"/>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840"/>
        </w:tabs>
        <w:ind w:left="840" w:hanging="420"/>
      </w:pPr>
      <w:rPr>
        <w:rFonts w:ascii="Symbol" w:hAnsi="Symbol" w:hint="default"/>
      </w:rPr>
    </w:lvl>
    <w:lvl w:ilvl="2" w:tplc="0409000D">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4DD51B99"/>
    <w:multiLevelType w:val="hybridMultilevel"/>
    <w:tmpl w:val="082283A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5166737D"/>
    <w:multiLevelType w:val="hybridMultilevel"/>
    <w:tmpl w:val="89BA14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D12F44"/>
    <w:multiLevelType w:val="hybridMultilevel"/>
    <w:tmpl w:val="117068E4"/>
    <w:lvl w:ilvl="0" w:tplc="6500351A">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0A7734"/>
    <w:multiLevelType w:val="hybridMultilevel"/>
    <w:tmpl w:val="221C0452"/>
    <w:lvl w:ilvl="0" w:tplc="AC5CAFE0">
      <w:start w:val="1"/>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CC3671"/>
    <w:multiLevelType w:val="hybridMultilevel"/>
    <w:tmpl w:val="FACCF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A7EA0"/>
    <w:multiLevelType w:val="hybridMultilevel"/>
    <w:tmpl w:val="026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A405C1"/>
    <w:multiLevelType w:val="hybridMultilevel"/>
    <w:tmpl w:val="00D673F6"/>
    <w:lvl w:ilvl="0" w:tplc="4E1AB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50653D7"/>
    <w:multiLevelType w:val="hybridMultilevel"/>
    <w:tmpl w:val="7012EE2E"/>
    <w:lvl w:ilvl="0" w:tplc="4328B6F2">
      <w:start w:val="4"/>
      <w:numFmt w:val="bullet"/>
      <w:lvlText w:val="-"/>
      <w:lvlJc w:val="left"/>
      <w:pPr>
        <w:ind w:left="990" w:hanging="360"/>
      </w:pPr>
      <w:rPr>
        <w:rFonts w:ascii="Calibri" w:eastAsiaTheme="minorEastAsia" w:hAnsi="Calibri" w:cstheme="minorBid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15:restartNumberingAfterBreak="0">
    <w:nsid w:val="684F7F57"/>
    <w:multiLevelType w:val="hybridMultilevel"/>
    <w:tmpl w:val="E3AE4EE0"/>
    <w:lvl w:ilvl="0" w:tplc="57943F94">
      <w:start w:val="1"/>
      <w:numFmt w:val="decimal"/>
      <w:lvlText w:val="%1."/>
      <w:lvlJc w:val="left"/>
      <w:pPr>
        <w:ind w:left="720" w:hanging="360"/>
      </w:pPr>
    </w:lvl>
    <w:lvl w:ilvl="1" w:tplc="8E34F41C">
      <w:start w:val="1"/>
      <w:numFmt w:val="lowerLetter"/>
      <w:lvlText w:val="%2."/>
      <w:lvlJc w:val="left"/>
      <w:pPr>
        <w:ind w:left="1440" w:hanging="360"/>
      </w:pPr>
    </w:lvl>
    <w:lvl w:ilvl="2" w:tplc="68B43298">
      <w:start w:val="1"/>
      <w:numFmt w:val="lowerRoman"/>
      <w:lvlText w:val="%3."/>
      <w:lvlJc w:val="right"/>
      <w:pPr>
        <w:ind w:left="2160" w:hanging="180"/>
      </w:pPr>
    </w:lvl>
    <w:lvl w:ilvl="3" w:tplc="50368704">
      <w:start w:val="1"/>
      <w:numFmt w:val="decimal"/>
      <w:lvlText w:val="%4."/>
      <w:lvlJc w:val="left"/>
      <w:pPr>
        <w:ind w:left="2880" w:hanging="360"/>
      </w:pPr>
    </w:lvl>
    <w:lvl w:ilvl="4" w:tplc="49BC4754">
      <w:start w:val="1"/>
      <w:numFmt w:val="lowerLetter"/>
      <w:lvlText w:val="%5."/>
      <w:lvlJc w:val="left"/>
      <w:pPr>
        <w:ind w:left="3600" w:hanging="360"/>
      </w:pPr>
    </w:lvl>
    <w:lvl w:ilvl="5" w:tplc="F2F08F1E">
      <w:start w:val="1"/>
      <w:numFmt w:val="lowerRoman"/>
      <w:lvlText w:val="%6."/>
      <w:lvlJc w:val="right"/>
      <w:pPr>
        <w:ind w:left="4320" w:hanging="180"/>
      </w:pPr>
    </w:lvl>
    <w:lvl w:ilvl="6" w:tplc="EBBC0FE6">
      <w:start w:val="1"/>
      <w:numFmt w:val="decimal"/>
      <w:lvlText w:val="%7."/>
      <w:lvlJc w:val="left"/>
      <w:pPr>
        <w:ind w:left="5040" w:hanging="360"/>
      </w:pPr>
    </w:lvl>
    <w:lvl w:ilvl="7" w:tplc="31587152">
      <w:start w:val="1"/>
      <w:numFmt w:val="lowerLetter"/>
      <w:lvlText w:val="%8."/>
      <w:lvlJc w:val="left"/>
      <w:pPr>
        <w:ind w:left="5760" w:hanging="360"/>
      </w:pPr>
    </w:lvl>
    <w:lvl w:ilvl="8" w:tplc="D890A682">
      <w:start w:val="1"/>
      <w:numFmt w:val="lowerRoman"/>
      <w:lvlText w:val="%9."/>
      <w:lvlJc w:val="right"/>
      <w:pPr>
        <w:ind w:left="6480" w:hanging="180"/>
      </w:pPr>
    </w:lvl>
  </w:abstractNum>
  <w:abstractNum w:abstractNumId="37" w15:restartNumberingAfterBreak="0">
    <w:nsid w:val="69505CF9"/>
    <w:multiLevelType w:val="hybridMultilevel"/>
    <w:tmpl w:val="082283A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6C9B3892"/>
    <w:multiLevelType w:val="hybridMultilevel"/>
    <w:tmpl w:val="FA16C1C0"/>
    <w:lvl w:ilvl="0" w:tplc="3F5881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F22C9F"/>
    <w:multiLevelType w:val="hybridMultilevel"/>
    <w:tmpl w:val="F48A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CE1DD0"/>
    <w:multiLevelType w:val="hybridMultilevel"/>
    <w:tmpl w:val="633C7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2F6EB6"/>
    <w:multiLevelType w:val="hybridMultilevel"/>
    <w:tmpl w:val="03AE94BA"/>
    <w:lvl w:ilvl="0" w:tplc="AC5CAFE0">
      <w:start w:val="1"/>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DC6F27"/>
    <w:multiLevelType w:val="hybridMultilevel"/>
    <w:tmpl w:val="064A8560"/>
    <w:lvl w:ilvl="0" w:tplc="7E5C19E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15:restartNumberingAfterBreak="0">
    <w:nsid w:val="7E8A5AE1"/>
    <w:multiLevelType w:val="hybridMultilevel"/>
    <w:tmpl w:val="526C90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6"/>
  </w:num>
  <w:num w:numId="2">
    <w:abstractNumId w:val="22"/>
  </w:num>
  <w:num w:numId="3">
    <w:abstractNumId w:val="5"/>
    <w:lvlOverride w:ilvl="0">
      <w:lvl w:ilvl="0">
        <w:start w:val="1"/>
        <w:numFmt w:val="decimal"/>
        <w:lvlText w:val="%1"/>
        <w:lvlJc w:val="left"/>
        <w:pPr>
          <w:ind w:left="1955" w:hanging="425"/>
        </w:pPr>
        <w:rPr>
          <w:rFonts w:hint="default"/>
          <w:sz w:val="28"/>
          <w:szCs w:val="28"/>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
    <w:abstractNumId w:val="2"/>
  </w:num>
  <w:num w:numId="5">
    <w:abstractNumId w:val="35"/>
  </w:num>
  <w:num w:numId="6">
    <w:abstractNumId w:val="5"/>
    <w:lvlOverride w:ilvl="0">
      <w:lvl w:ilvl="0">
        <w:start w:val="1"/>
        <w:numFmt w:val="decimal"/>
        <w:lvlText w:val="%1"/>
        <w:lvlJc w:val="left"/>
        <w:pPr>
          <w:ind w:left="1955" w:hanging="425"/>
        </w:pPr>
        <w:rPr>
          <w:rFonts w:hint="default"/>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14"/>
  </w:num>
  <w:num w:numId="8">
    <w:abstractNumId w:val="21"/>
  </w:num>
  <w:num w:numId="9">
    <w:abstractNumId w:val="27"/>
  </w:num>
  <w:num w:numId="10">
    <w:abstractNumId w:val="7"/>
  </w:num>
  <w:num w:numId="11">
    <w:abstractNumId w:val="3"/>
  </w:num>
  <w:num w:numId="12">
    <w:abstractNumId w:val="43"/>
  </w:num>
  <w:num w:numId="13">
    <w:abstractNumId w:val="10"/>
  </w:num>
  <w:num w:numId="14">
    <w:abstractNumId w:val="15"/>
  </w:num>
  <w:num w:numId="15">
    <w:abstractNumId w:val="33"/>
  </w:num>
  <w:num w:numId="16">
    <w:abstractNumId w:val="28"/>
  </w:num>
  <w:num w:numId="17">
    <w:abstractNumId w:val="37"/>
  </w:num>
  <w:num w:numId="18">
    <w:abstractNumId w:val="1"/>
  </w:num>
  <w:num w:numId="19">
    <w:abstractNumId w:val="18"/>
  </w:num>
  <w:num w:numId="20">
    <w:abstractNumId w:val="24"/>
  </w:num>
  <w:num w:numId="21">
    <w:abstractNumId w:val="32"/>
  </w:num>
  <w:num w:numId="22">
    <w:abstractNumId w:val="19"/>
  </w:num>
  <w:num w:numId="23">
    <w:abstractNumId w:val="13"/>
  </w:num>
  <w:num w:numId="24">
    <w:abstractNumId w:val="20"/>
  </w:num>
  <w:num w:numId="25">
    <w:abstractNumId w:val="41"/>
  </w:num>
  <w:num w:numId="26">
    <w:abstractNumId w:val="39"/>
  </w:num>
  <w:num w:numId="27">
    <w:abstractNumId w:val="31"/>
  </w:num>
  <w:num w:numId="28">
    <w:abstractNumId w:val="40"/>
  </w:num>
  <w:num w:numId="29">
    <w:abstractNumId w:val="4"/>
  </w:num>
  <w:num w:numId="30">
    <w:abstractNumId w:val="30"/>
  </w:num>
  <w:num w:numId="31">
    <w:abstractNumId w:val="42"/>
  </w:num>
  <w:num w:numId="32">
    <w:abstractNumId w:val="16"/>
  </w:num>
  <w:num w:numId="33">
    <w:abstractNumId w:val="9"/>
  </w:num>
  <w:num w:numId="34">
    <w:abstractNumId w:val="11"/>
  </w:num>
  <w:num w:numId="35">
    <w:abstractNumId w:val="0"/>
  </w:num>
  <w:num w:numId="36">
    <w:abstractNumId w:val="12"/>
  </w:num>
  <w:num w:numId="37">
    <w:abstractNumId w:val="38"/>
  </w:num>
  <w:num w:numId="38">
    <w:abstractNumId w:val="34"/>
  </w:num>
  <w:num w:numId="39">
    <w:abstractNumId w:val="17"/>
  </w:num>
  <w:num w:numId="40">
    <w:abstractNumId w:val="13"/>
  </w:num>
  <w:num w:numId="41">
    <w:abstractNumId w:val="25"/>
  </w:num>
  <w:num w:numId="42">
    <w:abstractNumId w:val="26"/>
  </w:num>
  <w:num w:numId="43">
    <w:abstractNumId w:val="8"/>
  </w:num>
  <w:num w:numId="44">
    <w:abstractNumId w:val="29"/>
  </w:num>
  <w:num w:numId="45">
    <w:abstractNumId w:val="23"/>
  </w:num>
  <w:num w:numId="46">
    <w:abstractNumId w:val="6"/>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iang Truong. Nguyen (4)">
    <w15:presenceInfo w15:providerId="AD" w15:userId="S::giang.nguyen.vt@renesas.com::d218b67c-0ac2-4c15-a7aa-39a07b26e60d"/>
  </w15:person>
  <w15:person w15:author="Hong Tieu">
    <w15:presenceInfo w15:providerId="AD" w15:userId="S::hong.tieu.ym@renesas.com::8f8175dc-07e0-41c3-beb4-ea70a7f780c0"/>
  </w15:person>
  <w15:person w15:author="Tinh Le">
    <w15:presenceInfo w15:providerId="AD" w15:userId="S::tinh.le.xv@renesas.com::677ffa65-e0cc-46c0-95b8-57ec19c80837"/>
  </w15:person>
  <w15:person w15:author="Phuc Giang">
    <w15:presenceInfo w15:providerId="AD" w15:userId="S::phuc.giang.ry@renesas.com::38a1d9d5-f749-42f3-954f-dd4ec5aa18d9"/>
  </w15:person>
  <w15:person w15:author="Son Tong. Thai (2)">
    <w15:presenceInfo w15:providerId="AD" w15:userId="S::son.thai.zn@renesas.com::da83ec0f-9caa-4f9f-aac7-39318649fcb9"/>
  </w15:person>
  <w15:person w15:author="Son Tong. Thai (2) [2]">
    <w15:presenceInfo w15:providerId="AD" w15:userId="S::son.thai.zn@renesas.com::da83ec0f-9caa-4f9f-aac7-39318649fcb9"/>
  </w15:person>
  <w15:person w15:author="Phuc">
    <w15:presenceInfo w15:providerId="AD" w15:userId="S::phuc.giang.ry@renesas.com::38a1d9d5-f749-42f3-954f-dd4ec5aa18d9"/>
  </w15:person>
  <w15:person w15:author="Hiroyasu Nishiumi">
    <w15:presenceInfo w15:providerId="AD" w15:userId="S::hiroyasu.nishiumi.rj@renesas.com::fe7a47d1-c4f7-4411-bed6-55f8e6fc27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CC0"/>
    <w:rsid w:val="000016FF"/>
    <w:rsid w:val="00003A03"/>
    <w:rsid w:val="0000456A"/>
    <w:rsid w:val="00004D26"/>
    <w:rsid w:val="00004F9F"/>
    <w:rsid w:val="00011187"/>
    <w:rsid w:val="0001206A"/>
    <w:rsid w:val="00012606"/>
    <w:rsid w:val="00012A24"/>
    <w:rsid w:val="00012D1C"/>
    <w:rsid w:val="00013418"/>
    <w:rsid w:val="00013832"/>
    <w:rsid w:val="00014578"/>
    <w:rsid w:val="000171A3"/>
    <w:rsid w:val="000177BF"/>
    <w:rsid w:val="00021670"/>
    <w:rsid w:val="000216F7"/>
    <w:rsid w:val="00021E22"/>
    <w:rsid w:val="00022E17"/>
    <w:rsid w:val="00024745"/>
    <w:rsid w:val="000247F5"/>
    <w:rsid w:val="00024C6A"/>
    <w:rsid w:val="0002516C"/>
    <w:rsid w:val="00025C95"/>
    <w:rsid w:val="000265F3"/>
    <w:rsid w:val="00026C51"/>
    <w:rsid w:val="000301D6"/>
    <w:rsid w:val="00030266"/>
    <w:rsid w:val="00031EC4"/>
    <w:rsid w:val="00032744"/>
    <w:rsid w:val="00032F06"/>
    <w:rsid w:val="0003441F"/>
    <w:rsid w:val="00035271"/>
    <w:rsid w:val="000376BF"/>
    <w:rsid w:val="000403EF"/>
    <w:rsid w:val="000423B5"/>
    <w:rsid w:val="0004399D"/>
    <w:rsid w:val="00043F0C"/>
    <w:rsid w:val="00043F4C"/>
    <w:rsid w:val="000446E0"/>
    <w:rsid w:val="0004560F"/>
    <w:rsid w:val="00046BEC"/>
    <w:rsid w:val="00050014"/>
    <w:rsid w:val="00051857"/>
    <w:rsid w:val="00052640"/>
    <w:rsid w:val="00054AF1"/>
    <w:rsid w:val="00055961"/>
    <w:rsid w:val="00056C10"/>
    <w:rsid w:val="00061F6E"/>
    <w:rsid w:val="00063315"/>
    <w:rsid w:val="00063BDF"/>
    <w:rsid w:val="0006423B"/>
    <w:rsid w:val="00067F15"/>
    <w:rsid w:val="00070FA5"/>
    <w:rsid w:val="000731C4"/>
    <w:rsid w:val="00073348"/>
    <w:rsid w:val="00073644"/>
    <w:rsid w:val="000744E6"/>
    <w:rsid w:val="000757AB"/>
    <w:rsid w:val="00075912"/>
    <w:rsid w:val="00075A1A"/>
    <w:rsid w:val="00077152"/>
    <w:rsid w:val="000803BB"/>
    <w:rsid w:val="000804E7"/>
    <w:rsid w:val="00081470"/>
    <w:rsid w:val="000825D1"/>
    <w:rsid w:val="00082E6E"/>
    <w:rsid w:val="000838E3"/>
    <w:rsid w:val="00084251"/>
    <w:rsid w:val="00085C7E"/>
    <w:rsid w:val="00087289"/>
    <w:rsid w:val="00087CA9"/>
    <w:rsid w:val="000900BF"/>
    <w:rsid w:val="000924E6"/>
    <w:rsid w:val="00093511"/>
    <w:rsid w:val="00094807"/>
    <w:rsid w:val="00095F31"/>
    <w:rsid w:val="000966B3"/>
    <w:rsid w:val="0009786A"/>
    <w:rsid w:val="000A01A1"/>
    <w:rsid w:val="000A03F5"/>
    <w:rsid w:val="000A2CA1"/>
    <w:rsid w:val="000A3BE8"/>
    <w:rsid w:val="000A3DCD"/>
    <w:rsid w:val="000A4003"/>
    <w:rsid w:val="000A445B"/>
    <w:rsid w:val="000A4515"/>
    <w:rsid w:val="000A4E95"/>
    <w:rsid w:val="000A5117"/>
    <w:rsid w:val="000A5D45"/>
    <w:rsid w:val="000A5DEB"/>
    <w:rsid w:val="000B0EFB"/>
    <w:rsid w:val="000B116C"/>
    <w:rsid w:val="000B30B9"/>
    <w:rsid w:val="000B4F4D"/>
    <w:rsid w:val="000B5D0B"/>
    <w:rsid w:val="000B6D92"/>
    <w:rsid w:val="000B7355"/>
    <w:rsid w:val="000B79E4"/>
    <w:rsid w:val="000C08AC"/>
    <w:rsid w:val="000C247D"/>
    <w:rsid w:val="000C33B8"/>
    <w:rsid w:val="000C3A11"/>
    <w:rsid w:val="000C3A28"/>
    <w:rsid w:val="000C46DA"/>
    <w:rsid w:val="000C5B98"/>
    <w:rsid w:val="000C62F0"/>
    <w:rsid w:val="000C6EE8"/>
    <w:rsid w:val="000C7712"/>
    <w:rsid w:val="000C77D0"/>
    <w:rsid w:val="000C7AEF"/>
    <w:rsid w:val="000D0539"/>
    <w:rsid w:val="000D2C5D"/>
    <w:rsid w:val="000D2F44"/>
    <w:rsid w:val="000D314F"/>
    <w:rsid w:val="000D46BE"/>
    <w:rsid w:val="000D4F0D"/>
    <w:rsid w:val="000D5E2D"/>
    <w:rsid w:val="000D65CD"/>
    <w:rsid w:val="000D6AC6"/>
    <w:rsid w:val="000D77AF"/>
    <w:rsid w:val="000D7A8D"/>
    <w:rsid w:val="000D7DA8"/>
    <w:rsid w:val="000E0477"/>
    <w:rsid w:val="000E1A74"/>
    <w:rsid w:val="000E44BA"/>
    <w:rsid w:val="000E4E4A"/>
    <w:rsid w:val="000E59F6"/>
    <w:rsid w:val="000E7A32"/>
    <w:rsid w:val="000F0D5B"/>
    <w:rsid w:val="000F2911"/>
    <w:rsid w:val="000F3E74"/>
    <w:rsid w:val="000F41A7"/>
    <w:rsid w:val="000F4674"/>
    <w:rsid w:val="000F4E28"/>
    <w:rsid w:val="000F68F9"/>
    <w:rsid w:val="000F6D15"/>
    <w:rsid w:val="00101A66"/>
    <w:rsid w:val="00101D25"/>
    <w:rsid w:val="00102404"/>
    <w:rsid w:val="001026D1"/>
    <w:rsid w:val="0010339B"/>
    <w:rsid w:val="00103CF1"/>
    <w:rsid w:val="00104ACC"/>
    <w:rsid w:val="00104BAB"/>
    <w:rsid w:val="00105E6A"/>
    <w:rsid w:val="0010648B"/>
    <w:rsid w:val="00106C42"/>
    <w:rsid w:val="0010738F"/>
    <w:rsid w:val="001076FE"/>
    <w:rsid w:val="00111458"/>
    <w:rsid w:val="0011696D"/>
    <w:rsid w:val="001217C9"/>
    <w:rsid w:val="00121DD7"/>
    <w:rsid w:val="0012285F"/>
    <w:rsid w:val="001234AD"/>
    <w:rsid w:val="001239A2"/>
    <w:rsid w:val="00124044"/>
    <w:rsid w:val="00126438"/>
    <w:rsid w:val="00126AD4"/>
    <w:rsid w:val="00130CC4"/>
    <w:rsid w:val="00131852"/>
    <w:rsid w:val="00131DB7"/>
    <w:rsid w:val="00133969"/>
    <w:rsid w:val="00135792"/>
    <w:rsid w:val="00135E4D"/>
    <w:rsid w:val="00135E55"/>
    <w:rsid w:val="001376E0"/>
    <w:rsid w:val="00137EAA"/>
    <w:rsid w:val="00141150"/>
    <w:rsid w:val="001412B5"/>
    <w:rsid w:val="00141A41"/>
    <w:rsid w:val="00142CF8"/>
    <w:rsid w:val="00144B76"/>
    <w:rsid w:val="00150473"/>
    <w:rsid w:val="001519CB"/>
    <w:rsid w:val="00154AAA"/>
    <w:rsid w:val="00155D44"/>
    <w:rsid w:val="001573B0"/>
    <w:rsid w:val="001601CF"/>
    <w:rsid w:val="001606FD"/>
    <w:rsid w:val="00162832"/>
    <w:rsid w:val="0016300C"/>
    <w:rsid w:val="001641F3"/>
    <w:rsid w:val="001643F2"/>
    <w:rsid w:val="00164624"/>
    <w:rsid w:val="00164747"/>
    <w:rsid w:val="001650C6"/>
    <w:rsid w:val="00165267"/>
    <w:rsid w:val="001652A7"/>
    <w:rsid w:val="00165E92"/>
    <w:rsid w:val="001662C1"/>
    <w:rsid w:val="00167351"/>
    <w:rsid w:val="00167562"/>
    <w:rsid w:val="001705A5"/>
    <w:rsid w:val="00170930"/>
    <w:rsid w:val="00171F55"/>
    <w:rsid w:val="00172772"/>
    <w:rsid w:val="00173180"/>
    <w:rsid w:val="00173D70"/>
    <w:rsid w:val="00174142"/>
    <w:rsid w:val="00180DA5"/>
    <w:rsid w:val="00182BCE"/>
    <w:rsid w:val="001831C4"/>
    <w:rsid w:val="00183B8B"/>
    <w:rsid w:val="001841C9"/>
    <w:rsid w:val="0018509E"/>
    <w:rsid w:val="001870E9"/>
    <w:rsid w:val="00187FB8"/>
    <w:rsid w:val="00191404"/>
    <w:rsid w:val="00191ACC"/>
    <w:rsid w:val="00194AA8"/>
    <w:rsid w:val="00195CC0"/>
    <w:rsid w:val="00195CE2"/>
    <w:rsid w:val="00197818"/>
    <w:rsid w:val="001A1E7D"/>
    <w:rsid w:val="001A3EE8"/>
    <w:rsid w:val="001A4819"/>
    <w:rsid w:val="001A75D4"/>
    <w:rsid w:val="001B183B"/>
    <w:rsid w:val="001B2CBF"/>
    <w:rsid w:val="001B3051"/>
    <w:rsid w:val="001B3C04"/>
    <w:rsid w:val="001B536E"/>
    <w:rsid w:val="001B65F1"/>
    <w:rsid w:val="001B7DC9"/>
    <w:rsid w:val="001C0A42"/>
    <w:rsid w:val="001C17B6"/>
    <w:rsid w:val="001C2072"/>
    <w:rsid w:val="001C2D7C"/>
    <w:rsid w:val="001C3015"/>
    <w:rsid w:val="001C321E"/>
    <w:rsid w:val="001C35EF"/>
    <w:rsid w:val="001C3B17"/>
    <w:rsid w:val="001C5B2F"/>
    <w:rsid w:val="001C5D12"/>
    <w:rsid w:val="001C6F6F"/>
    <w:rsid w:val="001C777A"/>
    <w:rsid w:val="001D2CCD"/>
    <w:rsid w:val="001D3B9A"/>
    <w:rsid w:val="001D71AD"/>
    <w:rsid w:val="001D7C40"/>
    <w:rsid w:val="001D7D6F"/>
    <w:rsid w:val="001E085E"/>
    <w:rsid w:val="001E0921"/>
    <w:rsid w:val="001E1909"/>
    <w:rsid w:val="001E2619"/>
    <w:rsid w:val="001E27CB"/>
    <w:rsid w:val="001E3841"/>
    <w:rsid w:val="001E452E"/>
    <w:rsid w:val="001E4671"/>
    <w:rsid w:val="001E6BB6"/>
    <w:rsid w:val="001E6BD0"/>
    <w:rsid w:val="001F141A"/>
    <w:rsid w:val="001F1505"/>
    <w:rsid w:val="001F168D"/>
    <w:rsid w:val="001F1A04"/>
    <w:rsid w:val="001F1C43"/>
    <w:rsid w:val="001F26EB"/>
    <w:rsid w:val="001F3637"/>
    <w:rsid w:val="001F446D"/>
    <w:rsid w:val="001F4BF0"/>
    <w:rsid w:val="001F51E1"/>
    <w:rsid w:val="001F5A39"/>
    <w:rsid w:val="001F7237"/>
    <w:rsid w:val="00200D6D"/>
    <w:rsid w:val="00200E7B"/>
    <w:rsid w:val="002029EC"/>
    <w:rsid w:val="002038EB"/>
    <w:rsid w:val="00204592"/>
    <w:rsid w:val="00204C71"/>
    <w:rsid w:val="002063A1"/>
    <w:rsid w:val="002116B5"/>
    <w:rsid w:val="00211B37"/>
    <w:rsid w:val="002120CF"/>
    <w:rsid w:val="002159F0"/>
    <w:rsid w:val="0021713D"/>
    <w:rsid w:val="002214D6"/>
    <w:rsid w:val="002268F4"/>
    <w:rsid w:val="00227295"/>
    <w:rsid w:val="00227D13"/>
    <w:rsid w:val="00227D14"/>
    <w:rsid w:val="00233A18"/>
    <w:rsid w:val="00237345"/>
    <w:rsid w:val="00237793"/>
    <w:rsid w:val="00240129"/>
    <w:rsid w:val="002403D6"/>
    <w:rsid w:val="002404E7"/>
    <w:rsid w:val="00240AC6"/>
    <w:rsid w:val="00244542"/>
    <w:rsid w:val="0024476C"/>
    <w:rsid w:val="002469D2"/>
    <w:rsid w:val="002470D6"/>
    <w:rsid w:val="0024779D"/>
    <w:rsid w:val="0025058B"/>
    <w:rsid w:val="00251804"/>
    <w:rsid w:val="0025279B"/>
    <w:rsid w:val="002529AC"/>
    <w:rsid w:val="00252A69"/>
    <w:rsid w:val="002539AA"/>
    <w:rsid w:val="00253BFE"/>
    <w:rsid w:val="00253FAF"/>
    <w:rsid w:val="0025631A"/>
    <w:rsid w:val="002579FE"/>
    <w:rsid w:val="00260EC6"/>
    <w:rsid w:val="00263207"/>
    <w:rsid w:val="00263976"/>
    <w:rsid w:val="00263ECC"/>
    <w:rsid w:val="00264947"/>
    <w:rsid w:val="00264E9A"/>
    <w:rsid w:val="002656EE"/>
    <w:rsid w:val="00266626"/>
    <w:rsid w:val="00270F13"/>
    <w:rsid w:val="002720F2"/>
    <w:rsid w:val="002732C5"/>
    <w:rsid w:val="00274E67"/>
    <w:rsid w:val="00275D11"/>
    <w:rsid w:val="002766B4"/>
    <w:rsid w:val="002768B1"/>
    <w:rsid w:val="00276B1C"/>
    <w:rsid w:val="00277499"/>
    <w:rsid w:val="00277A19"/>
    <w:rsid w:val="00281880"/>
    <w:rsid w:val="0028272A"/>
    <w:rsid w:val="00283A9C"/>
    <w:rsid w:val="00284113"/>
    <w:rsid w:val="0028442E"/>
    <w:rsid w:val="0028453D"/>
    <w:rsid w:val="002851F7"/>
    <w:rsid w:val="0028553E"/>
    <w:rsid w:val="00285C92"/>
    <w:rsid w:val="0028655F"/>
    <w:rsid w:val="00287B92"/>
    <w:rsid w:val="002908FD"/>
    <w:rsid w:val="002913AB"/>
    <w:rsid w:val="00291DE2"/>
    <w:rsid w:val="0029200C"/>
    <w:rsid w:val="0029217D"/>
    <w:rsid w:val="0029259B"/>
    <w:rsid w:val="00293735"/>
    <w:rsid w:val="00293D73"/>
    <w:rsid w:val="002947E7"/>
    <w:rsid w:val="00295C30"/>
    <w:rsid w:val="00296096"/>
    <w:rsid w:val="002962D6"/>
    <w:rsid w:val="0029739D"/>
    <w:rsid w:val="0029754D"/>
    <w:rsid w:val="0029796C"/>
    <w:rsid w:val="002A063C"/>
    <w:rsid w:val="002A2DDC"/>
    <w:rsid w:val="002A33A5"/>
    <w:rsid w:val="002A34E4"/>
    <w:rsid w:val="002A35A1"/>
    <w:rsid w:val="002A395D"/>
    <w:rsid w:val="002A4F0A"/>
    <w:rsid w:val="002A52F0"/>
    <w:rsid w:val="002A556F"/>
    <w:rsid w:val="002A5D43"/>
    <w:rsid w:val="002A6144"/>
    <w:rsid w:val="002A7716"/>
    <w:rsid w:val="002B04A4"/>
    <w:rsid w:val="002B1A97"/>
    <w:rsid w:val="002B3395"/>
    <w:rsid w:val="002B3769"/>
    <w:rsid w:val="002B403D"/>
    <w:rsid w:val="002B4BAB"/>
    <w:rsid w:val="002B4C27"/>
    <w:rsid w:val="002B79B4"/>
    <w:rsid w:val="002B7F7D"/>
    <w:rsid w:val="002C064C"/>
    <w:rsid w:val="002C132C"/>
    <w:rsid w:val="002C177D"/>
    <w:rsid w:val="002C1D86"/>
    <w:rsid w:val="002C26CB"/>
    <w:rsid w:val="002C3AE2"/>
    <w:rsid w:val="002C3C42"/>
    <w:rsid w:val="002C5B2E"/>
    <w:rsid w:val="002C5F7B"/>
    <w:rsid w:val="002C620B"/>
    <w:rsid w:val="002C64B2"/>
    <w:rsid w:val="002C6E75"/>
    <w:rsid w:val="002C7197"/>
    <w:rsid w:val="002D0485"/>
    <w:rsid w:val="002D3622"/>
    <w:rsid w:val="002D43FE"/>
    <w:rsid w:val="002D4F11"/>
    <w:rsid w:val="002E010F"/>
    <w:rsid w:val="002E1A67"/>
    <w:rsid w:val="002E4E7E"/>
    <w:rsid w:val="002E5C04"/>
    <w:rsid w:val="002E633B"/>
    <w:rsid w:val="002E79CF"/>
    <w:rsid w:val="002E7F96"/>
    <w:rsid w:val="002F0395"/>
    <w:rsid w:val="002F0958"/>
    <w:rsid w:val="002F0B6A"/>
    <w:rsid w:val="002F5228"/>
    <w:rsid w:val="002F5713"/>
    <w:rsid w:val="002F5C80"/>
    <w:rsid w:val="002F69D5"/>
    <w:rsid w:val="0030051C"/>
    <w:rsid w:val="00300577"/>
    <w:rsid w:val="003020AE"/>
    <w:rsid w:val="003043E4"/>
    <w:rsid w:val="00305272"/>
    <w:rsid w:val="0030565B"/>
    <w:rsid w:val="0030709B"/>
    <w:rsid w:val="0031052B"/>
    <w:rsid w:val="003115A4"/>
    <w:rsid w:val="00311681"/>
    <w:rsid w:val="003204DF"/>
    <w:rsid w:val="00320C16"/>
    <w:rsid w:val="00321096"/>
    <w:rsid w:val="00321C2C"/>
    <w:rsid w:val="0032552C"/>
    <w:rsid w:val="003255CD"/>
    <w:rsid w:val="00325664"/>
    <w:rsid w:val="00326E67"/>
    <w:rsid w:val="00327B32"/>
    <w:rsid w:val="00327FE9"/>
    <w:rsid w:val="0033186F"/>
    <w:rsid w:val="00331E7D"/>
    <w:rsid w:val="003321A4"/>
    <w:rsid w:val="003328B4"/>
    <w:rsid w:val="00333531"/>
    <w:rsid w:val="00334AA0"/>
    <w:rsid w:val="00334E81"/>
    <w:rsid w:val="003370A7"/>
    <w:rsid w:val="00341B7D"/>
    <w:rsid w:val="00341FFC"/>
    <w:rsid w:val="003431A6"/>
    <w:rsid w:val="00343F6C"/>
    <w:rsid w:val="003441F0"/>
    <w:rsid w:val="00346516"/>
    <w:rsid w:val="00347C60"/>
    <w:rsid w:val="0035070D"/>
    <w:rsid w:val="0035106C"/>
    <w:rsid w:val="00353ED7"/>
    <w:rsid w:val="003558A1"/>
    <w:rsid w:val="00356B99"/>
    <w:rsid w:val="00357568"/>
    <w:rsid w:val="0036013A"/>
    <w:rsid w:val="00362BB0"/>
    <w:rsid w:val="00371CE6"/>
    <w:rsid w:val="00371E65"/>
    <w:rsid w:val="00373804"/>
    <w:rsid w:val="003754E1"/>
    <w:rsid w:val="00376B25"/>
    <w:rsid w:val="00380104"/>
    <w:rsid w:val="00380B3A"/>
    <w:rsid w:val="00381A60"/>
    <w:rsid w:val="00382A88"/>
    <w:rsid w:val="00384FC0"/>
    <w:rsid w:val="00385339"/>
    <w:rsid w:val="00386F1D"/>
    <w:rsid w:val="003904F0"/>
    <w:rsid w:val="003938A4"/>
    <w:rsid w:val="00393C3A"/>
    <w:rsid w:val="0039400A"/>
    <w:rsid w:val="00394AD9"/>
    <w:rsid w:val="003955BE"/>
    <w:rsid w:val="0039741F"/>
    <w:rsid w:val="003977AE"/>
    <w:rsid w:val="003A0D6E"/>
    <w:rsid w:val="003A1EB3"/>
    <w:rsid w:val="003A49EA"/>
    <w:rsid w:val="003A65DA"/>
    <w:rsid w:val="003A6F19"/>
    <w:rsid w:val="003B070C"/>
    <w:rsid w:val="003B09DD"/>
    <w:rsid w:val="003B0D77"/>
    <w:rsid w:val="003B2C87"/>
    <w:rsid w:val="003B3042"/>
    <w:rsid w:val="003B36D4"/>
    <w:rsid w:val="003B3B1B"/>
    <w:rsid w:val="003B5318"/>
    <w:rsid w:val="003B76E0"/>
    <w:rsid w:val="003B7B08"/>
    <w:rsid w:val="003C2150"/>
    <w:rsid w:val="003C220D"/>
    <w:rsid w:val="003C27C6"/>
    <w:rsid w:val="003C2803"/>
    <w:rsid w:val="003C5451"/>
    <w:rsid w:val="003C676A"/>
    <w:rsid w:val="003D3221"/>
    <w:rsid w:val="003D5A6F"/>
    <w:rsid w:val="003D69B1"/>
    <w:rsid w:val="003D6DB0"/>
    <w:rsid w:val="003D7A0F"/>
    <w:rsid w:val="003E1272"/>
    <w:rsid w:val="003E19B1"/>
    <w:rsid w:val="003E321C"/>
    <w:rsid w:val="003E4C80"/>
    <w:rsid w:val="003E5141"/>
    <w:rsid w:val="003E5724"/>
    <w:rsid w:val="003E5757"/>
    <w:rsid w:val="003E6717"/>
    <w:rsid w:val="003E7685"/>
    <w:rsid w:val="003F02F8"/>
    <w:rsid w:val="003F121F"/>
    <w:rsid w:val="003F5720"/>
    <w:rsid w:val="003F663B"/>
    <w:rsid w:val="003F683B"/>
    <w:rsid w:val="003F6FA1"/>
    <w:rsid w:val="003F7EBD"/>
    <w:rsid w:val="00401144"/>
    <w:rsid w:val="0040312D"/>
    <w:rsid w:val="0040326C"/>
    <w:rsid w:val="004039E0"/>
    <w:rsid w:val="00404847"/>
    <w:rsid w:val="0040623C"/>
    <w:rsid w:val="00406D49"/>
    <w:rsid w:val="004072C0"/>
    <w:rsid w:val="0040762C"/>
    <w:rsid w:val="00410284"/>
    <w:rsid w:val="00410B43"/>
    <w:rsid w:val="00411231"/>
    <w:rsid w:val="0041587A"/>
    <w:rsid w:val="00416CF2"/>
    <w:rsid w:val="004215A2"/>
    <w:rsid w:val="00421EF3"/>
    <w:rsid w:val="00422800"/>
    <w:rsid w:val="00423706"/>
    <w:rsid w:val="00423F08"/>
    <w:rsid w:val="00425291"/>
    <w:rsid w:val="0042537F"/>
    <w:rsid w:val="00425BC3"/>
    <w:rsid w:val="00425D8E"/>
    <w:rsid w:val="00425E03"/>
    <w:rsid w:val="00426E58"/>
    <w:rsid w:val="00427A1A"/>
    <w:rsid w:val="00427C6D"/>
    <w:rsid w:val="00433115"/>
    <w:rsid w:val="00433E6A"/>
    <w:rsid w:val="004348E1"/>
    <w:rsid w:val="00435010"/>
    <w:rsid w:val="004361FE"/>
    <w:rsid w:val="00436B1E"/>
    <w:rsid w:val="00437139"/>
    <w:rsid w:val="004376C1"/>
    <w:rsid w:val="004449AA"/>
    <w:rsid w:val="00444ED3"/>
    <w:rsid w:val="0044573E"/>
    <w:rsid w:val="00445A48"/>
    <w:rsid w:val="00445CA1"/>
    <w:rsid w:val="0044702D"/>
    <w:rsid w:val="0045063D"/>
    <w:rsid w:val="00450648"/>
    <w:rsid w:val="00451310"/>
    <w:rsid w:val="0045184A"/>
    <w:rsid w:val="004526F6"/>
    <w:rsid w:val="00452971"/>
    <w:rsid w:val="00453604"/>
    <w:rsid w:val="00454DCD"/>
    <w:rsid w:val="004551EC"/>
    <w:rsid w:val="0045543F"/>
    <w:rsid w:val="0045568E"/>
    <w:rsid w:val="0045585C"/>
    <w:rsid w:val="00455D01"/>
    <w:rsid w:val="00456186"/>
    <w:rsid w:val="00456792"/>
    <w:rsid w:val="00456C56"/>
    <w:rsid w:val="00457176"/>
    <w:rsid w:val="004575F5"/>
    <w:rsid w:val="00457C21"/>
    <w:rsid w:val="00460806"/>
    <w:rsid w:val="004615C8"/>
    <w:rsid w:val="00463030"/>
    <w:rsid w:val="00463F86"/>
    <w:rsid w:val="0046774C"/>
    <w:rsid w:val="0047057B"/>
    <w:rsid w:val="004718CB"/>
    <w:rsid w:val="004729A1"/>
    <w:rsid w:val="00472AB0"/>
    <w:rsid w:val="00472AD2"/>
    <w:rsid w:val="004731AB"/>
    <w:rsid w:val="00473A08"/>
    <w:rsid w:val="00475111"/>
    <w:rsid w:val="00475551"/>
    <w:rsid w:val="0047614C"/>
    <w:rsid w:val="0048040F"/>
    <w:rsid w:val="00480802"/>
    <w:rsid w:val="00481EE4"/>
    <w:rsid w:val="00483300"/>
    <w:rsid w:val="00483B81"/>
    <w:rsid w:val="00483ED9"/>
    <w:rsid w:val="00483F69"/>
    <w:rsid w:val="0048470A"/>
    <w:rsid w:val="00485893"/>
    <w:rsid w:val="00486DA2"/>
    <w:rsid w:val="00486F31"/>
    <w:rsid w:val="00487BD8"/>
    <w:rsid w:val="00487E04"/>
    <w:rsid w:val="00490849"/>
    <w:rsid w:val="0049093B"/>
    <w:rsid w:val="004912DA"/>
    <w:rsid w:val="00492815"/>
    <w:rsid w:val="00492B53"/>
    <w:rsid w:val="004932A8"/>
    <w:rsid w:val="004937DA"/>
    <w:rsid w:val="00494F6C"/>
    <w:rsid w:val="00495097"/>
    <w:rsid w:val="00496542"/>
    <w:rsid w:val="00497E26"/>
    <w:rsid w:val="004A3498"/>
    <w:rsid w:val="004A3A9A"/>
    <w:rsid w:val="004A3E4E"/>
    <w:rsid w:val="004A4FF9"/>
    <w:rsid w:val="004A5E88"/>
    <w:rsid w:val="004A69F1"/>
    <w:rsid w:val="004A7D6D"/>
    <w:rsid w:val="004B0AB2"/>
    <w:rsid w:val="004B43E5"/>
    <w:rsid w:val="004B4628"/>
    <w:rsid w:val="004B4714"/>
    <w:rsid w:val="004B4838"/>
    <w:rsid w:val="004B5172"/>
    <w:rsid w:val="004B6793"/>
    <w:rsid w:val="004B7DD3"/>
    <w:rsid w:val="004C14EB"/>
    <w:rsid w:val="004C1810"/>
    <w:rsid w:val="004C196D"/>
    <w:rsid w:val="004C26B9"/>
    <w:rsid w:val="004C2D80"/>
    <w:rsid w:val="004C2F29"/>
    <w:rsid w:val="004C2FD2"/>
    <w:rsid w:val="004C3D8A"/>
    <w:rsid w:val="004C4A5E"/>
    <w:rsid w:val="004C5E01"/>
    <w:rsid w:val="004C65FB"/>
    <w:rsid w:val="004C71D0"/>
    <w:rsid w:val="004D0623"/>
    <w:rsid w:val="004D167A"/>
    <w:rsid w:val="004D58A3"/>
    <w:rsid w:val="004D603A"/>
    <w:rsid w:val="004D6635"/>
    <w:rsid w:val="004D6C85"/>
    <w:rsid w:val="004E21C1"/>
    <w:rsid w:val="004E2F19"/>
    <w:rsid w:val="004E2FE7"/>
    <w:rsid w:val="004E2FEB"/>
    <w:rsid w:val="004E37ED"/>
    <w:rsid w:val="004E46F6"/>
    <w:rsid w:val="004E49AF"/>
    <w:rsid w:val="004E5C73"/>
    <w:rsid w:val="004E61D2"/>
    <w:rsid w:val="004E7045"/>
    <w:rsid w:val="004E70D4"/>
    <w:rsid w:val="004E72C9"/>
    <w:rsid w:val="004E738C"/>
    <w:rsid w:val="004F31EC"/>
    <w:rsid w:val="004F477D"/>
    <w:rsid w:val="004F6A8A"/>
    <w:rsid w:val="004F6E91"/>
    <w:rsid w:val="004F75FF"/>
    <w:rsid w:val="00500517"/>
    <w:rsid w:val="00501BE1"/>
    <w:rsid w:val="0050213D"/>
    <w:rsid w:val="00502619"/>
    <w:rsid w:val="00503F83"/>
    <w:rsid w:val="005040EC"/>
    <w:rsid w:val="0050463C"/>
    <w:rsid w:val="005046CF"/>
    <w:rsid w:val="00504C13"/>
    <w:rsid w:val="00506BA2"/>
    <w:rsid w:val="00510AA7"/>
    <w:rsid w:val="00513712"/>
    <w:rsid w:val="00514733"/>
    <w:rsid w:val="00516382"/>
    <w:rsid w:val="0051647C"/>
    <w:rsid w:val="005170D5"/>
    <w:rsid w:val="005218C9"/>
    <w:rsid w:val="00522D25"/>
    <w:rsid w:val="0052378C"/>
    <w:rsid w:val="005238FC"/>
    <w:rsid w:val="00524E76"/>
    <w:rsid w:val="00526E1B"/>
    <w:rsid w:val="00531C11"/>
    <w:rsid w:val="0053399A"/>
    <w:rsid w:val="0053523F"/>
    <w:rsid w:val="005352E8"/>
    <w:rsid w:val="00535CF7"/>
    <w:rsid w:val="00535DA3"/>
    <w:rsid w:val="00540577"/>
    <w:rsid w:val="005411B3"/>
    <w:rsid w:val="00542242"/>
    <w:rsid w:val="00543DAA"/>
    <w:rsid w:val="00543F77"/>
    <w:rsid w:val="0054458E"/>
    <w:rsid w:val="00544E0D"/>
    <w:rsid w:val="00545161"/>
    <w:rsid w:val="0054601F"/>
    <w:rsid w:val="0054775D"/>
    <w:rsid w:val="00550B27"/>
    <w:rsid w:val="00550FEB"/>
    <w:rsid w:val="005528B2"/>
    <w:rsid w:val="00554F54"/>
    <w:rsid w:val="00556952"/>
    <w:rsid w:val="00557508"/>
    <w:rsid w:val="005577DF"/>
    <w:rsid w:val="00560663"/>
    <w:rsid w:val="00562159"/>
    <w:rsid w:val="0056292C"/>
    <w:rsid w:val="005636C0"/>
    <w:rsid w:val="005639A8"/>
    <w:rsid w:val="00563B87"/>
    <w:rsid w:val="005646F2"/>
    <w:rsid w:val="00567A37"/>
    <w:rsid w:val="00567F20"/>
    <w:rsid w:val="00567F66"/>
    <w:rsid w:val="005708DF"/>
    <w:rsid w:val="005709C6"/>
    <w:rsid w:val="00571CFA"/>
    <w:rsid w:val="005727BC"/>
    <w:rsid w:val="005740F4"/>
    <w:rsid w:val="0057573E"/>
    <w:rsid w:val="005757DD"/>
    <w:rsid w:val="00576198"/>
    <w:rsid w:val="00576BFD"/>
    <w:rsid w:val="00576E3D"/>
    <w:rsid w:val="00580BCC"/>
    <w:rsid w:val="00582D74"/>
    <w:rsid w:val="00583E47"/>
    <w:rsid w:val="00585E20"/>
    <w:rsid w:val="005860FB"/>
    <w:rsid w:val="005922DE"/>
    <w:rsid w:val="005929ED"/>
    <w:rsid w:val="00592A64"/>
    <w:rsid w:val="005946EE"/>
    <w:rsid w:val="005957E7"/>
    <w:rsid w:val="005963C0"/>
    <w:rsid w:val="00597557"/>
    <w:rsid w:val="005A1563"/>
    <w:rsid w:val="005A1CBA"/>
    <w:rsid w:val="005A28E7"/>
    <w:rsid w:val="005A2AB2"/>
    <w:rsid w:val="005A30AE"/>
    <w:rsid w:val="005A3180"/>
    <w:rsid w:val="005A35F0"/>
    <w:rsid w:val="005A4F2A"/>
    <w:rsid w:val="005A5445"/>
    <w:rsid w:val="005A5DBC"/>
    <w:rsid w:val="005A792A"/>
    <w:rsid w:val="005A7A8E"/>
    <w:rsid w:val="005B111F"/>
    <w:rsid w:val="005B1395"/>
    <w:rsid w:val="005B1971"/>
    <w:rsid w:val="005B1AE4"/>
    <w:rsid w:val="005B2A48"/>
    <w:rsid w:val="005B3540"/>
    <w:rsid w:val="005B3B67"/>
    <w:rsid w:val="005B57FB"/>
    <w:rsid w:val="005C02E8"/>
    <w:rsid w:val="005C0AAC"/>
    <w:rsid w:val="005C0B82"/>
    <w:rsid w:val="005C222E"/>
    <w:rsid w:val="005C2A47"/>
    <w:rsid w:val="005C506C"/>
    <w:rsid w:val="005C56F1"/>
    <w:rsid w:val="005C57B6"/>
    <w:rsid w:val="005C6138"/>
    <w:rsid w:val="005D01FD"/>
    <w:rsid w:val="005D032A"/>
    <w:rsid w:val="005D0AF3"/>
    <w:rsid w:val="005D1555"/>
    <w:rsid w:val="005D2982"/>
    <w:rsid w:val="005D2CCA"/>
    <w:rsid w:val="005D575B"/>
    <w:rsid w:val="005D7AC1"/>
    <w:rsid w:val="005E1F94"/>
    <w:rsid w:val="005E26E4"/>
    <w:rsid w:val="005E4FE8"/>
    <w:rsid w:val="005E719A"/>
    <w:rsid w:val="005F01F0"/>
    <w:rsid w:val="005F10E9"/>
    <w:rsid w:val="005F1939"/>
    <w:rsid w:val="005F2CB8"/>
    <w:rsid w:val="005F2FF5"/>
    <w:rsid w:val="005F33A2"/>
    <w:rsid w:val="005F3903"/>
    <w:rsid w:val="005F4687"/>
    <w:rsid w:val="005F5112"/>
    <w:rsid w:val="005F5872"/>
    <w:rsid w:val="005F5CA6"/>
    <w:rsid w:val="005F65CC"/>
    <w:rsid w:val="005F674D"/>
    <w:rsid w:val="005F6792"/>
    <w:rsid w:val="005F7F2A"/>
    <w:rsid w:val="00603275"/>
    <w:rsid w:val="00603CA7"/>
    <w:rsid w:val="006068F1"/>
    <w:rsid w:val="006100C3"/>
    <w:rsid w:val="006103EA"/>
    <w:rsid w:val="006118C4"/>
    <w:rsid w:val="00611AC9"/>
    <w:rsid w:val="0061293D"/>
    <w:rsid w:val="00614323"/>
    <w:rsid w:val="0061480E"/>
    <w:rsid w:val="00616013"/>
    <w:rsid w:val="00617305"/>
    <w:rsid w:val="00620907"/>
    <w:rsid w:val="00623DB5"/>
    <w:rsid w:val="006303C7"/>
    <w:rsid w:val="0063087D"/>
    <w:rsid w:val="00630ACA"/>
    <w:rsid w:val="00630C67"/>
    <w:rsid w:val="0063164F"/>
    <w:rsid w:val="0063272F"/>
    <w:rsid w:val="0063576E"/>
    <w:rsid w:val="006359BC"/>
    <w:rsid w:val="006369DC"/>
    <w:rsid w:val="006402AE"/>
    <w:rsid w:val="006405BB"/>
    <w:rsid w:val="00640EF3"/>
    <w:rsid w:val="00642035"/>
    <w:rsid w:val="006426D7"/>
    <w:rsid w:val="006447C9"/>
    <w:rsid w:val="00645612"/>
    <w:rsid w:val="00646326"/>
    <w:rsid w:val="00646CBD"/>
    <w:rsid w:val="00646D4D"/>
    <w:rsid w:val="00647A4A"/>
    <w:rsid w:val="00647E15"/>
    <w:rsid w:val="006523A0"/>
    <w:rsid w:val="0065243A"/>
    <w:rsid w:val="00652571"/>
    <w:rsid w:val="006536F5"/>
    <w:rsid w:val="00653C08"/>
    <w:rsid w:val="0065412E"/>
    <w:rsid w:val="00654B46"/>
    <w:rsid w:val="00655D4F"/>
    <w:rsid w:val="00655E13"/>
    <w:rsid w:val="006576D8"/>
    <w:rsid w:val="00661A8B"/>
    <w:rsid w:val="00662317"/>
    <w:rsid w:val="006623F5"/>
    <w:rsid w:val="00663495"/>
    <w:rsid w:val="00663C33"/>
    <w:rsid w:val="00665657"/>
    <w:rsid w:val="00666359"/>
    <w:rsid w:val="0067027E"/>
    <w:rsid w:val="006702BE"/>
    <w:rsid w:val="00670430"/>
    <w:rsid w:val="006708E3"/>
    <w:rsid w:val="00672828"/>
    <w:rsid w:val="00672BB3"/>
    <w:rsid w:val="0067365A"/>
    <w:rsid w:val="0067529C"/>
    <w:rsid w:val="006766A2"/>
    <w:rsid w:val="0068014C"/>
    <w:rsid w:val="00680F96"/>
    <w:rsid w:val="006813DF"/>
    <w:rsid w:val="00681B0F"/>
    <w:rsid w:val="0068278E"/>
    <w:rsid w:val="00685875"/>
    <w:rsid w:val="00685B8A"/>
    <w:rsid w:val="00686937"/>
    <w:rsid w:val="006870B7"/>
    <w:rsid w:val="00687415"/>
    <w:rsid w:val="006874C8"/>
    <w:rsid w:val="006912B4"/>
    <w:rsid w:val="00692A19"/>
    <w:rsid w:val="0069360F"/>
    <w:rsid w:val="00694EF2"/>
    <w:rsid w:val="00695C55"/>
    <w:rsid w:val="00696356"/>
    <w:rsid w:val="00696D66"/>
    <w:rsid w:val="00697414"/>
    <w:rsid w:val="0069762B"/>
    <w:rsid w:val="00697FB7"/>
    <w:rsid w:val="006A0CEF"/>
    <w:rsid w:val="006A330E"/>
    <w:rsid w:val="006A6B4F"/>
    <w:rsid w:val="006A7024"/>
    <w:rsid w:val="006B038E"/>
    <w:rsid w:val="006B0CFD"/>
    <w:rsid w:val="006B1039"/>
    <w:rsid w:val="006B236B"/>
    <w:rsid w:val="006B2E1D"/>
    <w:rsid w:val="006B329A"/>
    <w:rsid w:val="006B4C84"/>
    <w:rsid w:val="006B4FA0"/>
    <w:rsid w:val="006B6109"/>
    <w:rsid w:val="006B679C"/>
    <w:rsid w:val="006C06C2"/>
    <w:rsid w:val="006C0DD5"/>
    <w:rsid w:val="006C1688"/>
    <w:rsid w:val="006C4223"/>
    <w:rsid w:val="006C54A5"/>
    <w:rsid w:val="006C6C4F"/>
    <w:rsid w:val="006C7145"/>
    <w:rsid w:val="006D2DDE"/>
    <w:rsid w:val="006D3DA3"/>
    <w:rsid w:val="006D422F"/>
    <w:rsid w:val="006D5316"/>
    <w:rsid w:val="006D536F"/>
    <w:rsid w:val="006D6432"/>
    <w:rsid w:val="006E041F"/>
    <w:rsid w:val="006E1F77"/>
    <w:rsid w:val="006E2BC8"/>
    <w:rsid w:val="006E3212"/>
    <w:rsid w:val="006E3562"/>
    <w:rsid w:val="006E39EB"/>
    <w:rsid w:val="006E467D"/>
    <w:rsid w:val="006E4ABF"/>
    <w:rsid w:val="006E5A6F"/>
    <w:rsid w:val="006E7641"/>
    <w:rsid w:val="006F0098"/>
    <w:rsid w:val="006F0E6D"/>
    <w:rsid w:val="006F134A"/>
    <w:rsid w:val="006F3853"/>
    <w:rsid w:val="006F4648"/>
    <w:rsid w:val="006F4CF7"/>
    <w:rsid w:val="006F6EA8"/>
    <w:rsid w:val="007041BE"/>
    <w:rsid w:val="007050AB"/>
    <w:rsid w:val="0070523C"/>
    <w:rsid w:val="00707242"/>
    <w:rsid w:val="00707456"/>
    <w:rsid w:val="00707D22"/>
    <w:rsid w:val="00711A3C"/>
    <w:rsid w:val="00712787"/>
    <w:rsid w:val="00713972"/>
    <w:rsid w:val="0071514D"/>
    <w:rsid w:val="00715315"/>
    <w:rsid w:val="0071538F"/>
    <w:rsid w:val="00721676"/>
    <w:rsid w:val="007229F7"/>
    <w:rsid w:val="00723EDF"/>
    <w:rsid w:val="00724BA3"/>
    <w:rsid w:val="00727139"/>
    <w:rsid w:val="00727B2D"/>
    <w:rsid w:val="00732031"/>
    <w:rsid w:val="007330FD"/>
    <w:rsid w:val="007341C3"/>
    <w:rsid w:val="00734471"/>
    <w:rsid w:val="00735017"/>
    <w:rsid w:val="007364D5"/>
    <w:rsid w:val="00736BA0"/>
    <w:rsid w:val="00737934"/>
    <w:rsid w:val="007413CD"/>
    <w:rsid w:val="00741C87"/>
    <w:rsid w:val="0074288A"/>
    <w:rsid w:val="007444B9"/>
    <w:rsid w:val="00745906"/>
    <w:rsid w:val="00745984"/>
    <w:rsid w:val="0074663B"/>
    <w:rsid w:val="00746911"/>
    <w:rsid w:val="0074712B"/>
    <w:rsid w:val="007502AA"/>
    <w:rsid w:val="00750843"/>
    <w:rsid w:val="00750BCF"/>
    <w:rsid w:val="00750EA7"/>
    <w:rsid w:val="00751273"/>
    <w:rsid w:val="0075200C"/>
    <w:rsid w:val="00752E2E"/>
    <w:rsid w:val="007549FB"/>
    <w:rsid w:val="007602AA"/>
    <w:rsid w:val="00760670"/>
    <w:rsid w:val="00762424"/>
    <w:rsid w:val="0076280C"/>
    <w:rsid w:val="007629E8"/>
    <w:rsid w:val="00762FFB"/>
    <w:rsid w:val="007630B4"/>
    <w:rsid w:val="00763C45"/>
    <w:rsid w:val="007660FB"/>
    <w:rsid w:val="00767608"/>
    <w:rsid w:val="00767BD3"/>
    <w:rsid w:val="007702A1"/>
    <w:rsid w:val="00770321"/>
    <w:rsid w:val="007716E4"/>
    <w:rsid w:val="00773AD6"/>
    <w:rsid w:val="00773BF0"/>
    <w:rsid w:val="007755DA"/>
    <w:rsid w:val="00775A62"/>
    <w:rsid w:val="007775DB"/>
    <w:rsid w:val="007833B8"/>
    <w:rsid w:val="00783BF6"/>
    <w:rsid w:val="00783FA4"/>
    <w:rsid w:val="0078495D"/>
    <w:rsid w:val="00786085"/>
    <w:rsid w:val="00786975"/>
    <w:rsid w:val="00787C3F"/>
    <w:rsid w:val="00787D51"/>
    <w:rsid w:val="00791DEF"/>
    <w:rsid w:val="00792688"/>
    <w:rsid w:val="00793526"/>
    <w:rsid w:val="0079770F"/>
    <w:rsid w:val="007A0C30"/>
    <w:rsid w:val="007A12A2"/>
    <w:rsid w:val="007A2041"/>
    <w:rsid w:val="007A2165"/>
    <w:rsid w:val="007A2550"/>
    <w:rsid w:val="007A3026"/>
    <w:rsid w:val="007A387B"/>
    <w:rsid w:val="007A5786"/>
    <w:rsid w:val="007A5FA0"/>
    <w:rsid w:val="007A7234"/>
    <w:rsid w:val="007B24A4"/>
    <w:rsid w:val="007B3604"/>
    <w:rsid w:val="007B3710"/>
    <w:rsid w:val="007B3B25"/>
    <w:rsid w:val="007B3D3A"/>
    <w:rsid w:val="007B5E47"/>
    <w:rsid w:val="007C2AA9"/>
    <w:rsid w:val="007C2CCF"/>
    <w:rsid w:val="007C33F3"/>
    <w:rsid w:val="007C4D81"/>
    <w:rsid w:val="007C545E"/>
    <w:rsid w:val="007C5C65"/>
    <w:rsid w:val="007C6BCB"/>
    <w:rsid w:val="007C6BFB"/>
    <w:rsid w:val="007C7287"/>
    <w:rsid w:val="007D1F73"/>
    <w:rsid w:val="007D33E7"/>
    <w:rsid w:val="007D3AF8"/>
    <w:rsid w:val="007D3D57"/>
    <w:rsid w:val="007D69BF"/>
    <w:rsid w:val="007E0F17"/>
    <w:rsid w:val="007E14B8"/>
    <w:rsid w:val="007E17B6"/>
    <w:rsid w:val="007E1BB7"/>
    <w:rsid w:val="007E235B"/>
    <w:rsid w:val="007E3AD3"/>
    <w:rsid w:val="007E3D3E"/>
    <w:rsid w:val="007E61E7"/>
    <w:rsid w:val="007F0F90"/>
    <w:rsid w:val="007F14C0"/>
    <w:rsid w:val="007F2660"/>
    <w:rsid w:val="007F3E8A"/>
    <w:rsid w:val="007F4887"/>
    <w:rsid w:val="007F60A4"/>
    <w:rsid w:val="007F71B9"/>
    <w:rsid w:val="007F797D"/>
    <w:rsid w:val="00800326"/>
    <w:rsid w:val="00801BFB"/>
    <w:rsid w:val="008028F0"/>
    <w:rsid w:val="00803113"/>
    <w:rsid w:val="00803E56"/>
    <w:rsid w:val="00805C51"/>
    <w:rsid w:val="008062C2"/>
    <w:rsid w:val="00807852"/>
    <w:rsid w:val="00810029"/>
    <w:rsid w:val="008106D0"/>
    <w:rsid w:val="00812F18"/>
    <w:rsid w:val="00813D44"/>
    <w:rsid w:val="00815E6E"/>
    <w:rsid w:val="00817032"/>
    <w:rsid w:val="00821D43"/>
    <w:rsid w:val="008233C9"/>
    <w:rsid w:val="00823ADB"/>
    <w:rsid w:val="00824B07"/>
    <w:rsid w:val="00824D0A"/>
    <w:rsid w:val="008250C0"/>
    <w:rsid w:val="008256D8"/>
    <w:rsid w:val="008259B0"/>
    <w:rsid w:val="00826AB4"/>
    <w:rsid w:val="008272D4"/>
    <w:rsid w:val="0082745E"/>
    <w:rsid w:val="00830567"/>
    <w:rsid w:val="0083084F"/>
    <w:rsid w:val="00831447"/>
    <w:rsid w:val="008328BC"/>
    <w:rsid w:val="008328E8"/>
    <w:rsid w:val="008329FF"/>
    <w:rsid w:val="008351BF"/>
    <w:rsid w:val="00836AA0"/>
    <w:rsid w:val="00842662"/>
    <w:rsid w:val="00842C9D"/>
    <w:rsid w:val="008433A7"/>
    <w:rsid w:val="00844DE1"/>
    <w:rsid w:val="008453BD"/>
    <w:rsid w:val="008454EF"/>
    <w:rsid w:val="00846A30"/>
    <w:rsid w:val="00847236"/>
    <w:rsid w:val="00847DEB"/>
    <w:rsid w:val="00847F60"/>
    <w:rsid w:val="008523F5"/>
    <w:rsid w:val="00853432"/>
    <w:rsid w:val="00854884"/>
    <w:rsid w:val="00854C85"/>
    <w:rsid w:val="00855952"/>
    <w:rsid w:val="008567C9"/>
    <w:rsid w:val="008611BB"/>
    <w:rsid w:val="00861A84"/>
    <w:rsid w:val="00861B94"/>
    <w:rsid w:val="008636A2"/>
    <w:rsid w:val="008636F1"/>
    <w:rsid w:val="0086452F"/>
    <w:rsid w:val="00865A32"/>
    <w:rsid w:val="00866D16"/>
    <w:rsid w:val="00867FD5"/>
    <w:rsid w:val="008704E7"/>
    <w:rsid w:val="00870516"/>
    <w:rsid w:val="0087052E"/>
    <w:rsid w:val="00871207"/>
    <w:rsid w:val="00871E18"/>
    <w:rsid w:val="00872135"/>
    <w:rsid w:val="00873F94"/>
    <w:rsid w:val="008740CA"/>
    <w:rsid w:val="00875FD0"/>
    <w:rsid w:val="008766C6"/>
    <w:rsid w:val="0087771A"/>
    <w:rsid w:val="00881C5C"/>
    <w:rsid w:val="00882CB3"/>
    <w:rsid w:val="0088449E"/>
    <w:rsid w:val="00884FA5"/>
    <w:rsid w:val="00886015"/>
    <w:rsid w:val="008864C0"/>
    <w:rsid w:val="00887FAF"/>
    <w:rsid w:val="00890917"/>
    <w:rsid w:val="00891384"/>
    <w:rsid w:val="008931A6"/>
    <w:rsid w:val="00894868"/>
    <w:rsid w:val="00894E50"/>
    <w:rsid w:val="00897720"/>
    <w:rsid w:val="00897EA6"/>
    <w:rsid w:val="008A067C"/>
    <w:rsid w:val="008A0E7C"/>
    <w:rsid w:val="008A148D"/>
    <w:rsid w:val="008A1BCB"/>
    <w:rsid w:val="008A3D2B"/>
    <w:rsid w:val="008A5042"/>
    <w:rsid w:val="008A64DD"/>
    <w:rsid w:val="008A6ED4"/>
    <w:rsid w:val="008A7CD5"/>
    <w:rsid w:val="008B1381"/>
    <w:rsid w:val="008B2AB6"/>
    <w:rsid w:val="008B3040"/>
    <w:rsid w:val="008B3FD6"/>
    <w:rsid w:val="008B49E5"/>
    <w:rsid w:val="008B56D9"/>
    <w:rsid w:val="008C4ABB"/>
    <w:rsid w:val="008C5FE2"/>
    <w:rsid w:val="008D3A62"/>
    <w:rsid w:val="008D6A82"/>
    <w:rsid w:val="008E059E"/>
    <w:rsid w:val="008E0998"/>
    <w:rsid w:val="008E0BB4"/>
    <w:rsid w:val="008E171E"/>
    <w:rsid w:val="008E245D"/>
    <w:rsid w:val="008E29FD"/>
    <w:rsid w:val="008E37F4"/>
    <w:rsid w:val="008E438C"/>
    <w:rsid w:val="008E4C92"/>
    <w:rsid w:val="008E7C6A"/>
    <w:rsid w:val="008F0AE4"/>
    <w:rsid w:val="008F0BAD"/>
    <w:rsid w:val="008F13C2"/>
    <w:rsid w:val="008F14E1"/>
    <w:rsid w:val="008F3D84"/>
    <w:rsid w:val="008F50C7"/>
    <w:rsid w:val="008F55C8"/>
    <w:rsid w:val="008F5EA3"/>
    <w:rsid w:val="008F688D"/>
    <w:rsid w:val="008F699B"/>
    <w:rsid w:val="008F751D"/>
    <w:rsid w:val="008F7882"/>
    <w:rsid w:val="0090094D"/>
    <w:rsid w:val="00900D05"/>
    <w:rsid w:val="009023C0"/>
    <w:rsid w:val="009033C9"/>
    <w:rsid w:val="00905BC0"/>
    <w:rsid w:val="00906FDB"/>
    <w:rsid w:val="009070A8"/>
    <w:rsid w:val="00907E51"/>
    <w:rsid w:val="00911785"/>
    <w:rsid w:val="00911812"/>
    <w:rsid w:val="00911929"/>
    <w:rsid w:val="00911F17"/>
    <w:rsid w:val="009122BA"/>
    <w:rsid w:val="00912880"/>
    <w:rsid w:val="00912D93"/>
    <w:rsid w:val="00915DB3"/>
    <w:rsid w:val="009169BC"/>
    <w:rsid w:val="00917DA9"/>
    <w:rsid w:val="00920266"/>
    <w:rsid w:val="00920370"/>
    <w:rsid w:val="0092202E"/>
    <w:rsid w:val="00923D15"/>
    <w:rsid w:val="00924484"/>
    <w:rsid w:val="0092511D"/>
    <w:rsid w:val="00926C0D"/>
    <w:rsid w:val="00926F21"/>
    <w:rsid w:val="00927410"/>
    <w:rsid w:val="0093006C"/>
    <w:rsid w:val="00930431"/>
    <w:rsid w:val="00930506"/>
    <w:rsid w:val="00930DDC"/>
    <w:rsid w:val="00931C1E"/>
    <w:rsid w:val="00932162"/>
    <w:rsid w:val="00933530"/>
    <w:rsid w:val="0093389F"/>
    <w:rsid w:val="009345F9"/>
    <w:rsid w:val="00936D75"/>
    <w:rsid w:val="00937974"/>
    <w:rsid w:val="00937D66"/>
    <w:rsid w:val="00941864"/>
    <w:rsid w:val="009420C9"/>
    <w:rsid w:val="0094241D"/>
    <w:rsid w:val="00943D10"/>
    <w:rsid w:val="00944821"/>
    <w:rsid w:val="00946DC4"/>
    <w:rsid w:val="0095508A"/>
    <w:rsid w:val="00955788"/>
    <w:rsid w:val="00955B01"/>
    <w:rsid w:val="00956039"/>
    <w:rsid w:val="009566C6"/>
    <w:rsid w:val="00956E6D"/>
    <w:rsid w:val="0096164F"/>
    <w:rsid w:val="0096266A"/>
    <w:rsid w:val="0096347C"/>
    <w:rsid w:val="0096350E"/>
    <w:rsid w:val="00965109"/>
    <w:rsid w:val="009651C0"/>
    <w:rsid w:val="009664B1"/>
    <w:rsid w:val="00966C44"/>
    <w:rsid w:val="009702D1"/>
    <w:rsid w:val="009710EC"/>
    <w:rsid w:val="00974BB4"/>
    <w:rsid w:val="00974DBF"/>
    <w:rsid w:val="00975D66"/>
    <w:rsid w:val="00975FBF"/>
    <w:rsid w:val="00977B15"/>
    <w:rsid w:val="0098111F"/>
    <w:rsid w:val="00981B5D"/>
    <w:rsid w:val="009822DF"/>
    <w:rsid w:val="00982621"/>
    <w:rsid w:val="0098623B"/>
    <w:rsid w:val="009865FA"/>
    <w:rsid w:val="00991D1C"/>
    <w:rsid w:val="00991DE4"/>
    <w:rsid w:val="00993453"/>
    <w:rsid w:val="00994D9A"/>
    <w:rsid w:val="0099501F"/>
    <w:rsid w:val="009953B8"/>
    <w:rsid w:val="009954DA"/>
    <w:rsid w:val="0099622A"/>
    <w:rsid w:val="009969E5"/>
    <w:rsid w:val="00997A70"/>
    <w:rsid w:val="009A3E62"/>
    <w:rsid w:val="009A6158"/>
    <w:rsid w:val="009A70E7"/>
    <w:rsid w:val="009A75BB"/>
    <w:rsid w:val="009B339E"/>
    <w:rsid w:val="009B562B"/>
    <w:rsid w:val="009B66C6"/>
    <w:rsid w:val="009B71B2"/>
    <w:rsid w:val="009B7E1B"/>
    <w:rsid w:val="009C469D"/>
    <w:rsid w:val="009C4DAA"/>
    <w:rsid w:val="009C5270"/>
    <w:rsid w:val="009C7CB9"/>
    <w:rsid w:val="009D142E"/>
    <w:rsid w:val="009D153A"/>
    <w:rsid w:val="009D29BD"/>
    <w:rsid w:val="009D3752"/>
    <w:rsid w:val="009D431E"/>
    <w:rsid w:val="009D6387"/>
    <w:rsid w:val="009E03A4"/>
    <w:rsid w:val="009E07B4"/>
    <w:rsid w:val="009E1F65"/>
    <w:rsid w:val="009E3083"/>
    <w:rsid w:val="009E35F4"/>
    <w:rsid w:val="009E5946"/>
    <w:rsid w:val="009E62D9"/>
    <w:rsid w:val="009E7A98"/>
    <w:rsid w:val="009F076A"/>
    <w:rsid w:val="009F0989"/>
    <w:rsid w:val="009F15C3"/>
    <w:rsid w:val="009F4D6A"/>
    <w:rsid w:val="009F5386"/>
    <w:rsid w:val="009F6AEB"/>
    <w:rsid w:val="009F70B4"/>
    <w:rsid w:val="00A00247"/>
    <w:rsid w:val="00A00283"/>
    <w:rsid w:val="00A00BCD"/>
    <w:rsid w:val="00A00E0D"/>
    <w:rsid w:val="00A047D0"/>
    <w:rsid w:val="00A05162"/>
    <w:rsid w:val="00A052CF"/>
    <w:rsid w:val="00A10F03"/>
    <w:rsid w:val="00A12823"/>
    <w:rsid w:val="00A132AA"/>
    <w:rsid w:val="00A1512A"/>
    <w:rsid w:val="00A1527F"/>
    <w:rsid w:val="00A15CBD"/>
    <w:rsid w:val="00A160A8"/>
    <w:rsid w:val="00A160E5"/>
    <w:rsid w:val="00A2043A"/>
    <w:rsid w:val="00A20C8F"/>
    <w:rsid w:val="00A240FA"/>
    <w:rsid w:val="00A247D7"/>
    <w:rsid w:val="00A25263"/>
    <w:rsid w:val="00A25D1B"/>
    <w:rsid w:val="00A26C29"/>
    <w:rsid w:val="00A3077D"/>
    <w:rsid w:val="00A30EB0"/>
    <w:rsid w:val="00A313B5"/>
    <w:rsid w:val="00A314E0"/>
    <w:rsid w:val="00A337BE"/>
    <w:rsid w:val="00A34BF7"/>
    <w:rsid w:val="00A35676"/>
    <w:rsid w:val="00A35E02"/>
    <w:rsid w:val="00A35FF5"/>
    <w:rsid w:val="00A37306"/>
    <w:rsid w:val="00A373DB"/>
    <w:rsid w:val="00A3763F"/>
    <w:rsid w:val="00A40B2A"/>
    <w:rsid w:val="00A40BE3"/>
    <w:rsid w:val="00A44875"/>
    <w:rsid w:val="00A44AC3"/>
    <w:rsid w:val="00A46137"/>
    <w:rsid w:val="00A46B85"/>
    <w:rsid w:val="00A5076B"/>
    <w:rsid w:val="00A526A8"/>
    <w:rsid w:val="00A536C7"/>
    <w:rsid w:val="00A53C92"/>
    <w:rsid w:val="00A54C38"/>
    <w:rsid w:val="00A551A0"/>
    <w:rsid w:val="00A552AA"/>
    <w:rsid w:val="00A557D3"/>
    <w:rsid w:val="00A56B2C"/>
    <w:rsid w:val="00A5798B"/>
    <w:rsid w:val="00A57BBA"/>
    <w:rsid w:val="00A57C16"/>
    <w:rsid w:val="00A61A9C"/>
    <w:rsid w:val="00A61FAB"/>
    <w:rsid w:val="00A62CE7"/>
    <w:rsid w:val="00A63B12"/>
    <w:rsid w:val="00A63E96"/>
    <w:rsid w:val="00A64177"/>
    <w:rsid w:val="00A65365"/>
    <w:rsid w:val="00A65E07"/>
    <w:rsid w:val="00A660AE"/>
    <w:rsid w:val="00A668A1"/>
    <w:rsid w:val="00A66C03"/>
    <w:rsid w:val="00A70E56"/>
    <w:rsid w:val="00A713F5"/>
    <w:rsid w:val="00A7343C"/>
    <w:rsid w:val="00A77C00"/>
    <w:rsid w:val="00A8033F"/>
    <w:rsid w:val="00A825CE"/>
    <w:rsid w:val="00A831F8"/>
    <w:rsid w:val="00A83A56"/>
    <w:rsid w:val="00A840F6"/>
    <w:rsid w:val="00A84192"/>
    <w:rsid w:val="00A8523F"/>
    <w:rsid w:val="00A8629A"/>
    <w:rsid w:val="00A86E79"/>
    <w:rsid w:val="00A8715D"/>
    <w:rsid w:val="00A909F7"/>
    <w:rsid w:val="00A90B2B"/>
    <w:rsid w:val="00A9202E"/>
    <w:rsid w:val="00A926E3"/>
    <w:rsid w:val="00A94203"/>
    <w:rsid w:val="00A94CA4"/>
    <w:rsid w:val="00A970E3"/>
    <w:rsid w:val="00A974F7"/>
    <w:rsid w:val="00AA05DB"/>
    <w:rsid w:val="00AA27D9"/>
    <w:rsid w:val="00AA2C4F"/>
    <w:rsid w:val="00AA306C"/>
    <w:rsid w:val="00AA3F45"/>
    <w:rsid w:val="00AA4261"/>
    <w:rsid w:val="00AA508E"/>
    <w:rsid w:val="00AA510A"/>
    <w:rsid w:val="00AA665A"/>
    <w:rsid w:val="00AA7458"/>
    <w:rsid w:val="00AA75F8"/>
    <w:rsid w:val="00AB0139"/>
    <w:rsid w:val="00AB0D5B"/>
    <w:rsid w:val="00AB3C27"/>
    <w:rsid w:val="00AB4835"/>
    <w:rsid w:val="00AB4DFE"/>
    <w:rsid w:val="00AB4F53"/>
    <w:rsid w:val="00AB5A10"/>
    <w:rsid w:val="00AB6D30"/>
    <w:rsid w:val="00AB7AF7"/>
    <w:rsid w:val="00AC2E5A"/>
    <w:rsid w:val="00AC3547"/>
    <w:rsid w:val="00AC4243"/>
    <w:rsid w:val="00AC4AB9"/>
    <w:rsid w:val="00AC5129"/>
    <w:rsid w:val="00AC5E17"/>
    <w:rsid w:val="00AC64EE"/>
    <w:rsid w:val="00AC65B4"/>
    <w:rsid w:val="00AC7061"/>
    <w:rsid w:val="00AD121E"/>
    <w:rsid w:val="00AD19F3"/>
    <w:rsid w:val="00AD2772"/>
    <w:rsid w:val="00AD3797"/>
    <w:rsid w:val="00AD5155"/>
    <w:rsid w:val="00AD5FEC"/>
    <w:rsid w:val="00AD62FA"/>
    <w:rsid w:val="00AD7DCD"/>
    <w:rsid w:val="00AD7EAB"/>
    <w:rsid w:val="00AE0EAB"/>
    <w:rsid w:val="00AE1E24"/>
    <w:rsid w:val="00AE2626"/>
    <w:rsid w:val="00AE2EA4"/>
    <w:rsid w:val="00AE306E"/>
    <w:rsid w:val="00AE424F"/>
    <w:rsid w:val="00AE4AF4"/>
    <w:rsid w:val="00AE529E"/>
    <w:rsid w:val="00AE5503"/>
    <w:rsid w:val="00AE665E"/>
    <w:rsid w:val="00AE6CEF"/>
    <w:rsid w:val="00AE7640"/>
    <w:rsid w:val="00AF2473"/>
    <w:rsid w:val="00AF2747"/>
    <w:rsid w:val="00AF59B7"/>
    <w:rsid w:val="00AF674B"/>
    <w:rsid w:val="00AF6CBB"/>
    <w:rsid w:val="00AF7AD6"/>
    <w:rsid w:val="00B000BB"/>
    <w:rsid w:val="00B01468"/>
    <w:rsid w:val="00B04BAB"/>
    <w:rsid w:val="00B10ABC"/>
    <w:rsid w:val="00B11118"/>
    <w:rsid w:val="00B115B0"/>
    <w:rsid w:val="00B11B3E"/>
    <w:rsid w:val="00B127A1"/>
    <w:rsid w:val="00B15D93"/>
    <w:rsid w:val="00B16444"/>
    <w:rsid w:val="00B168A9"/>
    <w:rsid w:val="00B178B8"/>
    <w:rsid w:val="00B212E5"/>
    <w:rsid w:val="00B216B1"/>
    <w:rsid w:val="00B22B11"/>
    <w:rsid w:val="00B2332B"/>
    <w:rsid w:val="00B23DC5"/>
    <w:rsid w:val="00B24701"/>
    <w:rsid w:val="00B256B7"/>
    <w:rsid w:val="00B258B8"/>
    <w:rsid w:val="00B262CE"/>
    <w:rsid w:val="00B26889"/>
    <w:rsid w:val="00B311DC"/>
    <w:rsid w:val="00B32C7E"/>
    <w:rsid w:val="00B3318D"/>
    <w:rsid w:val="00B3331E"/>
    <w:rsid w:val="00B3361E"/>
    <w:rsid w:val="00B338E0"/>
    <w:rsid w:val="00B34503"/>
    <w:rsid w:val="00B34DE9"/>
    <w:rsid w:val="00B36588"/>
    <w:rsid w:val="00B378C8"/>
    <w:rsid w:val="00B405BD"/>
    <w:rsid w:val="00B40F3D"/>
    <w:rsid w:val="00B41AE2"/>
    <w:rsid w:val="00B458D7"/>
    <w:rsid w:val="00B4648E"/>
    <w:rsid w:val="00B47C28"/>
    <w:rsid w:val="00B47FCC"/>
    <w:rsid w:val="00B522C0"/>
    <w:rsid w:val="00B56A2C"/>
    <w:rsid w:val="00B57327"/>
    <w:rsid w:val="00B57D94"/>
    <w:rsid w:val="00B57DF1"/>
    <w:rsid w:val="00B57F0E"/>
    <w:rsid w:val="00B61874"/>
    <w:rsid w:val="00B62873"/>
    <w:rsid w:val="00B63499"/>
    <w:rsid w:val="00B64301"/>
    <w:rsid w:val="00B661F7"/>
    <w:rsid w:val="00B71F8C"/>
    <w:rsid w:val="00B72862"/>
    <w:rsid w:val="00B73C6E"/>
    <w:rsid w:val="00B74096"/>
    <w:rsid w:val="00B7448D"/>
    <w:rsid w:val="00B75471"/>
    <w:rsid w:val="00B75D01"/>
    <w:rsid w:val="00B76FF6"/>
    <w:rsid w:val="00B77052"/>
    <w:rsid w:val="00B7746F"/>
    <w:rsid w:val="00B80A2A"/>
    <w:rsid w:val="00B81EC8"/>
    <w:rsid w:val="00B82207"/>
    <w:rsid w:val="00B8343A"/>
    <w:rsid w:val="00B84600"/>
    <w:rsid w:val="00B847A4"/>
    <w:rsid w:val="00B84AB9"/>
    <w:rsid w:val="00B8500E"/>
    <w:rsid w:val="00B9026E"/>
    <w:rsid w:val="00B90A92"/>
    <w:rsid w:val="00B90B90"/>
    <w:rsid w:val="00B9133A"/>
    <w:rsid w:val="00B91D7A"/>
    <w:rsid w:val="00B92B03"/>
    <w:rsid w:val="00B948D5"/>
    <w:rsid w:val="00B956BE"/>
    <w:rsid w:val="00BA1981"/>
    <w:rsid w:val="00BA3C13"/>
    <w:rsid w:val="00BA5303"/>
    <w:rsid w:val="00BA595A"/>
    <w:rsid w:val="00BA6632"/>
    <w:rsid w:val="00BB222F"/>
    <w:rsid w:val="00BB3CDB"/>
    <w:rsid w:val="00BB4743"/>
    <w:rsid w:val="00BB47AC"/>
    <w:rsid w:val="00BB68B5"/>
    <w:rsid w:val="00BB7B42"/>
    <w:rsid w:val="00BC0262"/>
    <w:rsid w:val="00BC02A4"/>
    <w:rsid w:val="00BC0576"/>
    <w:rsid w:val="00BC2134"/>
    <w:rsid w:val="00BC2E8E"/>
    <w:rsid w:val="00BC3693"/>
    <w:rsid w:val="00BC38AD"/>
    <w:rsid w:val="00BC3EAC"/>
    <w:rsid w:val="00BC45F2"/>
    <w:rsid w:val="00BC56A3"/>
    <w:rsid w:val="00BC5890"/>
    <w:rsid w:val="00BC5E88"/>
    <w:rsid w:val="00BC642E"/>
    <w:rsid w:val="00BC69B8"/>
    <w:rsid w:val="00BD0295"/>
    <w:rsid w:val="00BD1112"/>
    <w:rsid w:val="00BD12C5"/>
    <w:rsid w:val="00BD1D02"/>
    <w:rsid w:val="00BD2A39"/>
    <w:rsid w:val="00BD3AB1"/>
    <w:rsid w:val="00BD4B4D"/>
    <w:rsid w:val="00BD4FDC"/>
    <w:rsid w:val="00BD6744"/>
    <w:rsid w:val="00BD689F"/>
    <w:rsid w:val="00BD7A37"/>
    <w:rsid w:val="00BE04EA"/>
    <w:rsid w:val="00BE159E"/>
    <w:rsid w:val="00BE6D8E"/>
    <w:rsid w:val="00BF0AB1"/>
    <w:rsid w:val="00BF191A"/>
    <w:rsid w:val="00BF1A9C"/>
    <w:rsid w:val="00BF2082"/>
    <w:rsid w:val="00BF4115"/>
    <w:rsid w:val="00BF7E97"/>
    <w:rsid w:val="00C00884"/>
    <w:rsid w:val="00C00A42"/>
    <w:rsid w:val="00C01C68"/>
    <w:rsid w:val="00C027AC"/>
    <w:rsid w:val="00C03AE0"/>
    <w:rsid w:val="00C0468C"/>
    <w:rsid w:val="00C059D0"/>
    <w:rsid w:val="00C06961"/>
    <w:rsid w:val="00C078BC"/>
    <w:rsid w:val="00C10995"/>
    <w:rsid w:val="00C11025"/>
    <w:rsid w:val="00C119B6"/>
    <w:rsid w:val="00C13400"/>
    <w:rsid w:val="00C13CEA"/>
    <w:rsid w:val="00C14969"/>
    <w:rsid w:val="00C259B1"/>
    <w:rsid w:val="00C262D9"/>
    <w:rsid w:val="00C26796"/>
    <w:rsid w:val="00C26F0E"/>
    <w:rsid w:val="00C30548"/>
    <w:rsid w:val="00C311C9"/>
    <w:rsid w:val="00C331A6"/>
    <w:rsid w:val="00C333B3"/>
    <w:rsid w:val="00C338CF"/>
    <w:rsid w:val="00C342C2"/>
    <w:rsid w:val="00C3431F"/>
    <w:rsid w:val="00C3504C"/>
    <w:rsid w:val="00C35891"/>
    <w:rsid w:val="00C367BE"/>
    <w:rsid w:val="00C3767D"/>
    <w:rsid w:val="00C408D3"/>
    <w:rsid w:val="00C41C32"/>
    <w:rsid w:val="00C42072"/>
    <w:rsid w:val="00C42192"/>
    <w:rsid w:val="00C42948"/>
    <w:rsid w:val="00C429E2"/>
    <w:rsid w:val="00C440EB"/>
    <w:rsid w:val="00C4425D"/>
    <w:rsid w:val="00C44BC5"/>
    <w:rsid w:val="00C45B2B"/>
    <w:rsid w:val="00C46D50"/>
    <w:rsid w:val="00C50172"/>
    <w:rsid w:val="00C50518"/>
    <w:rsid w:val="00C53214"/>
    <w:rsid w:val="00C54C33"/>
    <w:rsid w:val="00C56513"/>
    <w:rsid w:val="00C6050C"/>
    <w:rsid w:val="00C607E0"/>
    <w:rsid w:val="00C60F44"/>
    <w:rsid w:val="00C61555"/>
    <w:rsid w:val="00C616B5"/>
    <w:rsid w:val="00C62C0F"/>
    <w:rsid w:val="00C630C1"/>
    <w:rsid w:val="00C65DE8"/>
    <w:rsid w:val="00C661B1"/>
    <w:rsid w:val="00C66CB3"/>
    <w:rsid w:val="00C6753F"/>
    <w:rsid w:val="00C7105B"/>
    <w:rsid w:val="00C710CE"/>
    <w:rsid w:val="00C71C83"/>
    <w:rsid w:val="00C74E9C"/>
    <w:rsid w:val="00C75019"/>
    <w:rsid w:val="00C75333"/>
    <w:rsid w:val="00C762C3"/>
    <w:rsid w:val="00C77542"/>
    <w:rsid w:val="00C77ACF"/>
    <w:rsid w:val="00C81115"/>
    <w:rsid w:val="00C81D52"/>
    <w:rsid w:val="00C82435"/>
    <w:rsid w:val="00C8548A"/>
    <w:rsid w:val="00C86376"/>
    <w:rsid w:val="00C92893"/>
    <w:rsid w:val="00C929C6"/>
    <w:rsid w:val="00C92A0C"/>
    <w:rsid w:val="00C94C1A"/>
    <w:rsid w:val="00C954B2"/>
    <w:rsid w:val="00CA0FFC"/>
    <w:rsid w:val="00CA2FC3"/>
    <w:rsid w:val="00CA3012"/>
    <w:rsid w:val="00CA3360"/>
    <w:rsid w:val="00CA34E3"/>
    <w:rsid w:val="00CB032B"/>
    <w:rsid w:val="00CB0B8A"/>
    <w:rsid w:val="00CB1CFF"/>
    <w:rsid w:val="00CB1D13"/>
    <w:rsid w:val="00CB4EA3"/>
    <w:rsid w:val="00CB5927"/>
    <w:rsid w:val="00CB6757"/>
    <w:rsid w:val="00CC211A"/>
    <w:rsid w:val="00CC3BF7"/>
    <w:rsid w:val="00CC4754"/>
    <w:rsid w:val="00CC4FC4"/>
    <w:rsid w:val="00CC5044"/>
    <w:rsid w:val="00CC5140"/>
    <w:rsid w:val="00CC67C5"/>
    <w:rsid w:val="00CC7853"/>
    <w:rsid w:val="00CD02A5"/>
    <w:rsid w:val="00CD0A87"/>
    <w:rsid w:val="00CD15DE"/>
    <w:rsid w:val="00CD3F42"/>
    <w:rsid w:val="00CD48E6"/>
    <w:rsid w:val="00CD507B"/>
    <w:rsid w:val="00CD6407"/>
    <w:rsid w:val="00CE30DC"/>
    <w:rsid w:val="00CE3207"/>
    <w:rsid w:val="00CE4856"/>
    <w:rsid w:val="00CE494D"/>
    <w:rsid w:val="00CE7550"/>
    <w:rsid w:val="00CE7D0A"/>
    <w:rsid w:val="00CF049A"/>
    <w:rsid w:val="00CF0959"/>
    <w:rsid w:val="00CF0FCA"/>
    <w:rsid w:val="00CF12FA"/>
    <w:rsid w:val="00CF361C"/>
    <w:rsid w:val="00CF3C03"/>
    <w:rsid w:val="00CF41C6"/>
    <w:rsid w:val="00CF4C72"/>
    <w:rsid w:val="00CF5E67"/>
    <w:rsid w:val="00CF78B6"/>
    <w:rsid w:val="00D00FC1"/>
    <w:rsid w:val="00D01906"/>
    <w:rsid w:val="00D04588"/>
    <w:rsid w:val="00D05041"/>
    <w:rsid w:val="00D055E7"/>
    <w:rsid w:val="00D05641"/>
    <w:rsid w:val="00D06B77"/>
    <w:rsid w:val="00D077EF"/>
    <w:rsid w:val="00D1049C"/>
    <w:rsid w:val="00D11323"/>
    <w:rsid w:val="00D133A9"/>
    <w:rsid w:val="00D13587"/>
    <w:rsid w:val="00D1486B"/>
    <w:rsid w:val="00D154D0"/>
    <w:rsid w:val="00D15D31"/>
    <w:rsid w:val="00D16120"/>
    <w:rsid w:val="00D168C2"/>
    <w:rsid w:val="00D206FD"/>
    <w:rsid w:val="00D20FF1"/>
    <w:rsid w:val="00D218F9"/>
    <w:rsid w:val="00D21F81"/>
    <w:rsid w:val="00D22FA6"/>
    <w:rsid w:val="00D243C7"/>
    <w:rsid w:val="00D307A0"/>
    <w:rsid w:val="00D307DF"/>
    <w:rsid w:val="00D30948"/>
    <w:rsid w:val="00D317D0"/>
    <w:rsid w:val="00D32F57"/>
    <w:rsid w:val="00D346D0"/>
    <w:rsid w:val="00D34FEA"/>
    <w:rsid w:val="00D37DFF"/>
    <w:rsid w:val="00D43821"/>
    <w:rsid w:val="00D4391E"/>
    <w:rsid w:val="00D43E26"/>
    <w:rsid w:val="00D505EA"/>
    <w:rsid w:val="00D51BB9"/>
    <w:rsid w:val="00D521DB"/>
    <w:rsid w:val="00D5220F"/>
    <w:rsid w:val="00D539B7"/>
    <w:rsid w:val="00D54269"/>
    <w:rsid w:val="00D55947"/>
    <w:rsid w:val="00D57CD7"/>
    <w:rsid w:val="00D600DC"/>
    <w:rsid w:val="00D62160"/>
    <w:rsid w:val="00D62999"/>
    <w:rsid w:val="00D63461"/>
    <w:rsid w:val="00D63584"/>
    <w:rsid w:val="00D63F24"/>
    <w:rsid w:val="00D65252"/>
    <w:rsid w:val="00D6625B"/>
    <w:rsid w:val="00D666E8"/>
    <w:rsid w:val="00D66E55"/>
    <w:rsid w:val="00D70366"/>
    <w:rsid w:val="00D705BD"/>
    <w:rsid w:val="00D70FDE"/>
    <w:rsid w:val="00D72838"/>
    <w:rsid w:val="00D742D4"/>
    <w:rsid w:val="00D74CB9"/>
    <w:rsid w:val="00D7540A"/>
    <w:rsid w:val="00D757EB"/>
    <w:rsid w:val="00D80093"/>
    <w:rsid w:val="00D807B2"/>
    <w:rsid w:val="00D82FC8"/>
    <w:rsid w:val="00D84626"/>
    <w:rsid w:val="00D86B2F"/>
    <w:rsid w:val="00D87E24"/>
    <w:rsid w:val="00D912B9"/>
    <w:rsid w:val="00D9163F"/>
    <w:rsid w:val="00D916D6"/>
    <w:rsid w:val="00D92997"/>
    <w:rsid w:val="00D9539E"/>
    <w:rsid w:val="00D95B1C"/>
    <w:rsid w:val="00DA2C0C"/>
    <w:rsid w:val="00DA30E9"/>
    <w:rsid w:val="00DA3101"/>
    <w:rsid w:val="00DA3D95"/>
    <w:rsid w:val="00DA4A69"/>
    <w:rsid w:val="00DA523B"/>
    <w:rsid w:val="00DA5D27"/>
    <w:rsid w:val="00DA635F"/>
    <w:rsid w:val="00DB10ED"/>
    <w:rsid w:val="00DB1413"/>
    <w:rsid w:val="00DB21F3"/>
    <w:rsid w:val="00DB40DB"/>
    <w:rsid w:val="00DB43E6"/>
    <w:rsid w:val="00DB5667"/>
    <w:rsid w:val="00DB6DD1"/>
    <w:rsid w:val="00DB6E98"/>
    <w:rsid w:val="00DB6EDD"/>
    <w:rsid w:val="00DB72E0"/>
    <w:rsid w:val="00DB7BAC"/>
    <w:rsid w:val="00DC1DD4"/>
    <w:rsid w:val="00DC1F15"/>
    <w:rsid w:val="00DC21F6"/>
    <w:rsid w:val="00DC39E3"/>
    <w:rsid w:val="00DC484F"/>
    <w:rsid w:val="00DC4ED1"/>
    <w:rsid w:val="00DC665A"/>
    <w:rsid w:val="00DD031E"/>
    <w:rsid w:val="00DD1A5E"/>
    <w:rsid w:val="00DD206D"/>
    <w:rsid w:val="00DD2501"/>
    <w:rsid w:val="00DD2641"/>
    <w:rsid w:val="00DD3088"/>
    <w:rsid w:val="00DD43B2"/>
    <w:rsid w:val="00DD5F5F"/>
    <w:rsid w:val="00DD6002"/>
    <w:rsid w:val="00DD613D"/>
    <w:rsid w:val="00DD6B81"/>
    <w:rsid w:val="00DD7F9C"/>
    <w:rsid w:val="00DE015E"/>
    <w:rsid w:val="00DE036B"/>
    <w:rsid w:val="00DE1385"/>
    <w:rsid w:val="00DE460F"/>
    <w:rsid w:val="00DE5304"/>
    <w:rsid w:val="00DE5681"/>
    <w:rsid w:val="00DE56EC"/>
    <w:rsid w:val="00DE58B4"/>
    <w:rsid w:val="00DE5F98"/>
    <w:rsid w:val="00DE6EA7"/>
    <w:rsid w:val="00DF03F6"/>
    <w:rsid w:val="00DF06E5"/>
    <w:rsid w:val="00DF2002"/>
    <w:rsid w:val="00DF3225"/>
    <w:rsid w:val="00DF443D"/>
    <w:rsid w:val="00DF5765"/>
    <w:rsid w:val="00E01B1B"/>
    <w:rsid w:val="00E023DC"/>
    <w:rsid w:val="00E02758"/>
    <w:rsid w:val="00E02C17"/>
    <w:rsid w:val="00E04B49"/>
    <w:rsid w:val="00E06538"/>
    <w:rsid w:val="00E067A5"/>
    <w:rsid w:val="00E06867"/>
    <w:rsid w:val="00E06F59"/>
    <w:rsid w:val="00E1084C"/>
    <w:rsid w:val="00E11741"/>
    <w:rsid w:val="00E12BE0"/>
    <w:rsid w:val="00E12CD9"/>
    <w:rsid w:val="00E136FF"/>
    <w:rsid w:val="00E1373E"/>
    <w:rsid w:val="00E148AB"/>
    <w:rsid w:val="00E14AC6"/>
    <w:rsid w:val="00E15948"/>
    <w:rsid w:val="00E17677"/>
    <w:rsid w:val="00E17C90"/>
    <w:rsid w:val="00E228E7"/>
    <w:rsid w:val="00E256F3"/>
    <w:rsid w:val="00E2588E"/>
    <w:rsid w:val="00E27671"/>
    <w:rsid w:val="00E27E61"/>
    <w:rsid w:val="00E30624"/>
    <w:rsid w:val="00E3232C"/>
    <w:rsid w:val="00E327D9"/>
    <w:rsid w:val="00E3531C"/>
    <w:rsid w:val="00E4250B"/>
    <w:rsid w:val="00E42691"/>
    <w:rsid w:val="00E429A6"/>
    <w:rsid w:val="00E4345D"/>
    <w:rsid w:val="00E44EB3"/>
    <w:rsid w:val="00E45AB9"/>
    <w:rsid w:val="00E45D6E"/>
    <w:rsid w:val="00E46BF9"/>
    <w:rsid w:val="00E52E34"/>
    <w:rsid w:val="00E5355D"/>
    <w:rsid w:val="00E60091"/>
    <w:rsid w:val="00E601F3"/>
    <w:rsid w:val="00E61ECA"/>
    <w:rsid w:val="00E62CDA"/>
    <w:rsid w:val="00E62DA6"/>
    <w:rsid w:val="00E645D4"/>
    <w:rsid w:val="00E64D1F"/>
    <w:rsid w:val="00E67458"/>
    <w:rsid w:val="00E67747"/>
    <w:rsid w:val="00E679BE"/>
    <w:rsid w:val="00E70E40"/>
    <w:rsid w:val="00E70FA8"/>
    <w:rsid w:val="00E72D3F"/>
    <w:rsid w:val="00E73464"/>
    <w:rsid w:val="00E75412"/>
    <w:rsid w:val="00E80141"/>
    <w:rsid w:val="00E80EEA"/>
    <w:rsid w:val="00E8152D"/>
    <w:rsid w:val="00E819CC"/>
    <w:rsid w:val="00E83172"/>
    <w:rsid w:val="00E83BBE"/>
    <w:rsid w:val="00E83C96"/>
    <w:rsid w:val="00E84716"/>
    <w:rsid w:val="00E84903"/>
    <w:rsid w:val="00E86046"/>
    <w:rsid w:val="00E86C57"/>
    <w:rsid w:val="00E87684"/>
    <w:rsid w:val="00E909A8"/>
    <w:rsid w:val="00E9182F"/>
    <w:rsid w:val="00E932D4"/>
    <w:rsid w:val="00E93DDC"/>
    <w:rsid w:val="00E974BD"/>
    <w:rsid w:val="00EA098C"/>
    <w:rsid w:val="00EA41AD"/>
    <w:rsid w:val="00EA5DE7"/>
    <w:rsid w:val="00EA5FEB"/>
    <w:rsid w:val="00EA7DE6"/>
    <w:rsid w:val="00EB06E3"/>
    <w:rsid w:val="00EB105D"/>
    <w:rsid w:val="00EB2300"/>
    <w:rsid w:val="00EB285C"/>
    <w:rsid w:val="00EB42C8"/>
    <w:rsid w:val="00EB447D"/>
    <w:rsid w:val="00EB47E4"/>
    <w:rsid w:val="00EB5B4C"/>
    <w:rsid w:val="00EC0BCC"/>
    <w:rsid w:val="00EC0F5D"/>
    <w:rsid w:val="00EC18AA"/>
    <w:rsid w:val="00EC3DB3"/>
    <w:rsid w:val="00EC4305"/>
    <w:rsid w:val="00EC4328"/>
    <w:rsid w:val="00EC6875"/>
    <w:rsid w:val="00EC694B"/>
    <w:rsid w:val="00EC69F1"/>
    <w:rsid w:val="00EC6AE4"/>
    <w:rsid w:val="00EC715E"/>
    <w:rsid w:val="00ED158A"/>
    <w:rsid w:val="00ED2D46"/>
    <w:rsid w:val="00ED4380"/>
    <w:rsid w:val="00ED4C26"/>
    <w:rsid w:val="00ED5098"/>
    <w:rsid w:val="00ED538F"/>
    <w:rsid w:val="00EE0374"/>
    <w:rsid w:val="00EE10B5"/>
    <w:rsid w:val="00EE142D"/>
    <w:rsid w:val="00EE1C28"/>
    <w:rsid w:val="00EE1EDE"/>
    <w:rsid w:val="00EE28DB"/>
    <w:rsid w:val="00EE6991"/>
    <w:rsid w:val="00EE6B11"/>
    <w:rsid w:val="00EE6FC5"/>
    <w:rsid w:val="00EF26C7"/>
    <w:rsid w:val="00EF441B"/>
    <w:rsid w:val="00EF46B0"/>
    <w:rsid w:val="00EF4F34"/>
    <w:rsid w:val="00EF59AF"/>
    <w:rsid w:val="00EF77EB"/>
    <w:rsid w:val="00F00ADA"/>
    <w:rsid w:val="00F02F97"/>
    <w:rsid w:val="00F03820"/>
    <w:rsid w:val="00F0400A"/>
    <w:rsid w:val="00F06BFE"/>
    <w:rsid w:val="00F0705E"/>
    <w:rsid w:val="00F0732B"/>
    <w:rsid w:val="00F10C1C"/>
    <w:rsid w:val="00F11AFB"/>
    <w:rsid w:val="00F12E86"/>
    <w:rsid w:val="00F14FF8"/>
    <w:rsid w:val="00F15776"/>
    <w:rsid w:val="00F1647B"/>
    <w:rsid w:val="00F17B1B"/>
    <w:rsid w:val="00F17DFF"/>
    <w:rsid w:val="00F217BF"/>
    <w:rsid w:val="00F21C30"/>
    <w:rsid w:val="00F22646"/>
    <w:rsid w:val="00F22923"/>
    <w:rsid w:val="00F24028"/>
    <w:rsid w:val="00F261F7"/>
    <w:rsid w:val="00F265A5"/>
    <w:rsid w:val="00F2735B"/>
    <w:rsid w:val="00F30942"/>
    <w:rsid w:val="00F31AED"/>
    <w:rsid w:val="00F32A97"/>
    <w:rsid w:val="00F33FBB"/>
    <w:rsid w:val="00F347D2"/>
    <w:rsid w:val="00F3488E"/>
    <w:rsid w:val="00F362F1"/>
    <w:rsid w:val="00F37715"/>
    <w:rsid w:val="00F3776E"/>
    <w:rsid w:val="00F3789D"/>
    <w:rsid w:val="00F37DE2"/>
    <w:rsid w:val="00F37FF3"/>
    <w:rsid w:val="00F4073A"/>
    <w:rsid w:val="00F4169D"/>
    <w:rsid w:val="00F435D4"/>
    <w:rsid w:val="00F43787"/>
    <w:rsid w:val="00F43E8C"/>
    <w:rsid w:val="00F4430C"/>
    <w:rsid w:val="00F447CB"/>
    <w:rsid w:val="00F4530D"/>
    <w:rsid w:val="00F455A8"/>
    <w:rsid w:val="00F470F9"/>
    <w:rsid w:val="00F52BB0"/>
    <w:rsid w:val="00F52BE8"/>
    <w:rsid w:val="00F5455A"/>
    <w:rsid w:val="00F54F6E"/>
    <w:rsid w:val="00F569AF"/>
    <w:rsid w:val="00F56A0D"/>
    <w:rsid w:val="00F571B0"/>
    <w:rsid w:val="00F618A7"/>
    <w:rsid w:val="00F625F7"/>
    <w:rsid w:val="00F650F5"/>
    <w:rsid w:val="00F66225"/>
    <w:rsid w:val="00F67DA8"/>
    <w:rsid w:val="00F708DF"/>
    <w:rsid w:val="00F71182"/>
    <w:rsid w:val="00F7144B"/>
    <w:rsid w:val="00F74323"/>
    <w:rsid w:val="00F760DA"/>
    <w:rsid w:val="00F765DF"/>
    <w:rsid w:val="00F76A04"/>
    <w:rsid w:val="00F77126"/>
    <w:rsid w:val="00F77299"/>
    <w:rsid w:val="00F80471"/>
    <w:rsid w:val="00F86BE2"/>
    <w:rsid w:val="00F8755E"/>
    <w:rsid w:val="00F902EF"/>
    <w:rsid w:val="00F912D4"/>
    <w:rsid w:val="00F9251F"/>
    <w:rsid w:val="00F927E8"/>
    <w:rsid w:val="00F92DDB"/>
    <w:rsid w:val="00F93718"/>
    <w:rsid w:val="00F9464B"/>
    <w:rsid w:val="00F94D1A"/>
    <w:rsid w:val="00F953A6"/>
    <w:rsid w:val="00F96063"/>
    <w:rsid w:val="00F96CD4"/>
    <w:rsid w:val="00F96D81"/>
    <w:rsid w:val="00FA09E4"/>
    <w:rsid w:val="00FA2D3D"/>
    <w:rsid w:val="00FA3F12"/>
    <w:rsid w:val="00FA483C"/>
    <w:rsid w:val="00FA743D"/>
    <w:rsid w:val="00FA779C"/>
    <w:rsid w:val="00FB008A"/>
    <w:rsid w:val="00FB02BF"/>
    <w:rsid w:val="00FB2519"/>
    <w:rsid w:val="00FB34A1"/>
    <w:rsid w:val="00FB4A93"/>
    <w:rsid w:val="00FB4B4A"/>
    <w:rsid w:val="00FB6D81"/>
    <w:rsid w:val="00FB7F01"/>
    <w:rsid w:val="00FC1502"/>
    <w:rsid w:val="00FD169B"/>
    <w:rsid w:val="00FD66BA"/>
    <w:rsid w:val="00FD6EA3"/>
    <w:rsid w:val="00FD735E"/>
    <w:rsid w:val="00FE044B"/>
    <w:rsid w:val="00FE1C09"/>
    <w:rsid w:val="00FE3033"/>
    <w:rsid w:val="00FE47C8"/>
    <w:rsid w:val="00FE511E"/>
    <w:rsid w:val="00FE7FDB"/>
    <w:rsid w:val="00FF0ED0"/>
    <w:rsid w:val="00FF1636"/>
    <w:rsid w:val="00FF1D22"/>
    <w:rsid w:val="00FF405C"/>
    <w:rsid w:val="00FF441F"/>
    <w:rsid w:val="00FF5B59"/>
    <w:rsid w:val="00FF69BB"/>
    <w:rsid w:val="00FF6DBD"/>
    <w:rsid w:val="015B1513"/>
    <w:rsid w:val="031AE7AD"/>
    <w:rsid w:val="034DE383"/>
    <w:rsid w:val="036C60D5"/>
    <w:rsid w:val="03A11654"/>
    <w:rsid w:val="03A260D2"/>
    <w:rsid w:val="03DE2B50"/>
    <w:rsid w:val="06B865BD"/>
    <w:rsid w:val="0A9F0B13"/>
    <w:rsid w:val="0ADD763D"/>
    <w:rsid w:val="0C63F312"/>
    <w:rsid w:val="0CBBEA45"/>
    <w:rsid w:val="0CE3FB2C"/>
    <w:rsid w:val="0E906EEC"/>
    <w:rsid w:val="0EA61305"/>
    <w:rsid w:val="0EB6459A"/>
    <w:rsid w:val="0EB9BB9A"/>
    <w:rsid w:val="10E05E2A"/>
    <w:rsid w:val="138D3B91"/>
    <w:rsid w:val="171E18CA"/>
    <w:rsid w:val="17338258"/>
    <w:rsid w:val="17BBD675"/>
    <w:rsid w:val="18420B46"/>
    <w:rsid w:val="18F55537"/>
    <w:rsid w:val="19197403"/>
    <w:rsid w:val="193AEA34"/>
    <w:rsid w:val="19BACA02"/>
    <w:rsid w:val="1C0CAA5F"/>
    <w:rsid w:val="1C59E51C"/>
    <w:rsid w:val="1CC85B1C"/>
    <w:rsid w:val="1D015ED9"/>
    <w:rsid w:val="1D097E35"/>
    <w:rsid w:val="1DF39432"/>
    <w:rsid w:val="1E9D2F3A"/>
    <w:rsid w:val="1EED42AF"/>
    <w:rsid w:val="2062ADAD"/>
    <w:rsid w:val="21FF0AF7"/>
    <w:rsid w:val="22270517"/>
    <w:rsid w:val="223589C9"/>
    <w:rsid w:val="22830F20"/>
    <w:rsid w:val="22C43CD1"/>
    <w:rsid w:val="22E155AA"/>
    <w:rsid w:val="22F99381"/>
    <w:rsid w:val="23C3F2F6"/>
    <w:rsid w:val="249563E2"/>
    <w:rsid w:val="24B65428"/>
    <w:rsid w:val="25FBDD93"/>
    <w:rsid w:val="26E55F59"/>
    <w:rsid w:val="279317A4"/>
    <w:rsid w:val="27D4EA2E"/>
    <w:rsid w:val="2AC3DFF3"/>
    <w:rsid w:val="2C14375B"/>
    <w:rsid w:val="2D3505F5"/>
    <w:rsid w:val="2D42CFE8"/>
    <w:rsid w:val="2E358091"/>
    <w:rsid w:val="2FD9EAD5"/>
    <w:rsid w:val="3182C9EF"/>
    <w:rsid w:val="318FCC56"/>
    <w:rsid w:val="32C58E5C"/>
    <w:rsid w:val="3331EC06"/>
    <w:rsid w:val="359203DB"/>
    <w:rsid w:val="37AA77BF"/>
    <w:rsid w:val="37FA5909"/>
    <w:rsid w:val="3806920F"/>
    <w:rsid w:val="3829AB7A"/>
    <w:rsid w:val="39145048"/>
    <w:rsid w:val="39357D83"/>
    <w:rsid w:val="394B8C38"/>
    <w:rsid w:val="3C0BE9D9"/>
    <w:rsid w:val="3C2E0124"/>
    <w:rsid w:val="3C394E8F"/>
    <w:rsid w:val="3C629671"/>
    <w:rsid w:val="3DFE66D2"/>
    <w:rsid w:val="3E0DF7CA"/>
    <w:rsid w:val="3E199205"/>
    <w:rsid w:val="3EA202B3"/>
    <w:rsid w:val="3FA7A8CC"/>
    <w:rsid w:val="3FDEBDE8"/>
    <w:rsid w:val="40047904"/>
    <w:rsid w:val="40C5C7DE"/>
    <w:rsid w:val="4127670B"/>
    <w:rsid w:val="41FBEBDF"/>
    <w:rsid w:val="421D1A9D"/>
    <w:rsid w:val="4261EED2"/>
    <w:rsid w:val="42C3376C"/>
    <w:rsid w:val="43C865E4"/>
    <w:rsid w:val="46074DD9"/>
    <w:rsid w:val="47DAFD6E"/>
    <w:rsid w:val="488567C1"/>
    <w:rsid w:val="494074F8"/>
    <w:rsid w:val="4A7EBE92"/>
    <w:rsid w:val="4B02FD7B"/>
    <w:rsid w:val="4C862BD4"/>
    <w:rsid w:val="4C8A1C50"/>
    <w:rsid w:val="4D6EA742"/>
    <w:rsid w:val="4F1AC060"/>
    <w:rsid w:val="50A1BA93"/>
    <w:rsid w:val="52756FD6"/>
    <w:rsid w:val="5424063F"/>
    <w:rsid w:val="5458F000"/>
    <w:rsid w:val="54A714CF"/>
    <w:rsid w:val="5500DEE2"/>
    <w:rsid w:val="550C8B0E"/>
    <w:rsid w:val="565F8F45"/>
    <w:rsid w:val="57E827FD"/>
    <w:rsid w:val="596F5FE4"/>
    <w:rsid w:val="5AAB16C5"/>
    <w:rsid w:val="5B4FC797"/>
    <w:rsid w:val="5B545323"/>
    <w:rsid w:val="5C35C6D7"/>
    <w:rsid w:val="5D2276F6"/>
    <w:rsid w:val="5DAB35E4"/>
    <w:rsid w:val="5DC49915"/>
    <w:rsid w:val="5E5A7570"/>
    <w:rsid w:val="5EDE0CF6"/>
    <w:rsid w:val="5F28C664"/>
    <w:rsid w:val="5FE0B59C"/>
    <w:rsid w:val="5FFEB34C"/>
    <w:rsid w:val="6079DD57"/>
    <w:rsid w:val="625D3AF9"/>
    <w:rsid w:val="627EA707"/>
    <w:rsid w:val="62C5A8AC"/>
    <w:rsid w:val="62C97F02"/>
    <w:rsid w:val="62D3D6D8"/>
    <w:rsid w:val="62DEA9B0"/>
    <w:rsid w:val="62FB7C4D"/>
    <w:rsid w:val="641A7768"/>
    <w:rsid w:val="6461790D"/>
    <w:rsid w:val="6498DE48"/>
    <w:rsid w:val="64E24FD6"/>
    <w:rsid w:val="66974333"/>
    <w:rsid w:val="66C2B793"/>
    <w:rsid w:val="677762D7"/>
    <w:rsid w:val="6799D5B2"/>
    <w:rsid w:val="681F4907"/>
    <w:rsid w:val="68BD30D3"/>
    <w:rsid w:val="68FD64DA"/>
    <w:rsid w:val="6934EA30"/>
    <w:rsid w:val="6A6A0A46"/>
    <w:rsid w:val="6ABBCFF0"/>
    <w:rsid w:val="6B2C706A"/>
    <w:rsid w:val="6BE9B166"/>
    <w:rsid w:val="6C39A910"/>
    <w:rsid w:val="6CD49608"/>
    <w:rsid w:val="6D783BBF"/>
    <w:rsid w:val="6DEB427A"/>
    <w:rsid w:val="6DF88A07"/>
    <w:rsid w:val="6E5A985C"/>
    <w:rsid w:val="6F258460"/>
    <w:rsid w:val="701713F1"/>
    <w:rsid w:val="7088793D"/>
    <w:rsid w:val="71C18501"/>
    <w:rsid w:val="725D2522"/>
    <w:rsid w:val="72D178F6"/>
    <w:rsid w:val="733B19B7"/>
    <w:rsid w:val="73A1CDAB"/>
    <w:rsid w:val="7453983F"/>
    <w:rsid w:val="748D06D4"/>
    <w:rsid w:val="75C2BF85"/>
    <w:rsid w:val="77B834A6"/>
    <w:rsid w:val="799483A2"/>
    <w:rsid w:val="79AA5B3B"/>
    <w:rsid w:val="79DEA6EB"/>
    <w:rsid w:val="7A3291BF"/>
    <w:rsid w:val="7A50916D"/>
    <w:rsid w:val="7AB09D25"/>
    <w:rsid w:val="7B849B65"/>
    <w:rsid w:val="7BBEC54D"/>
    <w:rsid w:val="7DBED604"/>
    <w:rsid w:val="7F072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B1501"/>
  <w15:chartTrackingRefBased/>
  <w15:docId w15:val="{7D2E8C70-68A8-43C2-8430-3882D3704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E91"/>
    <w:pPr>
      <w:widowControl w:val="0"/>
      <w:spacing w:after="0" w:line="240" w:lineRule="auto"/>
      <w:jc w:val="both"/>
    </w:pPr>
    <w:rPr>
      <w:rFonts w:asciiTheme="majorHAnsi" w:eastAsia="MS Gothic" w:hAnsiTheme="majorHAnsi" w:cs="Times New Roman"/>
      <w:kern w:val="2"/>
      <w:sz w:val="18"/>
      <w:szCs w:val="20"/>
      <w:lang w:eastAsia="ja-JP" w:val="vi"/>
    </w:rPr>
  </w:style>
  <w:style w:type="paragraph" w:styleId="Heading1">
    <w:name w:val="heading 1"/>
    <w:basedOn w:val="Normal"/>
    <w:next w:val="Normal"/>
    <w:link w:val="Heading1Char"/>
    <w:qFormat/>
    <w:rsid w:val="009566C6"/>
    <w:pPr>
      <w:keepNext/>
      <w:outlineLvl w:val="0"/>
    </w:pPr>
    <w:rPr>
      <w:rFonts w:ascii="Arial" w:hAnsi="Arial"/>
      <w:b/>
      <w:sz w:val="24"/>
      <w:szCs w:val="24"/>
    </w:rPr>
  </w:style>
  <w:style w:type="paragraph" w:styleId="Heading2">
    <w:name w:val="heading 2"/>
    <w:basedOn w:val="Normal"/>
    <w:next w:val="Normal"/>
    <w:link w:val="Heading2Char"/>
    <w:uiPriority w:val="9"/>
    <w:unhideWhenUsed/>
    <w:qFormat/>
    <w:rsid w:val="009566C6"/>
    <w:pPr>
      <w:keepNext/>
      <w:keepLines/>
      <w:spacing w:before="40"/>
      <w:outlineLvl w:val="1"/>
    </w:pPr>
    <w:rPr>
      <w:rFonts w:ascii="Arial" w:eastAsiaTheme="majorEastAsia" w:hAnsi="Arial" w:cstheme="majorBidi"/>
      <w:b/>
      <w:sz w:val="26"/>
      <w:szCs w:val="26"/>
    </w:rPr>
  </w:style>
  <w:style w:type="paragraph" w:styleId="Heading3">
    <w:name w:val="heading 3"/>
    <w:basedOn w:val="Normal"/>
    <w:next w:val="Normal"/>
    <w:link w:val="Heading3Char"/>
    <w:uiPriority w:val="9"/>
    <w:unhideWhenUsed/>
    <w:qFormat/>
    <w:rsid w:val="009566C6"/>
    <w:pPr>
      <w:keepNext/>
      <w:keepLines/>
      <w:spacing w:before="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unhideWhenUsed/>
    <w:qFormat/>
    <w:rsid w:val="009566C6"/>
    <w:pPr>
      <w:keepNext/>
      <w:keepLines/>
      <w:spacing w:before="40"/>
      <w:outlineLvl w:val="3"/>
    </w:pPr>
    <w:rPr>
      <w:rFonts w:ascii="Arial" w:eastAsiaTheme="majorEastAsia" w:hAnsi="Arial" w:cstheme="majorBidi"/>
      <w:b/>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195CC0"/>
    <w:pPr>
      <w:tabs>
        <w:tab w:val="center" w:pos="4252"/>
        <w:tab w:val="right" w:pos="8504"/>
      </w:tabs>
      <w:snapToGrid w:val="0"/>
    </w:pPr>
  </w:style>
  <w:style w:type="character" w:customStyle="1" w:styleId="HeaderChar">
    <w:name w:val="Header Char"/>
    <w:basedOn w:val="DefaultParagraphFont"/>
    <w:link w:val="Header"/>
    <w:rsid w:val="00195CC0"/>
    <w:rPr>
      <w:rFonts w:asciiTheme="majorHAnsi" w:eastAsia="MS Gothic" w:hAnsiTheme="majorHAnsi" w:cs="Times New Roman"/>
      <w:kern w:val="2"/>
      <w:sz w:val="18"/>
      <w:szCs w:val="20"/>
      <w:lang w:eastAsia="ja-JP" w:val="vi"/>
    </w:rPr>
  </w:style>
  <w:style w:type="character" w:styleId="CommentReference">
    <w:name w:val="annotation reference"/>
    <w:uiPriority w:val="99"/>
    <w:semiHidden/>
    <w:rsid w:val="00195CC0"/>
    <w:rPr>
      <w:rFonts w:cs="Times New Roman"/>
      <w:sz w:val="18"/>
    </w:rPr>
  </w:style>
  <w:style w:type="paragraph" w:styleId="CommentText">
    <w:name w:val="annotation text"/>
    <w:basedOn w:val="Normal"/>
    <w:link w:val="CommentTextChar"/>
    <w:uiPriority w:val="99"/>
    <w:rsid w:val="00195CC0"/>
    <w:pPr>
      <w:jc w:val="left"/>
    </w:pPr>
  </w:style>
  <w:style w:type="character" w:customStyle="1" w:styleId="CommentTextChar">
    <w:name w:val="Comment Text Char"/>
    <w:basedOn w:val="DefaultParagraphFont"/>
    <w:link w:val="CommentText"/>
    <w:uiPriority w:val="99"/>
    <w:rsid w:val="00195CC0"/>
    <w:rPr>
      <w:rFonts w:asciiTheme="majorHAnsi" w:eastAsia="MS Gothic" w:hAnsiTheme="majorHAnsi" w:cs="Times New Roman"/>
      <w:kern w:val="2"/>
      <w:sz w:val="18"/>
      <w:szCs w:val="20"/>
      <w:lang w:eastAsia="ja-JP" w:val="vi"/>
    </w:rPr>
  </w:style>
  <w:style w:type="paragraph" w:styleId="Footer">
    <w:name w:val="footer"/>
    <w:basedOn w:val="Normal"/>
    <w:link w:val="FooterChar"/>
    <w:uiPriority w:val="99"/>
    <w:unhideWhenUsed/>
    <w:rsid w:val="00195CC0"/>
    <w:pPr>
      <w:tabs>
        <w:tab w:val="center" w:pos="4680"/>
        <w:tab w:val="right" w:pos="9360"/>
      </w:tabs>
    </w:pPr>
  </w:style>
  <w:style w:type="character" w:customStyle="1" w:styleId="FooterChar">
    <w:name w:val="Footer Char"/>
    <w:basedOn w:val="DefaultParagraphFont"/>
    <w:link w:val="Footer"/>
    <w:uiPriority w:val="99"/>
    <w:rsid w:val="00195CC0"/>
    <w:rPr>
      <w:rFonts w:asciiTheme="majorHAnsi" w:eastAsia="MS Gothic" w:hAnsiTheme="majorHAnsi" w:cs="Times New Roman"/>
      <w:kern w:val="2"/>
      <w:sz w:val="18"/>
      <w:szCs w:val="20"/>
      <w:lang w:eastAsia="ja-JP" w:val="vi"/>
    </w:rPr>
  </w:style>
  <w:style w:type="character" w:customStyle="1" w:styleId="Heading1Char">
    <w:name w:val="Heading 1 Char"/>
    <w:basedOn w:val="DefaultParagraphFont"/>
    <w:link w:val="Heading1"/>
    <w:rsid w:val="009566C6"/>
    <w:rPr>
      <w:rFonts w:ascii="Arial" w:eastAsia="MS Gothic" w:hAnsi="Arial" w:cs="Times New Roman"/>
      <w:b/>
      <w:kern w:val="2"/>
      <w:sz w:val="24"/>
      <w:szCs w:val="24"/>
      <w:lang w:eastAsia="ja-JP" w:val="vi"/>
    </w:rPr>
  </w:style>
  <w:style w:type="character" w:customStyle="1" w:styleId="Heading2Char">
    <w:name w:val="Heading 2 Char"/>
    <w:basedOn w:val="DefaultParagraphFont"/>
    <w:link w:val="Heading2"/>
    <w:uiPriority w:val="9"/>
    <w:rsid w:val="009566C6"/>
    <w:rPr>
      <w:rFonts w:ascii="Arial" w:eastAsiaTheme="majorEastAsia" w:hAnsi="Arial" w:cstheme="majorBidi"/>
      <w:b/>
      <w:kern w:val="2"/>
      <w:sz w:val="26"/>
      <w:szCs w:val="26"/>
      <w:lang w:eastAsia="ja-JP" w:val="vi"/>
    </w:rPr>
  </w:style>
  <w:style w:type="paragraph" w:styleId="PlainText">
    <w:name w:val="Plain Text"/>
    <w:basedOn w:val="Normal"/>
    <w:link w:val="PlainTextChar"/>
    <w:rsid w:val="00803113"/>
    <w:rPr>
      <w:rFonts w:ascii="MS Mincho" w:hAnsi="Courier New" w:cs="Courier New"/>
      <w:szCs w:val="21"/>
    </w:rPr>
  </w:style>
  <w:style w:type="character" w:customStyle="1" w:styleId="PlainTextChar">
    <w:name w:val="Plain Text Char"/>
    <w:basedOn w:val="DefaultParagraphFont"/>
    <w:link w:val="PlainText"/>
    <w:rsid w:val="00803113"/>
    <w:rPr>
      <w:rFonts w:ascii="MS Mincho" w:eastAsia="MS Gothic" w:hAnsi="Courier New" w:cs="Courier New"/>
      <w:kern w:val="2"/>
      <w:sz w:val="18"/>
      <w:szCs w:val="21"/>
      <w:lang w:eastAsia="ja-JP" w:val="vi"/>
    </w:rPr>
  </w:style>
  <w:style w:type="paragraph" w:styleId="Caption">
    <w:name w:val="caption"/>
    <w:basedOn w:val="Normal"/>
    <w:next w:val="Normal"/>
    <w:link w:val="CaptionChar"/>
    <w:uiPriority w:val="35"/>
    <w:unhideWhenUsed/>
    <w:qFormat/>
    <w:rsid w:val="00882CB3"/>
    <w:pPr>
      <w:spacing w:after="200"/>
    </w:pPr>
    <w:rPr>
      <w:i/>
      <w:iCs/>
      <w:color w:val="44546A" w:themeColor="text2"/>
      <w:szCs w:val="18"/>
    </w:rPr>
  </w:style>
  <w:style w:type="paragraph" w:styleId="BodyText">
    <w:name w:val="Body Text"/>
    <w:basedOn w:val="Normal"/>
    <w:link w:val="BodyTextChar"/>
    <w:rsid w:val="00D95B1C"/>
    <w:pPr>
      <w:ind w:right="43"/>
    </w:pPr>
  </w:style>
  <w:style w:type="character" w:customStyle="1" w:styleId="BodyTextChar">
    <w:name w:val="Body Text Char"/>
    <w:basedOn w:val="DefaultParagraphFont"/>
    <w:link w:val="BodyText"/>
    <w:rsid w:val="00D95B1C"/>
    <w:rPr>
      <w:rFonts w:asciiTheme="majorHAnsi" w:eastAsia="MS Gothic" w:hAnsiTheme="majorHAnsi" w:cs="Times New Roman"/>
      <w:kern w:val="2"/>
      <w:sz w:val="18"/>
      <w:szCs w:val="20"/>
      <w:lang w:eastAsia="ja-JP" w:val="vi"/>
    </w:rPr>
  </w:style>
  <w:style w:type="paragraph" w:styleId="ListBullet">
    <w:name w:val="List Bullet"/>
    <w:basedOn w:val="Normal"/>
    <w:link w:val="ListBulletChar"/>
    <w:rsid w:val="00D72838"/>
    <w:rPr>
      <w:rFonts w:eastAsia="MS Mincho"/>
      <w:szCs w:val="24"/>
    </w:rPr>
  </w:style>
  <w:style w:type="character" w:customStyle="1" w:styleId="ListBulletChar">
    <w:name w:val="List Bullet Char"/>
    <w:link w:val="ListBullet"/>
    <w:rsid w:val="00D72838"/>
    <w:rPr>
      <w:rFonts w:asciiTheme="majorHAnsi" w:eastAsia="MS Mincho" w:hAnsiTheme="majorHAnsi" w:cs="Times New Roman"/>
      <w:kern w:val="2"/>
      <w:sz w:val="18"/>
      <w:szCs w:val="24"/>
      <w:lang w:eastAsia="ja-JP" w:val="vi"/>
    </w:rPr>
  </w:style>
  <w:style w:type="paragraph" w:customStyle="1" w:styleId="-">
    <w:name w:val="箇条書き -"/>
    <w:basedOn w:val="ListBullet"/>
    <w:link w:val="-Char"/>
    <w:rsid w:val="00D72838"/>
    <w:pPr>
      <w:widowControl/>
      <w:spacing w:before="45" w:line="300" w:lineRule="exact"/>
      <w:jc w:val="left"/>
    </w:pPr>
    <w:rPr>
      <w:rFonts w:ascii="Arial" w:eastAsia="MS Gothic" w:hAnsi="Arial"/>
      <w:kern w:val="0"/>
      <w:szCs w:val="18"/>
    </w:rPr>
  </w:style>
  <w:style w:type="character" w:customStyle="1" w:styleId="-Char">
    <w:name w:val="箇条書き - Char"/>
    <w:link w:val="-"/>
    <w:rsid w:val="00D72838"/>
    <w:rPr>
      <w:rFonts w:ascii="Arial" w:eastAsia="MS Gothic" w:hAnsi="Arial" w:cs="Times New Roman"/>
      <w:sz w:val="18"/>
      <w:szCs w:val="18"/>
      <w:lang w:eastAsia="ja-JP" w:val="vi"/>
    </w:rPr>
  </w:style>
  <w:style w:type="paragraph" w:styleId="ListParagraph">
    <w:name w:val="List Paragraph"/>
    <w:basedOn w:val="Normal"/>
    <w:uiPriority w:val="34"/>
    <w:qFormat/>
    <w:rsid w:val="00D4391E"/>
    <w:pPr>
      <w:ind w:left="720"/>
      <w:contextualSpacing/>
    </w:pPr>
  </w:style>
  <w:style w:type="character" w:customStyle="1" w:styleId="Heading3Char">
    <w:name w:val="Heading 3 Char"/>
    <w:basedOn w:val="DefaultParagraphFont"/>
    <w:link w:val="Heading3"/>
    <w:uiPriority w:val="9"/>
    <w:rsid w:val="009566C6"/>
    <w:rPr>
      <w:rFonts w:ascii="Arial" w:eastAsiaTheme="majorEastAsia" w:hAnsi="Arial" w:cstheme="majorBidi"/>
      <w:b/>
      <w:kern w:val="2"/>
      <w:sz w:val="24"/>
      <w:szCs w:val="24"/>
      <w:lang w:eastAsia="ja-JP" w:val="vi"/>
    </w:rPr>
  </w:style>
  <w:style w:type="paragraph" w:styleId="TOCHeading">
    <w:name w:val="TOC Heading"/>
    <w:basedOn w:val="Heading1"/>
    <w:next w:val="Normal"/>
    <w:uiPriority w:val="39"/>
    <w:unhideWhenUsed/>
    <w:qFormat/>
    <w:rsid w:val="008B1381"/>
    <w:pPr>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lang w:eastAsia="en-US" w:val="vi"/>
    </w:rPr>
  </w:style>
  <w:style w:type="paragraph" w:styleId="TOC1">
    <w:name w:val="toc 1"/>
    <w:basedOn w:val="Normal"/>
    <w:next w:val="Normal"/>
    <w:autoRedefine/>
    <w:uiPriority w:val="39"/>
    <w:unhideWhenUsed/>
    <w:rsid w:val="008B2AB6"/>
    <w:pPr>
      <w:tabs>
        <w:tab w:val="left" w:pos="360"/>
        <w:tab w:val="right" w:leader="dot" w:pos="10790"/>
      </w:tabs>
      <w:spacing w:after="100"/>
    </w:pPr>
    <w:rPr>
      <w:rFonts w:ascii="Arial" w:hAnsi="Arial" w:cs="Arial"/>
      <w:noProof/>
      <w:sz w:val="20"/>
    </w:rPr>
  </w:style>
  <w:style w:type="paragraph" w:styleId="TOC2">
    <w:name w:val="toc 2"/>
    <w:basedOn w:val="Normal"/>
    <w:next w:val="Normal"/>
    <w:autoRedefine/>
    <w:uiPriority w:val="39"/>
    <w:unhideWhenUsed/>
    <w:rsid w:val="008B1381"/>
    <w:pPr>
      <w:spacing w:after="100"/>
      <w:ind w:left="180"/>
    </w:pPr>
  </w:style>
  <w:style w:type="paragraph" w:styleId="TOC3">
    <w:name w:val="toc 3"/>
    <w:basedOn w:val="Normal"/>
    <w:next w:val="Normal"/>
    <w:autoRedefine/>
    <w:uiPriority w:val="39"/>
    <w:unhideWhenUsed/>
    <w:rsid w:val="008B1381"/>
    <w:pPr>
      <w:spacing w:after="100"/>
      <w:ind w:left="360"/>
    </w:pPr>
  </w:style>
  <w:style w:type="character" w:styleId="Hyperlink">
    <w:name w:val="Hyperlink"/>
    <w:basedOn w:val="DefaultParagraphFont"/>
    <w:uiPriority w:val="99"/>
    <w:unhideWhenUsed/>
    <w:rsid w:val="008B1381"/>
    <w:rPr>
      <w:color w:val="0563C1" w:themeColor="hyperlink"/>
      <w:u w:val="single"/>
    </w:rPr>
  </w:style>
  <w:style w:type="table" w:styleId="TableGrid">
    <w:name w:val="Table Grid"/>
    <w:basedOn w:val="TableNormal"/>
    <w:uiPriority w:val="39"/>
    <w:rsid w:val="00233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link w:val="Caption"/>
    <w:uiPriority w:val="35"/>
    <w:rsid w:val="00DB5667"/>
    <w:rPr>
      <w:rFonts w:asciiTheme="majorHAnsi" w:eastAsia="MS Gothic" w:hAnsiTheme="majorHAnsi" w:cs="Times New Roman"/>
      <w:i/>
      <w:iCs/>
      <w:color w:val="44546A" w:themeColor="text2"/>
      <w:kern w:val="2"/>
      <w:sz w:val="18"/>
      <w:szCs w:val="18"/>
      <w:lang w:eastAsia="ja-JP" w:val="vi"/>
    </w:rPr>
  </w:style>
  <w:style w:type="paragraph" w:customStyle="1" w:styleId="hidden">
    <w:name w:val="hidden"/>
    <w:link w:val="hiddenChar"/>
    <w:qFormat/>
    <w:rsid w:val="009C4DAA"/>
    <w:pPr>
      <w:spacing w:after="0" w:line="240" w:lineRule="auto"/>
    </w:pPr>
    <w:rPr>
      <w:rFonts w:asciiTheme="majorHAnsi" w:eastAsia="MS Gothic" w:hAnsiTheme="majorHAnsi" w:cstheme="majorHAnsi"/>
      <w:vanish/>
      <w:kern w:val="2"/>
      <w:sz w:val="18"/>
      <w:szCs w:val="20"/>
      <w:lang w:eastAsia="ja-JP" w:val="vi"/>
    </w:rPr>
  </w:style>
  <w:style w:type="character" w:customStyle="1" w:styleId="hiddenChar">
    <w:name w:val="hidden Char"/>
    <w:basedOn w:val="DefaultParagraphFont"/>
    <w:link w:val="hidden"/>
    <w:rsid w:val="009C4DAA"/>
    <w:rPr>
      <w:rFonts w:asciiTheme="majorHAnsi" w:eastAsia="MS Gothic" w:hAnsiTheme="majorHAnsi" w:cstheme="majorHAnsi"/>
      <w:vanish/>
      <w:kern w:val="2"/>
      <w:sz w:val="18"/>
      <w:szCs w:val="20"/>
      <w:lang w:eastAsia="ja-JP" w:val="vi"/>
    </w:rPr>
  </w:style>
  <w:style w:type="paragraph" w:customStyle="1" w:styleId="a">
    <w:name w:val="表本文"/>
    <w:rsid w:val="002C64B2"/>
    <w:pPr>
      <w:widowControl w:val="0"/>
      <w:adjustRightInd w:val="0"/>
      <w:spacing w:after="0" w:line="300" w:lineRule="exact"/>
      <w:textAlignment w:val="baseline"/>
    </w:pPr>
    <w:rPr>
      <w:rFonts w:ascii="Arial" w:eastAsia="MS Gothic" w:hAnsi="Arial" w:cs="Times New Roman"/>
      <w:sz w:val="18"/>
      <w:szCs w:val="18"/>
      <w:lang w:eastAsia="ja-JP" w:val="vi"/>
    </w:rPr>
  </w:style>
  <w:style w:type="character" w:customStyle="1" w:styleId="Heading4Char">
    <w:name w:val="Heading 4 Char"/>
    <w:basedOn w:val="DefaultParagraphFont"/>
    <w:link w:val="Heading4"/>
    <w:uiPriority w:val="9"/>
    <w:rsid w:val="009566C6"/>
    <w:rPr>
      <w:rFonts w:ascii="Arial" w:eastAsiaTheme="majorEastAsia" w:hAnsi="Arial" w:cstheme="majorBidi"/>
      <w:b/>
      <w:iCs/>
      <w:kern w:val="2"/>
      <w:szCs w:val="20"/>
      <w:lang w:eastAsia="ja-JP" w:val="vi"/>
    </w:rPr>
  </w:style>
  <w:style w:type="paragraph" w:styleId="NormalWeb">
    <w:name w:val="Normal (Web)"/>
    <w:basedOn w:val="Normal"/>
    <w:uiPriority w:val="99"/>
    <w:semiHidden/>
    <w:unhideWhenUsed/>
    <w:rsid w:val="007833B8"/>
    <w:pPr>
      <w:widowControl/>
      <w:spacing w:before="100" w:beforeAutospacing="1" w:after="100" w:afterAutospacing="1"/>
      <w:jc w:val="left"/>
    </w:pPr>
    <w:rPr>
      <w:rFonts w:ascii="Times New Roman" w:eastAsia="Times New Roman" w:hAnsi="Times New Roman"/>
      <w:kern w:val="0"/>
      <w:sz w:val="24"/>
      <w:szCs w:val="24"/>
      <w:lang w:eastAsia="en-US" w:val="vi"/>
    </w:rPr>
  </w:style>
  <w:style w:type="paragraph" w:styleId="CommentSubject">
    <w:name w:val="annotation subject"/>
    <w:basedOn w:val="CommentText"/>
    <w:next w:val="CommentText"/>
    <w:link w:val="CommentSubjectChar"/>
    <w:uiPriority w:val="99"/>
    <w:semiHidden/>
    <w:unhideWhenUsed/>
    <w:rsid w:val="005F7F2A"/>
    <w:pPr>
      <w:jc w:val="both"/>
    </w:pPr>
    <w:rPr>
      <w:b/>
      <w:bCs/>
      <w:sz w:val="20"/>
    </w:rPr>
  </w:style>
  <w:style w:type="character" w:customStyle="1" w:styleId="CommentSubjectChar">
    <w:name w:val="Comment Subject Char"/>
    <w:basedOn w:val="CommentTextChar"/>
    <w:link w:val="CommentSubject"/>
    <w:uiPriority w:val="99"/>
    <w:semiHidden/>
    <w:rsid w:val="005F7F2A"/>
    <w:rPr>
      <w:rFonts w:asciiTheme="majorHAnsi" w:eastAsia="MS Gothic" w:hAnsiTheme="majorHAnsi" w:cs="Times New Roman"/>
      <w:b/>
      <w:bCs/>
      <w:kern w:val="2"/>
      <w:sz w:val="20"/>
      <w:szCs w:val="20"/>
      <w:lang w:eastAsia="ja-JP" w:val="vi"/>
    </w:rPr>
  </w:style>
  <w:style w:type="character" w:customStyle="1" w:styleId="item-i">
    <w:name w:val="item-i"/>
    <w:basedOn w:val="DefaultParagraphFont"/>
    <w:rsid w:val="002C3C42"/>
  </w:style>
  <w:style w:type="character" w:customStyle="1" w:styleId="shorttext">
    <w:name w:val="short_text"/>
    <w:basedOn w:val="DefaultParagraphFont"/>
    <w:rsid w:val="002C3C42"/>
  </w:style>
  <w:style w:type="character" w:customStyle="1" w:styleId="jlqj4b">
    <w:name w:val="jlqj4b"/>
    <w:basedOn w:val="DefaultParagraphFont"/>
    <w:rsid w:val="001C6F6F"/>
  </w:style>
  <w:style w:type="table" w:customStyle="1" w:styleId="TableGrid1">
    <w:name w:val="Table Grid1"/>
    <w:basedOn w:val="TableNormal"/>
    <w:next w:val="TableGrid"/>
    <w:uiPriority w:val="39"/>
    <w:rsid w:val="00DB7BAC"/>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73D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lang w:val="vi" w:eastAsia="en-GB"/>
    </w:rPr>
  </w:style>
  <w:style w:type="character" w:customStyle="1" w:styleId="HTMLPreformattedChar">
    <w:name w:val="HTML Preformatted Char"/>
    <w:basedOn w:val="DefaultParagraphFont"/>
    <w:link w:val="HTMLPreformatted"/>
    <w:uiPriority w:val="99"/>
    <w:rsid w:val="00173D70"/>
    <w:rPr>
      <w:rFonts w:ascii="Courier New" w:eastAsia="Times New Roman" w:hAnsi="Courier New" w:cs="Courier New"/>
      <w:sz w:val="20"/>
      <w:szCs w:val="20"/>
      <w:lang w:val="v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114373">
      <w:bodyDiv w:val="1"/>
      <w:marLeft w:val="0"/>
      <w:marRight w:val="0"/>
      <w:marTop w:val="0"/>
      <w:marBottom w:val="0"/>
      <w:divBdr>
        <w:top w:val="none" w:sz="0" w:space="0" w:color="auto"/>
        <w:left w:val="none" w:sz="0" w:space="0" w:color="auto"/>
        <w:bottom w:val="none" w:sz="0" w:space="0" w:color="auto"/>
        <w:right w:val="none" w:sz="0" w:space="0" w:color="auto"/>
      </w:divBdr>
    </w:div>
    <w:div w:id="539708806">
      <w:bodyDiv w:val="1"/>
      <w:marLeft w:val="0"/>
      <w:marRight w:val="0"/>
      <w:marTop w:val="0"/>
      <w:marBottom w:val="0"/>
      <w:divBdr>
        <w:top w:val="none" w:sz="0" w:space="0" w:color="auto"/>
        <w:left w:val="none" w:sz="0" w:space="0" w:color="auto"/>
        <w:bottom w:val="none" w:sz="0" w:space="0" w:color="auto"/>
        <w:right w:val="none" w:sz="0" w:space="0" w:color="auto"/>
      </w:divBdr>
    </w:div>
    <w:div w:id="678703644">
      <w:bodyDiv w:val="1"/>
      <w:marLeft w:val="0"/>
      <w:marRight w:val="0"/>
      <w:marTop w:val="0"/>
      <w:marBottom w:val="0"/>
      <w:divBdr>
        <w:top w:val="none" w:sz="0" w:space="0" w:color="auto"/>
        <w:left w:val="none" w:sz="0" w:space="0" w:color="auto"/>
        <w:bottom w:val="none" w:sz="0" w:space="0" w:color="auto"/>
        <w:right w:val="none" w:sz="0" w:space="0" w:color="auto"/>
      </w:divBdr>
    </w:div>
    <w:div w:id="774902812">
      <w:bodyDiv w:val="1"/>
      <w:marLeft w:val="0"/>
      <w:marRight w:val="0"/>
      <w:marTop w:val="0"/>
      <w:marBottom w:val="0"/>
      <w:divBdr>
        <w:top w:val="none" w:sz="0" w:space="0" w:color="auto"/>
        <w:left w:val="none" w:sz="0" w:space="0" w:color="auto"/>
        <w:bottom w:val="none" w:sz="0" w:space="0" w:color="auto"/>
        <w:right w:val="none" w:sz="0" w:space="0" w:color="auto"/>
      </w:divBdr>
    </w:div>
    <w:div w:id="826097752">
      <w:bodyDiv w:val="1"/>
      <w:marLeft w:val="0"/>
      <w:marRight w:val="0"/>
      <w:marTop w:val="0"/>
      <w:marBottom w:val="0"/>
      <w:divBdr>
        <w:top w:val="none" w:sz="0" w:space="0" w:color="auto"/>
        <w:left w:val="none" w:sz="0" w:space="0" w:color="auto"/>
        <w:bottom w:val="none" w:sz="0" w:space="0" w:color="auto"/>
        <w:right w:val="none" w:sz="0" w:space="0" w:color="auto"/>
      </w:divBdr>
      <w:divsChild>
        <w:div w:id="1925412270">
          <w:marLeft w:val="0"/>
          <w:marRight w:val="0"/>
          <w:marTop w:val="0"/>
          <w:marBottom w:val="0"/>
          <w:divBdr>
            <w:top w:val="none" w:sz="0" w:space="0" w:color="auto"/>
            <w:left w:val="none" w:sz="0" w:space="0" w:color="auto"/>
            <w:bottom w:val="none" w:sz="0" w:space="0" w:color="auto"/>
            <w:right w:val="none" w:sz="0" w:space="0" w:color="auto"/>
          </w:divBdr>
          <w:divsChild>
            <w:div w:id="1243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4868">
      <w:bodyDiv w:val="1"/>
      <w:marLeft w:val="0"/>
      <w:marRight w:val="0"/>
      <w:marTop w:val="0"/>
      <w:marBottom w:val="0"/>
      <w:divBdr>
        <w:top w:val="none" w:sz="0" w:space="0" w:color="auto"/>
        <w:left w:val="none" w:sz="0" w:space="0" w:color="auto"/>
        <w:bottom w:val="none" w:sz="0" w:space="0" w:color="auto"/>
        <w:right w:val="none" w:sz="0" w:space="0" w:color="auto"/>
      </w:divBdr>
    </w:div>
    <w:div w:id="846795645">
      <w:bodyDiv w:val="1"/>
      <w:marLeft w:val="0"/>
      <w:marRight w:val="0"/>
      <w:marTop w:val="0"/>
      <w:marBottom w:val="0"/>
      <w:divBdr>
        <w:top w:val="none" w:sz="0" w:space="0" w:color="auto"/>
        <w:left w:val="none" w:sz="0" w:space="0" w:color="auto"/>
        <w:bottom w:val="none" w:sz="0" w:space="0" w:color="auto"/>
        <w:right w:val="none" w:sz="0" w:space="0" w:color="auto"/>
      </w:divBdr>
      <w:divsChild>
        <w:div w:id="1001011042">
          <w:marLeft w:val="274"/>
          <w:marRight w:val="0"/>
          <w:marTop w:val="0"/>
          <w:marBottom w:val="160"/>
          <w:divBdr>
            <w:top w:val="none" w:sz="0" w:space="0" w:color="auto"/>
            <w:left w:val="none" w:sz="0" w:space="0" w:color="auto"/>
            <w:bottom w:val="none" w:sz="0" w:space="0" w:color="auto"/>
            <w:right w:val="none" w:sz="0" w:space="0" w:color="auto"/>
          </w:divBdr>
        </w:div>
      </w:divsChild>
    </w:div>
    <w:div w:id="852112316">
      <w:bodyDiv w:val="1"/>
      <w:marLeft w:val="0"/>
      <w:marRight w:val="0"/>
      <w:marTop w:val="0"/>
      <w:marBottom w:val="0"/>
      <w:divBdr>
        <w:top w:val="none" w:sz="0" w:space="0" w:color="auto"/>
        <w:left w:val="none" w:sz="0" w:space="0" w:color="auto"/>
        <w:bottom w:val="none" w:sz="0" w:space="0" w:color="auto"/>
        <w:right w:val="none" w:sz="0" w:space="0" w:color="auto"/>
      </w:divBdr>
      <w:divsChild>
        <w:div w:id="859128945">
          <w:marLeft w:val="274"/>
          <w:marRight w:val="0"/>
          <w:marTop w:val="0"/>
          <w:marBottom w:val="160"/>
          <w:divBdr>
            <w:top w:val="none" w:sz="0" w:space="0" w:color="auto"/>
            <w:left w:val="none" w:sz="0" w:space="0" w:color="auto"/>
            <w:bottom w:val="none" w:sz="0" w:space="0" w:color="auto"/>
            <w:right w:val="none" w:sz="0" w:space="0" w:color="auto"/>
          </w:divBdr>
        </w:div>
      </w:divsChild>
    </w:div>
    <w:div w:id="953169661">
      <w:bodyDiv w:val="1"/>
      <w:marLeft w:val="0"/>
      <w:marRight w:val="0"/>
      <w:marTop w:val="0"/>
      <w:marBottom w:val="0"/>
      <w:divBdr>
        <w:top w:val="none" w:sz="0" w:space="0" w:color="auto"/>
        <w:left w:val="none" w:sz="0" w:space="0" w:color="auto"/>
        <w:bottom w:val="none" w:sz="0" w:space="0" w:color="auto"/>
        <w:right w:val="none" w:sz="0" w:space="0" w:color="auto"/>
      </w:divBdr>
    </w:div>
    <w:div w:id="1053575256">
      <w:bodyDiv w:val="1"/>
      <w:marLeft w:val="0"/>
      <w:marRight w:val="0"/>
      <w:marTop w:val="0"/>
      <w:marBottom w:val="0"/>
      <w:divBdr>
        <w:top w:val="none" w:sz="0" w:space="0" w:color="auto"/>
        <w:left w:val="none" w:sz="0" w:space="0" w:color="auto"/>
        <w:bottom w:val="none" w:sz="0" w:space="0" w:color="auto"/>
        <w:right w:val="none" w:sz="0" w:space="0" w:color="auto"/>
      </w:divBdr>
    </w:div>
    <w:div w:id="1305424058">
      <w:bodyDiv w:val="1"/>
      <w:marLeft w:val="0"/>
      <w:marRight w:val="0"/>
      <w:marTop w:val="0"/>
      <w:marBottom w:val="0"/>
      <w:divBdr>
        <w:top w:val="none" w:sz="0" w:space="0" w:color="auto"/>
        <w:left w:val="none" w:sz="0" w:space="0" w:color="auto"/>
        <w:bottom w:val="none" w:sz="0" w:space="0" w:color="auto"/>
        <w:right w:val="none" w:sz="0" w:space="0" w:color="auto"/>
      </w:divBdr>
    </w:div>
    <w:div w:id="1319454533">
      <w:bodyDiv w:val="1"/>
      <w:marLeft w:val="0"/>
      <w:marRight w:val="0"/>
      <w:marTop w:val="0"/>
      <w:marBottom w:val="0"/>
      <w:divBdr>
        <w:top w:val="none" w:sz="0" w:space="0" w:color="auto"/>
        <w:left w:val="none" w:sz="0" w:space="0" w:color="auto"/>
        <w:bottom w:val="none" w:sz="0" w:space="0" w:color="auto"/>
        <w:right w:val="none" w:sz="0" w:space="0" w:color="auto"/>
      </w:divBdr>
    </w:div>
    <w:div w:id="1409965287">
      <w:bodyDiv w:val="1"/>
      <w:marLeft w:val="0"/>
      <w:marRight w:val="0"/>
      <w:marTop w:val="0"/>
      <w:marBottom w:val="0"/>
      <w:divBdr>
        <w:top w:val="none" w:sz="0" w:space="0" w:color="auto"/>
        <w:left w:val="none" w:sz="0" w:space="0" w:color="auto"/>
        <w:bottom w:val="none" w:sz="0" w:space="0" w:color="auto"/>
        <w:right w:val="none" w:sz="0" w:space="0" w:color="auto"/>
      </w:divBdr>
    </w:div>
    <w:div w:id="1523936178">
      <w:bodyDiv w:val="1"/>
      <w:marLeft w:val="0"/>
      <w:marRight w:val="0"/>
      <w:marTop w:val="0"/>
      <w:marBottom w:val="0"/>
      <w:divBdr>
        <w:top w:val="none" w:sz="0" w:space="0" w:color="auto"/>
        <w:left w:val="none" w:sz="0" w:space="0" w:color="auto"/>
        <w:bottom w:val="none" w:sz="0" w:space="0" w:color="auto"/>
        <w:right w:val="none" w:sz="0" w:space="0" w:color="auto"/>
      </w:divBdr>
    </w:div>
    <w:div w:id="1754468775">
      <w:bodyDiv w:val="1"/>
      <w:marLeft w:val="0"/>
      <w:marRight w:val="0"/>
      <w:marTop w:val="0"/>
      <w:marBottom w:val="0"/>
      <w:divBdr>
        <w:top w:val="none" w:sz="0" w:space="0" w:color="auto"/>
        <w:left w:val="none" w:sz="0" w:space="0" w:color="auto"/>
        <w:bottom w:val="none" w:sz="0" w:space="0" w:color="auto"/>
        <w:right w:val="none" w:sz="0" w:space="0" w:color="auto"/>
      </w:divBdr>
      <w:divsChild>
        <w:div w:id="1234967773">
          <w:marLeft w:val="0"/>
          <w:marRight w:val="0"/>
          <w:marTop w:val="0"/>
          <w:marBottom w:val="0"/>
          <w:divBdr>
            <w:top w:val="none" w:sz="0" w:space="0" w:color="auto"/>
            <w:left w:val="none" w:sz="0" w:space="0" w:color="auto"/>
            <w:bottom w:val="none" w:sz="0" w:space="0" w:color="auto"/>
            <w:right w:val="none" w:sz="0" w:space="0" w:color="auto"/>
          </w:divBdr>
          <w:divsChild>
            <w:div w:id="21179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97194">
      <w:bodyDiv w:val="1"/>
      <w:marLeft w:val="0"/>
      <w:marRight w:val="0"/>
      <w:marTop w:val="0"/>
      <w:marBottom w:val="0"/>
      <w:divBdr>
        <w:top w:val="none" w:sz="0" w:space="0" w:color="auto"/>
        <w:left w:val="none" w:sz="0" w:space="0" w:color="auto"/>
        <w:bottom w:val="none" w:sz="0" w:space="0" w:color="auto"/>
        <w:right w:val="none" w:sz="0" w:space="0" w:color="auto"/>
      </w:divBdr>
    </w:div>
    <w:div w:id="2099911035">
      <w:bodyDiv w:val="1"/>
      <w:marLeft w:val="0"/>
      <w:marRight w:val="0"/>
      <w:marTop w:val="0"/>
      <w:marBottom w:val="0"/>
      <w:divBdr>
        <w:top w:val="none" w:sz="0" w:space="0" w:color="auto"/>
        <w:left w:val="none" w:sz="0" w:space="0" w:color="auto"/>
        <w:bottom w:val="none" w:sz="0" w:space="0" w:color="auto"/>
        <w:right w:val="none" w:sz="0" w:space="0" w:color="auto"/>
      </w:divBdr>
    </w:div>
    <w:div w:id="2104178842">
      <w:bodyDiv w:val="1"/>
      <w:marLeft w:val="0"/>
      <w:marRight w:val="0"/>
      <w:marTop w:val="0"/>
      <w:marBottom w:val="0"/>
      <w:divBdr>
        <w:top w:val="none" w:sz="0" w:space="0" w:color="auto"/>
        <w:left w:val="none" w:sz="0" w:space="0" w:color="auto"/>
        <w:bottom w:val="none" w:sz="0" w:space="0" w:color="auto"/>
        <w:right w:val="none" w:sz="0" w:space="0" w:color="auto"/>
      </w:divBdr>
    </w:div>
    <w:div w:id="2141534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2.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mathworks.com/support/sysreq/previous_releases.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image" Target="media/image4.png"/><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C72843A283BFB4D94AA81876C5552E8" ma:contentTypeVersion="12" ma:contentTypeDescription="Create a new document." ma:contentTypeScope="" ma:versionID="5086f3887d92965e957b080de44625a0">
  <xsd:schema xmlns:xsd="http://www.w3.org/2001/XMLSchema" xmlns:xs="http://www.w3.org/2001/XMLSchema" xmlns:p="http://schemas.microsoft.com/office/2006/metadata/properties" xmlns:ns2="d43d7271-fb35-44bb-acfe-917891ee06fc" xmlns:ns3="c398776f-97a6-4bff-9353-c4bb00d4e3da" targetNamespace="http://schemas.microsoft.com/office/2006/metadata/properties" ma:root="true" ma:fieldsID="64595cfbb92449a8d01a45d1d19b53fe" ns2:_="" ns3:_="">
    <xsd:import namespace="d43d7271-fb35-44bb-acfe-917891ee06fc"/>
    <xsd:import namespace="c398776f-97a6-4bff-9353-c4bb00d4e3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3d7271-fb35-44bb-acfe-917891ee0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98776f-97a6-4bff-9353-c4bb00d4e3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D729E-3B71-4D2B-8469-AB24C30E5273}">
  <ds:schemaRefs>
    <ds:schemaRef ds:uri="http://schemas.microsoft.com/sharepoint/v3/contenttype/forms"/>
  </ds:schemaRefs>
</ds:datastoreItem>
</file>

<file path=customXml/itemProps2.xml><?xml version="1.0" encoding="utf-8"?>
<ds:datastoreItem xmlns:ds="http://schemas.openxmlformats.org/officeDocument/2006/customXml" ds:itemID="{D41992AE-F729-49FC-8643-F08E3BFA79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3d7271-fb35-44bb-acfe-917891ee06fc"/>
    <ds:schemaRef ds:uri="c398776f-97a6-4bff-9353-c4bb00d4e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CC170F-7312-4D72-9246-92F18E833FC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8D7B959-F182-482D-9492-CD05E028D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11862</TotalTime>
  <Pages>60</Pages>
  <Words>11991</Words>
  <Characters>68353</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Thanh. Giang</dc:creator>
  <cp:keywords/>
  <dc:description/>
  <cp:lastModifiedBy>Son Thai</cp:lastModifiedBy>
  <cp:revision>1709</cp:revision>
  <dcterms:created xsi:type="dcterms:W3CDTF">2022-01-17T03:34:00Z</dcterms:created>
  <dcterms:modified xsi:type="dcterms:W3CDTF">2022-12-26T07:36:00Z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0x010100DC72843A283BFB4D94AA81876C5552E8</vt:lpwstr>
  </property>
</Properties>
</file>